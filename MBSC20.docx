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19921727" w:displacedByCustomXml="next"/>
    <w:sdt>
      <w:sdtPr>
        <w:rPr>
          <w:color w:val="000000" w:themeColor="text1"/>
        </w:rPr>
        <w:id w:val="1749916498"/>
        <w:docPartObj>
          <w:docPartGallery w:val="Cover Pages"/>
          <w:docPartUnique/>
        </w:docPartObj>
      </w:sdtPr>
      <w:sdtEndPr>
        <w:rPr>
          <w:rFonts w:ascii="Times New Roman" w:eastAsia="Arial" w:hAnsi="Times New Roman" w:cs="Times New Roman"/>
          <w:bCs/>
        </w:rPr>
      </w:sdtEndPr>
      <w:sdtContent>
        <w:p w14:paraId="2A7E44A5" w14:textId="18289DFF" w:rsidR="000A164B" w:rsidRPr="00DC1604" w:rsidRDefault="00630087" w:rsidP="000A164B">
          <w:pPr>
            <w:spacing w:after="0"/>
            <w:rPr>
              <w:color w:val="000000" w:themeColor="text1"/>
            </w:rPr>
          </w:pPr>
          <w:r>
            <w:rPr>
              <w:noProof/>
            </w:rPr>
            <mc:AlternateContent>
              <mc:Choice Requires="wps">
                <w:drawing>
                  <wp:anchor distT="0" distB="0" distL="114300" distR="114300" simplePos="0" relativeHeight="251587072" behindDoc="0" locked="0" layoutInCell="1" allowOverlap="1" wp14:anchorId="7B0AA1C8" wp14:editId="5FA99A3E">
                    <wp:simplePos x="0" y="0"/>
                    <wp:positionH relativeFrom="margin">
                      <wp:posOffset>3501390</wp:posOffset>
                    </wp:positionH>
                    <wp:positionV relativeFrom="margin">
                      <wp:posOffset>-687777</wp:posOffset>
                    </wp:positionV>
                    <wp:extent cx="287655" cy="5338445"/>
                    <wp:effectExtent l="0" t="0" r="0" b="0"/>
                    <wp:wrapSquare wrapText="bothSides"/>
                    <wp:docPr id="57350" name="Text Box 57350"/>
                    <wp:cNvGraphicFramePr/>
                    <a:graphic xmlns:a="http://schemas.openxmlformats.org/drawingml/2006/main">
                      <a:graphicData uri="http://schemas.microsoft.com/office/word/2010/wordprocessingShape">
                        <wps:wsp>
                          <wps:cNvSpPr txBox="1"/>
                          <wps:spPr>
                            <a:xfrm>
                              <a:off x="0" y="0"/>
                              <a:ext cx="287655" cy="5338445"/>
                            </a:xfrm>
                            <a:prstGeom prst="rect">
                              <a:avLst/>
                            </a:prstGeom>
                            <a:solidFill>
                              <a:schemeClr val="bg1">
                                <a:lumMod val="85000"/>
                              </a:schemeClr>
                            </a:solidFill>
                            <a:ln w="6350">
                              <a:noFill/>
                            </a:ln>
                          </wps:spPr>
                          <wps:txbx>
                            <w:txbxContent>
                              <w:p w14:paraId="1BFBA661" w14:textId="58811593" w:rsidR="00630087" w:rsidRPr="00BF3BD4" w:rsidRDefault="001E3404" w:rsidP="001E3404">
                                <w:pPr>
                                  <w:spacing w:after="0" w:line="240" w:lineRule="auto"/>
                                  <w:rPr>
                                    <w:rFonts w:ascii="Bodoni Poster" w:hAnsi="Bodoni Poster"/>
                                    <w:b/>
                                    <w:bCs/>
                                    <w:sz w:val="22"/>
                                    <w:szCs w:val="62"/>
                                  </w:rPr>
                                </w:pPr>
                                <w:r>
                                  <w:rPr>
                                    <w:rFonts w:ascii="Bodoni Poster" w:hAnsi="Bodoni Poster"/>
                                    <w:b/>
                                    <w:bCs/>
                                    <w:sz w:val="22"/>
                                    <w:szCs w:val="370"/>
                                  </w:rPr>
                                  <w:t xml:space="preserve">        SUMANTA KUMAR DAS</w:t>
                                </w:r>
                                <w:r w:rsidR="006421F3">
                                  <w:rPr>
                                    <w:rFonts w:ascii="Bodoni Poster" w:hAnsi="Bodoni Poster"/>
                                    <w:b/>
                                    <w:bCs/>
                                    <w:sz w:val="22"/>
                                    <w:szCs w:val="370"/>
                                  </w:rPr>
                                  <w:t xml:space="preserve">    </w:t>
                                </w:r>
                                <w:r w:rsidR="0056085E">
                                  <w:rPr>
                                    <w:rFonts w:ascii="Bodoni Poster" w:hAnsi="Bodoni Poster"/>
                                    <w:b/>
                                    <w:bCs/>
                                    <w:sz w:val="22"/>
                                    <w:szCs w:val="370"/>
                                  </w:rPr>
                                  <w:t xml:space="preserve">      </w:t>
                                </w:r>
                                <w:r w:rsidR="00630087" w:rsidRPr="00BF3BD4">
                                  <w:rPr>
                                    <w:rFonts w:ascii="Bodoni Poster" w:hAnsi="Bodoni Poster"/>
                                    <w:b/>
                                    <w:bCs/>
                                    <w:sz w:val="22"/>
                                    <w:szCs w:val="370"/>
                                  </w:rPr>
                                  <w:t>MODEL BASED SYSTEM DESIGN</w:t>
                                </w:r>
                              </w:p>
                            </w:txbxContent>
                          </wps:txbx>
                          <wps:bodyPr rot="0" spcFirstLastPara="0" vertOverflow="overflow" horzOverflow="overflow" vert="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0AA1C8" id="_x0000_t202" coordsize="21600,21600" o:spt="202" path="m,l,21600r21600,l21600,xe">
                    <v:stroke joinstyle="miter"/>
                    <v:path gradientshapeok="t" o:connecttype="rect"/>
                  </v:shapetype>
                  <v:shape id="Text Box 57350" o:spid="_x0000_s1026" type="#_x0000_t202" style="position:absolute;margin-left:275.7pt;margin-top:-54.15pt;width:22.65pt;height:420.35pt;z-index:2515870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" fillcolor="#d8d8d8 [2732]" stroked="f" strokeweight=".5pt">
                    <v:textbox style="layout-flow:vertical" inset="0,0,0,0">
                      <w:txbxContent>
                        <w:p w14:paraId="1BFBA661" w14:textId="58811593" w:rsidR="00630087" w:rsidRPr="00BF3BD4" w:rsidRDefault="001E3404" w:rsidP="001E3404">
                          <w:pPr>
                            <w:spacing w:after="0" w:line="240" w:lineRule="auto"/>
                            <w:rPr>
                              <w:rFonts w:ascii="Bodoni Poster" w:hAnsi="Bodoni Poster"/>
                              <w:b/>
                              <w:bCs/>
                              <w:sz w:val="22"/>
                              <w:szCs w:val="62"/>
                            </w:rPr>
                          </w:pPr>
                          <w:r>
                            <w:rPr>
                              <w:rFonts w:ascii="Bodoni Poster" w:hAnsi="Bodoni Poster"/>
                              <w:b/>
                              <w:bCs/>
                              <w:sz w:val="22"/>
                              <w:szCs w:val="370"/>
                            </w:rPr>
                            <w:t xml:space="preserve">        SUMANTA KUMAR DAS</w:t>
                          </w:r>
                          <w:r w:rsidR="006421F3">
                            <w:rPr>
                              <w:rFonts w:ascii="Bodoni Poster" w:hAnsi="Bodoni Poster"/>
                              <w:b/>
                              <w:bCs/>
                              <w:sz w:val="22"/>
                              <w:szCs w:val="370"/>
                            </w:rPr>
                            <w:t xml:space="preserve">    </w:t>
                          </w:r>
                          <w:r w:rsidR="0056085E">
                            <w:rPr>
                              <w:rFonts w:ascii="Bodoni Poster" w:hAnsi="Bodoni Poster"/>
                              <w:b/>
                              <w:bCs/>
                              <w:sz w:val="22"/>
                              <w:szCs w:val="370"/>
                            </w:rPr>
                            <w:t xml:space="preserve">      </w:t>
                          </w:r>
                          <w:r w:rsidR="00630087" w:rsidRPr="00BF3BD4">
                            <w:rPr>
                              <w:rFonts w:ascii="Bodoni Poster" w:hAnsi="Bodoni Poster"/>
                              <w:b/>
                              <w:bCs/>
                              <w:sz w:val="22"/>
                              <w:szCs w:val="370"/>
                            </w:rPr>
                            <w:t>MODEL BASED SYSTEM DESIGN</w:t>
                          </w:r>
                        </w:p>
                      </w:txbxContent>
                    </v:textbox>
                    <w10:wrap type="square" anchorx="margin" anchory="margin"/>
                  </v:shape>
                </w:pict>
              </mc:Fallback>
            </mc:AlternateContent>
          </w:r>
          <w:r w:rsidR="009E4DC6" w:rsidRPr="00DC1604">
            <w:rPr>
              <w:rFonts w:ascii="Times New Roman" w:hAnsi="Times New Roman" w:cs="Times New Roman"/>
              <w:noProof/>
              <w:color w:val="000000" w:themeColor="text1"/>
            </w:rPr>
            <mc:AlternateContent>
              <mc:Choice Requires="wps">
                <w:drawing>
                  <wp:anchor distT="0" distB="0" distL="114300" distR="114300" simplePos="0" relativeHeight="251316736" behindDoc="0" locked="0" layoutInCell="1" allowOverlap="1" wp14:anchorId="25893944" wp14:editId="42CA4DE4">
                    <wp:simplePos x="0" y="0"/>
                    <wp:positionH relativeFrom="column">
                      <wp:posOffset>-45586</wp:posOffset>
                    </wp:positionH>
                    <wp:positionV relativeFrom="paragraph">
                      <wp:posOffset>-306605</wp:posOffset>
                    </wp:positionV>
                    <wp:extent cx="3353435" cy="2032635"/>
                    <wp:effectExtent l="0" t="0" r="18415" b="24765"/>
                    <wp:wrapNone/>
                    <wp:docPr id="3" name="Rectangle 3"/>
                    <wp:cNvGraphicFramePr/>
                    <a:graphic xmlns:a="http://schemas.openxmlformats.org/drawingml/2006/main">
                      <a:graphicData uri="http://schemas.microsoft.com/office/word/2010/wordprocessingShape">
                        <wps:wsp>
                          <wps:cNvSpPr/>
                          <wps:spPr>
                            <a:xfrm>
                              <a:off x="0" y="0"/>
                              <a:ext cx="3353435" cy="20326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AF4D20" w14:textId="77777777" w:rsidR="0065796B" w:rsidRPr="00B25DC2" w:rsidRDefault="0065796B" w:rsidP="00E85364">
                                <w:pPr>
                                  <w:spacing w:after="0" w:line="360" w:lineRule="auto"/>
                                  <w:jc w:val="center"/>
                                  <w:rPr>
                                    <w:rFonts w:ascii="Bahnschrift Condensed" w:hAnsi="Bahnschrift Condensed"/>
                                    <w:b/>
                                    <w:bCs/>
                                    <w:color w:val="000000" w:themeColor="text1"/>
                                    <w:sz w:val="32"/>
                                    <w:szCs w:val="32"/>
                                  </w:rPr>
                                </w:pPr>
                                <w:r w:rsidRPr="00B25DC2">
                                  <w:rPr>
                                    <w:rFonts w:ascii="Bahnschrift Condensed" w:hAnsi="Bahnschrift Condensed"/>
                                    <w:b/>
                                    <w:bCs/>
                                    <w:color w:val="000000" w:themeColor="text1"/>
                                    <w:sz w:val="32"/>
                                    <w:szCs w:val="32"/>
                                  </w:rPr>
                                  <w:t>BOOKS ON COMBAT MODELING</w:t>
                                </w:r>
                              </w:p>
                              <w:p w14:paraId="0FEA4FF9" w14:textId="222C0564" w:rsidR="006A4389" w:rsidRPr="00B25DC2" w:rsidRDefault="006A4389" w:rsidP="00E85364">
                                <w:pPr>
                                  <w:spacing w:after="0" w:line="360" w:lineRule="auto"/>
                                  <w:ind w:left="567" w:right="584"/>
                                  <w:jc w:val="center"/>
                                  <w:rPr>
                                    <w:rFonts w:ascii="Bahnschrift Condensed" w:hAnsi="Bahnschrift Condensed"/>
                                    <w:color w:val="000000" w:themeColor="text1"/>
                                    <w:sz w:val="22"/>
                                    <w:szCs w:val="22"/>
                                  </w:rPr>
                                </w:pPr>
                                <w:r w:rsidRPr="00B25DC2">
                                  <w:rPr>
                                    <w:rFonts w:ascii="Bahnschrift Condensed" w:hAnsi="Bahnschrift Condensed"/>
                                    <w:color w:val="000000" w:themeColor="text1"/>
                                    <w:sz w:val="22"/>
                                    <w:szCs w:val="22"/>
                                  </w:rPr>
                                  <w:t xml:space="preserve">                                                                     </w:t>
                                </w:r>
                                <w:r w:rsidR="009E4DC6" w:rsidRPr="00B25DC2">
                                  <w:rPr>
                                    <w:rFonts w:ascii="Bahnschrift Condensed" w:hAnsi="Bahnschrift Condensed"/>
                                    <w:color w:val="000000" w:themeColor="text1"/>
                                    <w:sz w:val="22"/>
                                    <w:szCs w:val="22"/>
                                  </w:rPr>
                                  <w:t xml:space="preserve">          </w:t>
                                </w:r>
                                <w:r w:rsidR="00B25DC2">
                                  <w:rPr>
                                    <w:rFonts w:ascii="Bahnschrift Condensed" w:hAnsi="Bahnschrift Condensed"/>
                                    <w:color w:val="000000" w:themeColor="text1"/>
                                    <w:sz w:val="22"/>
                                    <w:szCs w:val="22"/>
                                  </w:rPr>
                                  <w:t xml:space="preserve">  </w:t>
                                </w:r>
                                <w:r w:rsidRPr="00B25DC2">
                                  <w:rPr>
                                    <w:rFonts w:ascii="Bahnschrift Condensed" w:hAnsi="Bahnschrift Condensed"/>
                                    <w:color w:val="000000" w:themeColor="text1"/>
                                    <w:sz w:val="22"/>
                                    <w:szCs w:val="22"/>
                                  </w:rPr>
                                  <w:t>Rs.</w:t>
                                </w:r>
                              </w:p>
                              <w:p w14:paraId="3D90573E" w14:textId="122E1178" w:rsidR="0065796B" w:rsidRPr="00B25DC2" w:rsidRDefault="00CE29A1" w:rsidP="009E4DC6">
                                <w:pPr>
                                  <w:spacing w:after="0" w:line="360" w:lineRule="auto"/>
                                  <w:ind w:left="567" w:right="584"/>
                                  <w:jc w:val="right"/>
                                  <w:rPr>
                                    <w:rFonts w:ascii="Bahnschrift Condensed" w:hAnsi="Bahnschrift Condensed"/>
                                    <w:color w:val="000000" w:themeColor="text1"/>
                                    <w:sz w:val="22"/>
                                    <w:szCs w:val="22"/>
                                  </w:rPr>
                                </w:pPr>
                                <w:r w:rsidRPr="00B25DC2">
                                  <w:rPr>
                                    <w:rFonts w:ascii="Bahnschrift Condensed" w:hAnsi="Bahnschrift Condensed"/>
                                    <w:color w:val="000000" w:themeColor="text1"/>
                                    <w:sz w:val="22"/>
                                    <w:szCs w:val="22"/>
                                  </w:rPr>
                                  <w:t xml:space="preserve">Army </w:t>
                                </w:r>
                                <w:r w:rsidR="009E4DC6" w:rsidRPr="00B25DC2">
                                  <w:rPr>
                                    <w:rFonts w:ascii="Bahnschrift Condensed" w:hAnsi="Bahnschrift Condensed"/>
                                    <w:color w:val="000000" w:themeColor="text1"/>
                                    <w:sz w:val="22"/>
                                    <w:szCs w:val="22"/>
                                  </w:rPr>
                                  <w:t>Combat</w:t>
                                </w:r>
                                <w:r w:rsidRPr="00B25DC2">
                                  <w:rPr>
                                    <w:rFonts w:ascii="Bahnschrift Condensed" w:hAnsi="Bahnschrift Condensed"/>
                                    <w:color w:val="000000" w:themeColor="text1"/>
                                    <w:sz w:val="22"/>
                                    <w:szCs w:val="22"/>
                                  </w:rPr>
                                  <w:t xml:space="preserve"> Model</w:t>
                                </w:r>
                                <w:r w:rsidR="009E4DC6" w:rsidRPr="00B25DC2">
                                  <w:rPr>
                                    <w:rFonts w:ascii="Bahnschrift Condensed" w:hAnsi="Bahnschrift Condensed"/>
                                    <w:color w:val="000000" w:themeColor="text1"/>
                                    <w:sz w:val="22"/>
                                    <w:szCs w:val="22"/>
                                  </w:rPr>
                                  <w:t>ing</w:t>
                                </w:r>
                                <w:r w:rsidR="0065796B" w:rsidRPr="00B25DC2">
                                  <w:rPr>
                                    <w:rFonts w:ascii="Bahnschrift Condensed" w:hAnsi="Bahnschrift Condensed"/>
                                    <w:color w:val="000000" w:themeColor="text1"/>
                                    <w:sz w:val="22"/>
                                    <w:szCs w:val="22"/>
                                  </w:rPr>
                                  <w:t xml:space="preserve">     </w:t>
                                </w:r>
                                <w:r w:rsidRPr="00B25DC2">
                                  <w:rPr>
                                    <w:rFonts w:ascii="Bahnschrift Condensed" w:hAnsi="Bahnschrift Condensed"/>
                                    <w:color w:val="000000" w:themeColor="text1"/>
                                    <w:sz w:val="22"/>
                                    <w:szCs w:val="22"/>
                                  </w:rPr>
                                  <w:t xml:space="preserve">  </w:t>
                                </w:r>
                                <w:r w:rsidR="009E4DC6" w:rsidRPr="00B25DC2">
                                  <w:rPr>
                                    <w:rFonts w:ascii="Bahnschrift Condensed" w:hAnsi="Bahnschrift Condensed"/>
                                    <w:color w:val="000000" w:themeColor="text1"/>
                                    <w:sz w:val="22"/>
                                    <w:szCs w:val="22"/>
                                  </w:rPr>
                                  <w:t xml:space="preserve">     </w:t>
                                </w:r>
                                <w:r w:rsidRPr="00B25DC2">
                                  <w:rPr>
                                    <w:rFonts w:ascii="Bahnschrift Condensed" w:hAnsi="Bahnschrift Condensed"/>
                                    <w:color w:val="000000" w:themeColor="text1"/>
                                    <w:sz w:val="22"/>
                                    <w:szCs w:val="22"/>
                                  </w:rPr>
                                  <w:t xml:space="preserve">             </w:t>
                                </w:r>
                                <w:r w:rsidR="0065796B" w:rsidRPr="00B25DC2">
                                  <w:rPr>
                                    <w:rFonts w:ascii="Bahnschrift Condensed" w:hAnsi="Bahnschrift Condensed"/>
                                    <w:color w:val="000000" w:themeColor="text1"/>
                                    <w:sz w:val="22"/>
                                    <w:szCs w:val="22"/>
                                  </w:rPr>
                                  <w:t>10</w:t>
                                </w:r>
                              </w:p>
                              <w:p w14:paraId="656FBF36" w14:textId="44640071" w:rsidR="0065796B" w:rsidRPr="00B25DC2" w:rsidRDefault="009E4DC6" w:rsidP="009E4DC6">
                                <w:pPr>
                                  <w:spacing w:after="0" w:line="360" w:lineRule="auto"/>
                                  <w:ind w:left="567" w:right="584"/>
                                  <w:jc w:val="right"/>
                                  <w:rPr>
                                    <w:rFonts w:ascii="Bahnschrift Condensed" w:hAnsi="Bahnschrift Condensed"/>
                                    <w:color w:val="000000" w:themeColor="text1"/>
                                    <w:sz w:val="22"/>
                                    <w:szCs w:val="22"/>
                                  </w:rPr>
                                </w:pPr>
                                <w:r w:rsidRPr="00B25DC2">
                                  <w:rPr>
                                    <w:rFonts w:ascii="Bahnschrift Condensed" w:hAnsi="Bahnschrift Condensed"/>
                                    <w:color w:val="000000" w:themeColor="text1"/>
                                    <w:sz w:val="22"/>
                                    <w:szCs w:val="22"/>
                                  </w:rPr>
                                  <w:t>Air Force</w:t>
                                </w:r>
                                <w:r w:rsidR="00CE29A1" w:rsidRPr="00B25DC2">
                                  <w:rPr>
                                    <w:rFonts w:ascii="Bahnschrift Condensed" w:hAnsi="Bahnschrift Condensed"/>
                                    <w:color w:val="000000" w:themeColor="text1"/>
                                    <w:sz w:val="22"/>
                                    <w:szCs w:val="22"/>
                                  </w:rPr>
                                  <w:t xml:space="preserve"> </w:t>
                                </w:r>
                                <w:r w:rsidRPr="00B25DC2">
                                  <w:rPr>
                                    <w:rFonts w:ascii="Bahnschrift Condensed" w:hAnsi="Bahnschrift Condensed"/>
                                    <w:color w:val="000000" w:themeColor="text1"/>
                                    <w:sz w:val="22"/>
                                    <w:szCs w:val="22"/>
                                  </w:rPr>
                                  <w:t>Combat</w:t>
                                </w:r>
                                <w:r w:rsidR="00CE29A1" w:rsidRPr="00B25DC2">
                                  <w:rPr>
                                    <w:rFonts w:ascii="Bahnschrift Condensed" w:hAnsi="Bahnschrift Condensed"/>
                                    <w:color w:val="000000" w:themeColor="text1"/>
                                    <w:sz w:val="22"/>
                                    <w:szCs w:val="22"/>
                                  </w:rPr>
                                  <w:t xml:space="preserve"> Model</w:t>
                                </w:r>
                                <w:r w:rsidRPr="00B25DC2">
                                  <w:rPr>
                                    <w:rFonts w:ascii="Bahnschrift Condensed" w:hAnsi="Bahnschrift Condensed"/>
                                    <w:color w:val="000000" w:themeColor="text1"/>
                                    <w:sz w:val="22"/>
                                    <w:szCs w:val="22"/>
                                  </w:rPr>
                                  <w:t>ing</w:t>
                                </w:r>
                                <w:r w:rsidR="0065796B" w:rsidRPr="00B25DC2">
                                  <w:rPr>
                                    <w:rFonts w:ascii="Bahnschrift Condensed" w:hAnsi="Bahnschrift Condensed"/>
                                    <w:color w:val="000000" w:themeColor="text1"/>
                                    <w:sz w:val="22"/>
                                    <w:szCs w:val="22"/>
                                  </w:rPr>
                                  <w:t xml:space="preserve">                 </w:t>
                                </w:r>
                                <w:r w:rsidR="00CE29A1" w:rsidRPr="00B25DC2">
                                  <w:rPr>
                                    <w:rFonts w:ascii="Bahnschrift Condensed" w:hAnsi="Bahnschrift Condensed"/>
                                    <w:color w:val="000000" w:themeColor="text1"/>
                                    <w:sz w:val="22"/>
                                    <w:szCs w:val="22"/>
                                  </w:rPr>
                                  <w:t xml:space="preserve">       </w:t>
                                </w:r>
                                <w:r w:rsidR="0065796B" w:rsidRPr="00B25DC2">
                                  <w:rPr>
                                    <w:rFonts w:ascii="Bahnschrift Condensed" w:hAnsi="Bahnschrift Condensed"/>
                                    <w:color w:val="000000" w:themeColor="text1"/>
                                    <w:sz w:val="22"/>
                                    <w:szCs w:val="22"/>
                                  </w:rPr>
                                  <w:t xml:space="preserve"> 10</w:t>
                                </w:r>
                              </w:p>
                              <w:p w14:paraId="1A1BA62D" w14:textId="1E9C1A10" w:rsidR="00CE29A1" w:rsidRPr="00B25DC2" w:rsidRDefault="009E4DC6" w:rsidP="009E4DC6">
                                <w:pPr>
                                  <w:spacing w:after="0" w:line="360" w:lineRule="auto"/>
                                  <w:ind w:left="567" w:right="584"/>
                                  <w:jc w:val="right"/>
                                  <w:rPr>
                                    <w:rFonts w:ascii="Bahnschrift Condensed" w:hAnsi="Bahnschrift Condensed"/>
                                    <w:color w:val="000000" w:themeColor="text1"/>
                                    <w:sz w:val="22"/>
                                    <w:szCs w:val="22"/>
                                  </w:rPr>
                                </w:pPr>
                                <w:r w:rsidRPr="00B25DC2">
                                  <w:rPr>
                                    <w:rFonts w:ascii="Bahnschrift Condensed" w:hAnsi="Bahnschrift Condensed"/>
                                    <w:color w:val="000000" w:themeColor="text1"/>
                                    <w:sz w:val="22"/>
                                    <w:szCs w:val="22"/>
                                  </w:rPr>
                                  <w:t>Naval Force Combat Modeling</w:t>
                                </w:r>
                                <w:r w:rsidR="00CE29A1" w:rsidRPr="00B25DC2">
                                  <w:rPr>
                                    <w:rFonts w:ascii="Bahnschrift Condensed" w:hAnsi="Bahnschrift Condensed"/>
                                    <w:color w:val="000000" w:themeColor="text1"/>
                                    <w:sz w:val="22"/>
                                    <w:szCs w:val="22"/>
                                  </w:rPr>
                                  <w:t xml:space="preserve">                         10</w:t>
                                </w:r>
                              </w:p>
                              <w:p w14:paraId="637B5A79" w14:textId="388E6E28" w:rsidR="00CE29A1" w:rsidRPr="00B25DC2" w:rsidRDefault="009E4DC6" w:rsidP="009E4DC6">
                                <w:pPr>
                                  <w:spacing w:after="0" w:line="360" w:lineRule="auto"/>
                                  <w:ind w:right="584"/>
                                  <w:jc w:val="right"/>
                                  <w:rPr>
                                    <w:rFonts w:ascii="Bahnschrift Condensed" w:hAnsi="Bahnschrift Condensed"/>
                                    <w:color w:val="000000" w:themeColor="text1"/>
                                    <w:sz w:val="22"/>
                                    <w:szCs w:val="22"/>
                                  </w:rPr>
                                </w:pPr>
                                <w:r w:rsidRPr="00B25DC2">
                                  <w:rPr>
                                    <w:rFonts w:ascii="Bahnschrift Condensed" w:hAnsi="Bahnschrift Condensed"/>
                                    <w:color w:val="000000" w:themeColor="text1"/>
                                    <w:sz w:val="22"/>
                                    <w:szCs w:val="22"/>
                                  </w:rPr>
                                  <w:t xml:space="preserve">Amphibious Force Combat Modeling </w:t>
                                </w:r>
                                <w:r w:rsidR="00CE29A1" w:rsidRPr="00B25DC2">
                                  <w:rPr>
                                    <w:rFonts w:ascii="Bahnschrift Condensed" w:hAnsi="Bahnschrift Condensed"/>
                                    <w:color w:val="000000" w:themeColor="text1"/>
                                    <w:sz w:val="22"/>
                                    <w:szCs w:val="22"/>
                                  </w:rPr>
                                  <w:t xml:space="preserve">   </w:t>
                                </w:r>
                                <w:r w:rsidRPr="00B25DC2">
                                  <w:rPr>
                                    <w:rFonts w:ascii="Bahnschrift Condensed" w:hAnsi="Bahnschrift Condensed"/>
                                    <w:color w:val="000000" w:themeColor="text1"/>
                                    <w:sz w:val="22"/>
                                    <w:szCs w:val="22"/>
                                  </w:rPr>
                                  <w:t xml:space="preserve">   </w:t>
                                </w:r>
                                <w:r w:rsidR="00CE29A1" w:rsidRPr="00B25DC2">
                                  <w:rPr>
                                    <w:rFonts w:ascii="Bahnschrift Condensed" w:hAnsi="Bahnschrift Condensed"/>
                                    <w:color w:val="000000" w:themeColor="text1"/>
                                    <w:sz w:val="22"/>
                                    <w:szCs w:val="22"/>
                                  </w:rPr>
                                  <w:t xml:space="preserve">                  10</w:t>
                                </w:r>
                              </w:p>
                              <w:p w14:paraId="09CE6DA1" w14:textId="27374083" w:rsidR="00CE29A1" w:rsidRPr="00B25DC2" w:rsidRDefault="009E4DC6" w:rsidP="009E4DC6">
                                <w:pPr>
                                  <w:spacing w:after="0" w:line="360" w:lineRule="auto"/>
                                  <w:ind w:left="567" w:right="584"/>
                                  <w:jc w:val="right"/>
                                  <w:rPr>
                                    <w:rFonts w:ascii="Bahnschrift Condensed" w:hAnsi="Bahnschrift Condensed"/>
                                    <w:color w:val="000000" w:themeColor="text1"/>
                                    <w:sz w:val="22"/>
                                    <w:szCs w:val="22"/>
                                  </w:rPr>
                                </w:pPr>
                                <w:r w:rsidRPr="00B25DC2">
                                  <w:rPr>
                                    <w:rFonts w:ascii="Bahnschrift Condensed" w:hAnsi="Bahnschrift Condensed"/>
                                    <w:color w:val="000000" w:themeColor="text1"/>
                                    <w:sz w:val="22"/>
                                    <w:szCs w:val="22"/>
                                  </w:rPr>
                                  <w:t>Air-Land Combat Modeling</w:t>
                                </w:r>
                                <w:r w:rsidR="00CE29A1" w:rsidRPr="00B25DC2">
                                  <w:rPr>
                                    <w:rFonts w:ascii="Bahnschrift Condensed" w:hAnsi="Bahnschrift Condensed"/>
                                    <w:color w:val="000000" w:themeColor="text1"/>
                                    <w:sz w:val="22"/>
                                    <w:szCs w:val="22"/>
                                  </w:rPr>
                                  <w:t xml:space="preserve">  </w:t>
                                </w:r>
                                <w:r w:rsidRPr="00B25DC2">
                                  <w:rPr>
                                    <w:rFonts w:ascii="Bahnschrift Condensed" w:hAnsi="Bahnschrift Condensed"/>
                                    <w:color w:val="000000" w:themeColor="text1"/>
                                    <w:sz w:val="22"/>
                                    <w:szCs w:val="22"/>
                                  </w:rPr>
                                  <w:t xml:space="preserve">  </w:t>
                                </w:r>
                                <w:r w:rsidR="00CE29A1" w:rsidRPr="00B25DC2">
                                  <w:rPr>
                                    <w:rFonts w:ascii="Bahnschrift Condensed" w:hAnsi="Bahnschrift Condensed"/>
                                    <w:color w:val="000000" w:themeColor="text1"/>
                                    <w:sz w:val="22"/>
                                    <w:szCs w:val="22"/>
                                  </w:rPr>
                                  <w:t xml:space="preserve">                     10</w:t>
                                </w:r>
                              </w:p>
                              <w:p w14:paraId="0E345C87" w14:textId="77777777" w:rsidR="00CE29A1" w:rsidRPr="00B25DC2" w:rsidRDefault="00CE29A1" w:rsidP="00E85364">
                                <w:pPr>
                                  <w:spacing w:after="0" w:line="360" w:lineRule="auto"/>
                                  <w:jc w:val="center"/>
                                  <w:rPr>
                                    <w:rFonts w:ascii="Bahnschrift Condensed" w:hAnsi="Bahnschrift Condensed"/>
                                    <w:color w:val="000000" w:themeColor="text1"/>
                                    <w:sz w:val="22"/>
                                    <w:szCs w:val="22"/>
                                  </w:rPr>
                                </w:pPr>
                              </w:p>
                              <w:p w14:paraId="23392CE0" w14:textId="77777777" w:rsidR="00CE29A1" w:rsidRPr="00B25DC2" w:rsidRDefault="00CE29A1" w:rsidP="00E85364">
                                <w:pPr>
                                  <w:spacing w:after="0" w:line="360" w:lineRule="auto"/>
                                  <w:jc w:val="center"/>
                                  <w:rPr>
                                    <w:rFonts w:ascii="Bahnschrift Condensed" w:hAnsi="Bahnschrift Condensed"/>
                                    <w:color w:val="000000" w:themeColor="text1"/>
                                    <w:sz w:val="22"/>
                                    <w:szCs w:val="22"/>
                                  </w:rPr>
                                </w:pPr>
                              </w:p>
                              <w:p w14:paraId="0EEA10D3" w14:textId="77777777" w:rsidR="00CE29A1" w:rsidRPr="00B25DC2" w:rsidRDefault="00CE29A1" w:rsidP="00E85364">
                                <w:pPr>
                                  <w:spacing w:after="0" w:line="360" w:lineRule="auto"/>
                                  <w:jc w:val="center"/>
                                  <w:rPr>
                                    <w:rFonts w:ascii="Bahnschrift Condensed" w:hAnsi="Bahnschrift Condensed"/>
                                    <w:color w:val="000000" w:themeColor="text1"/>
                                    <w:sz w:val="22"/>
                                    <w:szCs w:val="22"/>
                                  </w:rPr>
                                </w:pPr>
                              </w:p>
                              <w:p w14:paraId="340D302E" w14:textId="78FE27CE" w:rsidR="00CE29A1" w:rsidRPr="00B25DC2" w:rsidRDefault="00CE29A1" w:rsidP="00E85364">
                                <w:pPr>
                                  <w:spacing w:after="0" w:line="360" w:lineRule="auto"/>
                                  <w:jc w:val="center"/>
                                  <w:rPr>
                                    <w:rFonts w:ascii="Bahnschrift Condensed" w:hAnsi="Bahnschrift Condensed"/>
                                    <w:color w:val="000000" w:themeColor="text1"/>
                                    <w:sz w:val="22"/>
                                    <w:szCs w:val="22"/>
                                  </w:rPr>
                                </w:pPr>
                              </w:p>
                              <w:p w14:paraId="4949F489" w14:textId="77777777" w:rsidR="00CE29A1" w:rsidRPr="00B25DC2" w:rsidRDefault="00CE29A1" w:rsidP="00E85364">
                                <w:pPr>
                                  <w:spacing w:after="0" w:line="360" w:lineRule="auto"/>
                                  <w:jc w:val="center"/>
                                  <w:rPr>
                                    <w:rFonts w:ascii="Bahnschrift Condensed" w:hAnsi="Bahnschrift Condensed"/>
                                    <w:color w:val="000000" w:themeColor="text1"/>
                                    <w:sz w:val="22"/>
                                    <w:szCs w:val="22"/>
                                  </w:rPr>
                                </w:pPr>
                              </w:p>
                              <w:p w14:paraId="0B0764B8" w14:textId="77777777" w:rsidR="0065796B" w:rsidRPr="00B25DC2" w:rsidRDefault="0065796B" w:rsidP="00E85364">
                                <w:pPr>
                                  <w:spacing w:after="0" w:line="360" w:lineRule="auto"/>
                                  <w:jc w:val="center"/>
                                  <w:rPr>
                                    <w:rFonts w:ascii="Bahnschrift Condensed" w:hAnsi="Bahnschrift Condensed"/>
                                    <w:color w:val="000000" w:themeColor="text1"/>
                                    <w:sz w:val="22"/>
                                    <w:szCs w:val="22"/>
                                  </w:rPr>
                                </w:pPr>
                              </w:p>
                              <w:p w14:paraId="35AFA21D" w14:textId="77777777" w:rsidR="0065796B" w:rsidRPr="00B25DC2" w:rsidRDefault="0065796B" w:rsidP="00E85364">
                                <w:pPr>
                                  <w:spacing w:after="0" w:line="360" w:lineRule="auto"/>
                                  <w:jc w:val="center"/>
                                  <w:rPr>
                                    <w:rFonts w:ascii="Bahnschrift Condensed" w:hAnsi="Bahnschrift Condensed"/>
                                    <w:color w:val="000000" w:themeColor="text1"/>
                                    <w:sz w:val="22"/>
                                    <w:szCs w:val="22"/>
                                  </w:rPr>
                                </w:pPr>
                              </w:p>
                              <w:p w14:paraId="2DEB0003" w14:textId="77777777" w:rsidR="0065796B" w:rsidRPr="00B25DC2" w:rsidRDefault="0065796B" w:rsidP="00E85364">
                                <w:pPr>
                                  <w:spacing w:after="0" w:line="360" w:lineRule="auto"/>
                                  <w:jc w:val="center"/>
                                  <w:rPr>
                                    <w:rFonts w:ascii="Bahnschrift Condensed" w:hAnsi="Bahnschrift Condensed"/>
                                    <w:color w:val="000000" w:themeColor="text1"/>
                                    <w:sz w:val="22"/>
                                    <w:szCs w:val="22"/>
                                  </w:rPr>
                                </w:pPr>
                              </w:p>
                              <w:p w14:paraId="2B6C45E3" w14:textId="77777777" w:rsidR="0065796B" w:rsidRPr="00B25DC2" w:rsidRDefault="0065796B" w:rsidP="00E85364">
                                <w:pPr>
                                  <w:spacing w:after="0" w:line="360" w:lineRule="auto"/>
                                  <w:jc w:val="center"/>
                                  <w:rPr>
                                    <w:rFonts w:ascii="Bahnschrift Condensed" w:hAnsi="Bahnschrift Condensed"/>
                                    <w:color w:val="000000" w:themeColor="text1"/>
                                    <w:sz w:val="22"/>
                                    <w:szCs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893944" id="Rectangle 3" o:spid="_x0000_s1027" style="position:absolute;margin-left:-3.6pt;margin-top:-24.15pt;width:264.05pt;height:160.05pt;z-index:25131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" fillcolor="white [3212]" strokecolor="white [3212]" strokeweight="1pt">
                    <v:textbox>
                      <w:txbxContent>
                        <w:p w14:paraId="4BAF4D20" w14:textId="77777777" w:rsidR="0065796B" w:rsidRPr="00B25DC2" w:rsidRDefault="0065796B" w:rsidP="00E85364">
                          <w:pPr>
                            <w:spacing w:after="0" w:line="360" w:lineRule="auto"/>
                            <w:jc w:val="center"/>
                            <w:rPr>
                              <w:rFonts w:ascii="Bahnschrift Condensed" w:hAnsi="Bahnschrift Condensed"/>
                              <w:b/>
                              <w:bCs/>
                              <w:color w:val="000000" w:themeColor="text1"/>
                              <w:sz w:val="32"/>
                              <w:szCs w:val="32"/>
                            </w:rPr>
                          </w:pPr>
                          <w:r w:rsidRPr="00B25DC2">
                            <w:rPr>
                              <w:rFonts w:ascii="Bahnschrift Condensed" w:hAnsi="Bahnschrift Condensed"/>
                              <w:b/>
                              <w:bCs/>
                              <w:color w:val="000000" w:themeColor="text1"/>
                              <w:sz w:val="32"/>
                              <w:szCs w:val="32"/>
                            </w:rPr>
                            <w:t>BOOKS ON COMBAT MODELING</w:t>
                          </w:r>
                        </w:p>
                        <w:p w14:paraId="0FEA4FF9" w14:textId="222C0564" w:rsidR="006A4389" w:rsidRPr="00B25DC2" w:rsidRDefault="006A4389" w:rsidP="00E85364">
                          <w:pPr>
                            <w:spacing w:after="0" w:line="360" w:lineRule="auto"/>
                            <w:ind w:left="567" w:right="584"/>
                            <w:jc w:val="center"/>
                            <w:rPr>
                              <w:rFonts w:ascii="Bahnschrift Condensed" w:hAnsi="Bahnschrift Condensed"/>
                              <w:color w:val="000000" w:themeColor="text1"/>
                              <w:sz w:val="22"/>
                              <w:szCs w:val="22"/>
                            </w:rPr>
                          </w:pPr>
                          <w:r w:rsidRPr="00B25DC2">
                            <w:rPr>
                              <w:rFonts w:ascii="Bahnschrift Condensed" w:hAnsi="Bahnschrift Condensed"/>
                              <w:color w:val="000000" w:themeColor="text1"/>
                              <w:sz w:val="22"/>
                              <w:szCs w:val="22"/>
                            </w:rPr>
                            <w:t xml:space="preserve">                                                                     </w:t>
                          </w:r>
                          <w:r w:rsidR="009E4DC6" w:rsidRPr="00B25DC2">
                            <w:rPr>
                              <w:rFonts w:ascii="Bahnschrift Condensed" w:hAnsi="Bahnschrift Condensed"/>
                              <w:color w:val="000000" w:themeColor="text1"/>
                              <w:sz w:val="22"/>
                              <w:szCs w:val="22"/>
                            </w:rPr>
                            <w:t xml:space="preserve">          </w:t>
                          </w:r>
                          <w:r w:rsidR="00B25DC2">
                            <w:rPr>
                              <w:rFonts w:ascii="Bahnschrift Condensed" w:hAnsi="Bahnschrift Condensed"/>
                              <w:color w:val="000000" w:themeColor="text1"/>
                              <w:sz w:val="22"/>
                              <w:szCs w:val="22"/>
                            </w:rPr>
                            <w:t xml:space="preserve">  </w:t>
                          </w:r>
                          <w:r w:rsidRPr="00B25DC2">
                            <w:rPr>
                              <w:rFonts w:ascii="Bahnschrift Condensed" w:hAnsi="Bahnschrift Condensed"/>
                              <w:color w:val="000000" w:themeColor="text1"/>
                              <w:sz w:val="22"/>
                              <w:szCs w:val="22"/>
                            </w:rPr>
                            <w:t>Rs.</w:t>
                          </w:r>
                        </w:p>
                        <w:p w14:paraId="3D90573E" w14:textId="122E1178" w:rsidR="0065796B" w:rsidRPr="00B25DC2" w:rsidRDefault="00CE29A1" w:rsidP="009E4DC6">
                          <w:pPr>
                            <w:spacing w:after="0" w:line="360" w:lineRule="auto"/>
                            <w:ind w:left="567" w:right="584"/>
                            <w:jc w:val="right"/>
                            <w:rPr>
                              <w:rFonts w:ascii="Bahnschrift Condensed" w:hAnsi="Bahnschrift Condensed"/>
                              <w:color w:val="000000" w:themeColor="text1"/>
                              <w:sz w:val="22"/>
                              <w:szCs w:val="22"/>
                            </w:rPr>
                          </w:pPr>
                          <w:r w:rsidRPr="00B25DC2">
                            <w:rPr>
                              <w:rFonts w:ascii="Bahnschrift Condensed" w:hAnsi="Bahnschrift Condensed"/>
                              <w:color w:val="000000" w:themeColor="text1"/>
                              <w:sz w:val="22"/>
                              <w:szCs w:val="22"/>
                            </w:rPr>
                            <w:t xml:space="preserve">Army </w:t>
                          </w:r>
                          <w:r w:rsidR="009E4DC6" w:rsidRPr="00B25DC2">
                            <w:rPr>
                              <w:rFonts w:ascii="Bahnschrift Condensed" w:hAnsi="Bahnschrift Condensed"/>
                              <w:color w:val="000000" w:themeColor="text1"/>
                              <w:sz w:val="22"/>
                              <w:szCs w:val="22"/>
                            </w:rPr>
                            <w:t>Combat</w:t>
                          </w:r>
                          <w:r w:rsidRPr="00B25DC2">
                            <w:rPr>
                              <w:rFonts w:ascii="Bahnschrift Condensed" w:hAnsi="Bahnschrift Condensed"/>
                              <w:color w:val="000000" w:themeColor="text1"/>
                              <w:sz w:val="22"/>
                              <w:szCs w:val="22"/>
                            </w:rPr>
                            <w:t xml:space="preserve"> Model</w:t>
                          </w:r>
                          <w:r w:rsidR="009E4DC6" w:rsidRPr="00B25DC2">
                            <w:rPr>
                              <w:rFonts w:ascii="Bahnschrift Condensed" w:hAnsi="Bahnschrift Condensed"/>
                              <w:color w:val="000000" w:themeColor="text1"/>
                              <w:sz w:val="22"/>
                              <w:szCs w:val="22"/>
                            </w:rPr>
                            <w:t>ing</w:t>
                          </w:r>
                          <w:r w:rsidR="0065796B" w:rsidRPr="00B25DC2">
                            <w:rPr>
                              <w:rFonts w:ascii="Bahnschrift Condensed" w:hAnsi="Bahnschrift Condensed"/>
                              <w:color w:val="000000" w:themeColor="text1"/>
                              <w:sz w:val="22"/>
                              <w:szCs w:val="22"/>
                            </w:rPr>
                            <w:t xml:space="preserve">     </w:t>
                          </w:r>
                          <w:r w:rsidRPr="00B25DC2">
                            <w:rPr>
                              <w:rFonts w:ascii="Bahnschrift Condensed" w:hAnsi="Bahnschrift Condensed"/>
                              <w:color w:val="000000" w:themeColor="text1"/>
                              <w:sz w:val="22"/>
                              <w:szCs w:val="22"/>
                            </w:rPr>
                            <w:t xml:space="preserve">  </w:t>
                          </w:r>
                          <w:r w:rsidR="009E4DC6" w:rsidRPr="00B25DC2">
                            <w:rPr>
                              <w:rFonts w:ascii="Bahnschrift Condensed" w:hAnsi="Bahnschrift Condensed"/>
                              <w:color w:val="000000" w:themeColor="text1"/>
                              <w:sz w:val="22"/>
                              <w:szCs w:val="22"/>
                            </w:rPr>
                            <w:t xml:space="preserve">     </w:t>
                          </w:r>
                          <w:r w:rsidRPr="00B25DC2">
                            <w:rPr>
                              <w:rFonts w:ascii="Bahnschrift Condensed" w:hAnsi="Bahnschrift Condensed"/>
                              <w:color w:val="000000" w:themeColor="text1"/>
                              <w:sz w:val="22"/>
                              <w:szCs w:val="22"/>
                            </w:rPr>
                            <w:t xml:space="preserve">             </w:t>
                          </w:r>
                          <w:r w:rsidR="0065796B" w:rsidRPr="00B25DC2">
                            <w:rPr>
                              <w:rFonts w:ascii="Bahnschrift Condensed" w:hAnsi="Bahnschrift Condensed"/>
                              <w:color w:val="000000" w:themeColor="text1"/>
                              <w:sz w:val="22"/>
                              <w:szCs w:val="22"/>
                            </w:rPr>
                            <w:t>10</w:t>
                          </w:r>
                        </w:p>
                        <w:p w14:paraId="656FBF36" w14:textId="44640071" w:rsidR="0065796B" w:rsidRPr="00B25DC2" w:rsidRDefault="009E4DC6" w:rsidP="009E4DC6">
                          <w:pPr>
                            <w:spacing w:after="0" w:line="360" w:lineRule="auto"/>
                            <w:ind w:left="567" w:right="584"/>
                            <w:jc w:val="right"/>
                            <w:rPr>
                              <w:rFonts w:ascii="Bahnschrift Condensed" w:hAnsi="Bahnschrift Condensed"/>
                              <w:color w:val="000000" w:themeColor="text1"/>
                              <w:sz w:val="22"/>
                              <w:szCs w:val="22"/>
                            </w:rPr>
                          </w:pPr>
                          <w:r w:rsidRPr="00B25DC2">
                            <w:rPr>
                              <w:rFonts w:ascii="Bahnschrift Condensed" w:hAnsi="Bahnschrift Condensed"/>
                              <w:color w:val="000000" w:themeColor="text1"/>
                              <w:sz w:val="22"/>
                              <w:szCs w:val="22"/>
                            </w:rPr>
                            <w:t>Air Force</w:t>
                          </w:r>
                          <w:r w:rsidR="00CE29A1" w:rsidRPr="00B25DC2">
                            <w:rPr>
                              <w:rFonts w:ascii="Bahnschrift Condensed" w:hAnsi="Bahnschrift Condensed"/>
                              <w:color w:val="000000" w:themeColor="text1"/>
                              <w:sz w:val="22"/>
                              <w:szCs w:val="22"/>
                            </w:rPr>
                            <w:t xml:space="preserve"> </w:t>
                          </w:r>
                          <w:r w:rsidRPr="00B25DC2">
                            <w:rPr>
                              <w:rFonts w:ascii="Bahnschrift Condensed" w:hAnsi="Bahnschrift Condensed"/>
                              <w:color w:val="000000" w:themeColor="text1"/>
                              <w:sz w:val="22"/>
                              <w:szCs w:val="22"/>
                            </w:rPr>
                            <w:t>Combat</w:t>
                          </w:r>
                          <w:r w:rsidR="00CE29A1" w:rsidRPr="00B25DC2">
                            <w:rPr>
                              <w:rFonts w:ascii="Bahnschrift Condensed" w:hAnsi="Bahnschrift Condensed"/>
                              <w:color w:val="000000" w:themeColor="text1"/>
                              <w:sz w:val="22"/>
                              <w:szCs w:val="22"/>
                            </w:rPr>
                            <w:t xml:space="preserve"> Model</w:t>
                          </w:r>
                          <w:r w:rsidRPr="00B25DC2">
                            <w:rPr>
                              <w:rFonts w:ascii="Bahnschrift Condensed" w:hAnsi="Bahnschrift Condensed"/>
                              <w:color w:val="000000" w:themeColor="text1"/>
                              <w:sz w:val="22"/>
                              <w:szCs w:val="22"/>
                            </w:rPr>
                            <w:t>ing</w:t>
                          </w:r>
                          <w:r w:rsidR="0065796B" w:rsidRPr="00B25DC2">
                            <w:rPr>
                              <w:rFonts w:ascii="Bahnschrift Condensed" w:hAnsi="Bahnschrift Condensed"/>
                              <w:color w:val="000000" w:themeColor="text1"/>
                              <w:sz w:val="22"/>
                              <w:szCs w:val="22"/>
                            </w:rPr>
                            <w:t xml:space="preserve">                 </w:t>
                          </w:r>
                          <w:r w:rsidR="00CE29A1" w:rsidRPr="00B25DC2">
                            <w:rPr>
                              <w:rFonts w:ascii="Bahnschrift Condensed" w:hAnsi="Bahnschrift Condensed"/>
                              <w:color w:val="000000" w:themeColor="text1"/>
                              <w:sz w:val="22"/>
                              <w:szCs w:val="22"/>
                            </w:rPr>
                            <w:t xml:space="preserve">       </w:t>
                          </w:r>
                          <w:r w:rsidR="0065796B" w:rsidRPr="00B25DC2">
                            <w:rPr>
                              <w:rFonts w:ascii="Bahnschrift Condensed" w:hAnsi="Bahnschrift Condensed"/>
                              <w:color w:val="000000" w:themeColor="text1"/>
                              <w:sz w:val="22"/>
                              <w:szCs w:val="22"/>
                            </w:rPr>
                            <w:t xml:space="preserve"> 10</w:t>
                          </w:r>
                        </w:p>
                        <w:p w14:paraId="1A1BA62D" w14:textId="1E9C1A10" w:rsidR="00CE29A1" w:rsidRPr="00B25DC2" w:rsidRDefault="009E4DC6" w:rsidP="009E4DC6">
                          <w:pPr>
                            <w:spacing w:after="0" w:line="360" w:lineRule="auto"/>
                            <w:ind w:left="567" w:right="584"/>
                            <w:jc w:val="right"/>
                            <w:rPr>
                              <w:rFonts w:ascii="Bahnschrift Condensed" w:hAnsi="Bahnschrift Condensed"/>
                              <w:color w:val="000000" w:themeColor="text1"/>
                              <w:sz w:val="22"/>
                              <w:szCs w:val="22"/>
                            </w:rPr>
                          </w:pPr>
                          <w:r w:rsidRPr="00B25DC2">
                            <w:rPr>
                              <w:rFonts w:ascii="Bahnschrift Condensed" w:hAnsi="Bahnschrift Condensed"/>
                              <w:color w:val="000000" w:themeColor="text1"/>
                              <w:sz w:val="22"/>
                              <w:szCs w:val="22"/>
                            </w:rPr>
                            <w:t>Naval Force Combat Modeling</w:t>
                          </w:r>
                          <w:r w:rsidR="00CE29A1" w:rsidRPr="00B25DC2">
                            <w:rPr>
                              <w:rFonts w:ascii="Bahnschrift Condensed" w:hAnsi="Bahnschrift Condensed"/>
                              <w:color w:val="000000" w:themeColor="text1"/>
                              <w:sz w:val="22"/>
                              <w:szCs w:val="22"/>
                            </w:rPr>
                            <w:t xml:space="preserve">                         10</w:t>
                          </w:r>
                        </w:p>
                        <w:p w14:paraId="637B5A79" w14:textId="388E6E28" w:rsidR="00CE29A1" w:rsidRPr="00B25DC2" w:rsidRDefault="009E4DC6" w:rsidP="009E4DC6">
                          <w:pPr>
                            <w:spacing w:after="0" w:line="360" w:lineRule="auto"/>
                            <w:ind w:right="584"/>
                            <w:jc w:val="right"/>
                            <w:rPr>
                              <w:rFonts w:ascii="Bahnschrift Condensed" w:hAnsi="Bahnschrift Condensed"/>
                              <w:color w:val="000000" w:themeColor="text1"/>
                              <w:sz w:val="22"/>
                              <w:szCs w:val="22"/>
                            </w:rPr>
                          </w:pPr>
                          <w:r w:rsidRPr="00B25DC2">
                            <w:rPr>
                              <w:rFonts w:ascii="Bahnschrift Condensed" w:hAnsi="Bahnschrift Condensed"/>
                              <w:color w:val="000000" w:themeColor="text1"/>
                              <w:sz w:val="22"/>
                              <w:szCs w:val="22"/>
                            </w:rPr>
                            <w:t xml:space="preserve">Amphibious Force Combat Modeling </w:t>
                          </w:r>
                          <w:r w:rsidR="00CE29A1" w:rsidRPr="00B25DC2">
                            <w:rPr>
                              <w:rFonts w:ascii="Bahnschrift Condensed" w:hAnsi="Bahnschrift Condensed"/>
                              <w:color w:val="000000" w:themeColor="text1"/>
                              <w:sz w:val="22"/>
                              <w:szCs w:val="22"/>
                            </w:rPr>
                            <w:t xml:space="preserve">   </w:t>
                          </w:r>
                          <w:r w:rsidRPr="00B25DC2">
                            <w:rPr>
                              <w:rFonts w:ascii="Bahnschrift Condensed" w:hAnsi="Bahnschrift Condensed"/>
                              <w:color w:val="000000" w:themeColor="text1"/>
                              <w:sz w:val="22"/>
                              <w:szCs w:val="22"/>
                            </w:rPr>
                            <w:t xml:space="preserve">   </w:t>
                          </w:r>
                          <w:r w:rsidR="00CE29A1" w:rsidRPr="00B25DC2">
                            <w:rPr>
                              <w:rFonts w:ascii="Bahnschrift Condensed" w:hAnsi="Bahnschrift Condensed"/>
                              <w:color w:val="000000" w:themeColor="text1"/>
                              <w:sz w:val="22"/>
                              <w:szCs w:val="22"/>
                            </w:rPr>
                            <w:t xml:space="preserve">                  10</w:t>
                          </w:r>
                        </w:p>
                        <w:p w14:paraId="09CE6DA1" w14:textId="27374083" w:rsidR="00CE29A1" w:rsidRPr="00B25DC2" w:rsidRDefault="009E4DC6" w:rsidP="009E4DC6">
                          <w:pPr>
                            <w:spacing w:after="0" w:line="360" w:lineRule="auto"/>
                            <w:ind w:left="567" w:right="584"/>
                            <w:jc w:val="right"/>
                            <w:rPr>
                              <w:rFonts w:ascii="Bahnschrift Condensed" w:hAnsi="Bahnschrift Condensed"/>
                              <w:color w:val="000000" w:themeColor="text1"/>
                              <w:sz w:val="22"/>
                              <w:szCs w:val="22"/>
                            </w:rPr>
                          </w:pPr>
                          <w:r w:rsidRPr="00B25DC2">
                            <w:rPr>
                              <w:rFonts w:ascii="Bahnschrift Condensed" w:hAnsi="Bahnschrift Condensed"/>
                              <w:color w:val="000000" w:themeColor="text1"/>
                              <w:sz w:val="22"/>
                              <w:szCs w:val="22"/>
                            </w:rPr>
                            <w:t>Air-Land Combat Modeling</w:t>
                          </w:r>
                          <w:r w:rsidR="00CE29A1" w:rsidRPr="00B25DC2">
                            <w:rPr>
                              <w:rFonts w:ascii="Bahnschrift Condensed" w:hAnsi="Bahnschrift Condensed"/>
                              <w:color w:val="000000" w:themeColor="text1"/>
                              <w:sz w:val="22"/>
                              <w:szCs w:val="22"/>
                            </w:rPr>
                            <w:t xml:space="preserve">  </w:t>
                          </w:r>
                          <w:r w:rsidRPr="00B25DC2">
                            <w:rPr>
                              <w:rFonts w:ascii="Bahnschrift Condensed" w:hAnsi="Bahnschrift Condensed"/>
                              <w:color w:val="000000" w:themeColor="text1"/>
                              <w:sz w:val="22"/>
                              <w:szCs w:val="22"/>
                            </w:rPr>
                            <w:t xml:space="preserve">  </w:t>
                          </w:r>
                          <w:r w:rsidR="00CE29A1" w:rsidRPr="00B25DC2">
                            <w:rPr>
                              <w:rFonts w:ascii="Bahnschrift Condensed" w:hAnsi="Bahnschrift Condensed"/>
                              <w:color w:val="000000" w:themeColor="text1"/>
                              <w:sz w:val="22"/>
                              <w:szCs w:val="22"/>
                            </w:rPr>
                            <w:t xml:space="preserve">                     10</w:t>
                          </w:r>
                        </w:p>
                        <w:p w14:paraId="0E345C87" w14:textId="77777777" w:rsidR="00CE29A1" w:rsidRPr="00B25DC2" w:rsidRDefault="00CE29A1" w:rsidP="00E85364">
                          <w:pPr>
                            <w:spacing w:after="0" w:line="360" w:lineRule="auto"/>
                            <w:jc w:val="center"/>
                            <w:rPr>
                              <w:rFonts w:ascii="Bahnschrift Condensed" w:hAnsi="Bahnschrift Condensed"/>
                              <w:color w:val="000000" w:themeColor="text1"/>
                              <w:sz w:val="22"/>
                              <w:szCs w:val="22"/>
                            </w:rPr>
                          </w:pPr>
                        </w:p>
                        <w:p w14:paraId="23392CE0" w14:textId="77777777" w:rsidR="00CE29A1" w:rsidRPr="00B25DC2" w:rsidRDefault="00CE29A1" w:rsidP="00E85364">
                          <w:pPr>
                            <w:spacing w:after="0" w:line="360" w:lineRule="auto"/>
                            <w:jc w:val="center"/>
                            <w:rPr>
                              <w:rFonts w:ascii="Bahnschrift Condensed" w:hAnsi="Bahnschrift Condensed"/>
                              <w:color w:val="000000" w:themeColor="text1"/>
                              <w:sz w:val="22"/>
                              <w:szCs w:val="22"/>
                            </w:rPr>
                          </w:pPr>
                        </w:p>
                        <w:p w14:paraId="0EEA10D3" w14:textId="77777777" w:rsidR="00CE29A1" w:rsidRPr="00B25DC2" w:rsidRDefault="00CE29A1" w:rsidP="00E85364">
                          <w:pPr>
                            <w:spacing w:after="0" w:line="360" w:lineRule="auto"/>
                            <w:jc w:val="center"/>
                            <w:rPr>
                              <w:rFonts w:ascii="Bahnschrift Condensed" w:hAnsi="Bahnschrift Condensed"/>
                              <w:color w:val="000000" w:themeColor="text1"/>
                              <w:sz w:val="22"/>
                              <w:szCs w:val="22"/>
                            </w:rPr>
                          </w:pPr>
                        </w:p>
                        <w:p w14:paraId="340D302E" w14:textId="78FE27CE" w:rsidR="00CE29A1" w:rsidRPr="00B25DC2" w:rsidRDefault="00CE29A1" w:rsidP="00E85364">
                          <w:pPr>
                            <w:spacing w:after="0" w:line="360" w:lineRule="auto"/>
                            <w:jc w:val="center"/>
                            <w:rPr>
                              <w:rFonts w:ascii="Bahnschrift Condensed" w:hAnsi="Bahnschrift Condensed"/>
                              <w:color w:val="000000" w:themeColor="text1"/>
                              <w:sz w:val="22"/>
                              <w:szCs w:val="22"/>
                            </w:rPr>
                          </w:pPr>
                        </w:p>
                        <w:p w14:paraId="4949F489" w14:textId="77777777" w:rsidR="00CE29A1" w:rsidRPr="00B25DC2" w:rsidRDefault="00CE29A1" w:rsidP="00E85364">
                          <w:pPr>
                            <w:spacing w:after="0" w:line="360" w:lineRule="auto"/>
                            <w:jc w:val="center"/>
                            <w:rPr>
                              <w:rFonts w:ascii="Bahnschrift Condensed" w:hAnsi="Bahnschrift Condensed"/>
                              <w:color w:val="000000" w:themeColor="text1"/>
                              <w:sz w:val="22"/>
                              <w:szCs w:val="22"/>
                            </w:rPr>
                          </w:pPr>
                        </w:p>
                        <w:p w14:paraId="0B0764B8" w14:textId="77777777" w:rsidR="0065796B" w:rsidRPr="00B25DC2" w:rsidRDefault="0065796B" w:rsidP="00E85364">
                          <w:pPr>
                            <w:spacing w:after="0" w:line="360" w:lineRule="auto"/>
                            <w:jc w:val="center"/>
                            <w:rPr>
                              <w:rFonts w:ascii="Bahnschrift Condensed" w:hAnsi="Bahnschrift Condensed"/>
                              <w:color w:val="000000" w:themeColor="text1"/>
                              <w:sz w:val="22"/>
                              <w:szCs w:val="22"/>
                            </w:rPr>
                          </w:pPr>
                        </w:p>
                        <w:p w14:paraId="35AFA21D" w14:textId="77777777" w:rsidR="0065796B" w:rsidRPr="00B25DC2" w:rsidRDefault="0065796B" w:rsidP="00E85364">
                          <w:pPr>
                            <w:spacing w:after="0" w:line="360" w:lineRule="auto"/>
                            <w:jc w:val="center"/>
                            <w:rPr>
                              <w:rFonts w:ascii="Bahnschrift Condensed" w:hAnsi="Bahnschrift Condensed"/>
                              <w:color w:val="000000" w:themeColor="text1"/>
                              <w:sz w:val="22"/>
                              <w:szCs w:val="22"/>
                            </w:rPr>
                          </w:pPr>
                        </w:p>
                        <w:p w14:paraId="2DEB0003" w14:textId="77777777" w:rsidR="0065796B" w:rsidRPr="00B25DC2" w:rsidRDefault="0065796B" w:rsidP="00E85364">
                          <w:pPr>
                            <w:spacing w:after="0" w:line="360" w:lineRule="auto"/>
                            <w:jc w:val="center"/>
                            <w:rPr>
                              <w:rFonts w:ascii="Bahnschrift Condensed" w:hAnsi="Bahnschrift Condensed"/>
                              <w:color w:val="000000" w:themeColor="text1"/>
                              <w:sz w:val="22"/>
                              <w:szCs w:val="22"/>
                            </w:rPr>
                          </w:pPr>
                        </w:p>
                        <w:p w14:paraId="2B6C45E3" w14:textId="77777777" w:rsidR="0065796B" w:rsidRPr="00B25DC2" w:rsidRDefault="0065796B" w:rsidP="00E85364">
                          <w:pPr>
                            <w:spacing w:after="0" w:line="360" w:lineRule="auto"/>
                            <w:jc w:val="center"/>
                            <w:rPr>
                              <w:rFonts w:ascii="Bahnschrift Condensed" w:hAnsi="Bahnschrift Condensed"/>
                              <w:color w:val="000000" w:themeColor="text1"/>
                              <w:sz w:val="22"/>
                              <w:szCs w:val="22"/>
                            </w:rPr>
                          </w:pPr>
                        </w:p>
                      </w:txbxContent>
                    </v:textbox>
                  </v:rect>
                </w:pict>
              </mc:Fallback>
            </mc:AlternateContent>
          </w:r>
          <w:r w:rsidR="00C669C8" w:rsidRPr="00DC1604">
            <w:rPr>
              <w:noProof/>
              <w:color w:val="000000" w:themeColor="text1"/>
            </w:rPr>
            <mc:AlternateContent>
              <mc:Choice Requires="wpg">
                <w:drawing>
                  <wp:anchor distT="0" distB="0" distL="114300" distR="114300" simplePos="0" relativeHeight="251321856" behindDoc="0" locked="0" layoutInCell="1" allowOverlap="1" wp14:anchorId="220D044B" wp14:editId="661AF978">
                    <wp:simplePos x="0" y="0"/>
                    <wp:positionH relativeFrom="column">
                      <wp:posOffset>3910397</wp:posOffset>
                    </wp:positionH>
                    <wp:positionV relativeFrom="paragraph">
                      <wp:posOffset>-8221</wp:posOffset>
                    </wp:positionV>
                    <wp:extent cx="2596515" cy="4460210"/>
                    <wp:effectExtent l="0" t="0" r="0" b="0"/>
                    <wp:wrapNone/>
                    <wp:docPr id="38" name="Group 38"/>
                    <wp:cNvGraphicFramePr/>
                    <a:graphic xmlns:a="http://schemas.openxmlformats.org/drawingml/2006/main">
                      <a:graphicData uri="http://schemas.microsoft.com/office/word/2010/wordprocessingGroup">
                        <wpg:wgp>
                          <wpg:cNvGrpSpPr/>
                          <wpg:grpSpPr>
                            <a:xfrm>
                              <a:off x="0" y="0"/>
                              <a:ext cx="2596515" cy="4460210"/>
                              <a:chOff x="-96274" y="95847"/>
                              <a:chExt cx="2598324" cy="1177057"/>
                            </a:xfrm>
                          </wpg:grpSpPr>
                          <wps:wsp>
                            <wps:cNvPr id="28" name="Text Box 28"/>
                            <wps:cNvSpPr txBox="1"/>
                            <wps:spPr>
                              <a:xfrm>
                                <a:off x="1866955" y="259498"/>
                                <a:ext cx="518158" cy="1013406"/>
                              </a:xfrm>
                              <a:prstGeom prst="rect">
                                <a:avLst/>
                              </a:prstGeom>
                              <a:solidFill>
                                <a:schemeClr val="bg1">
                                  <a:lumMod val="85000"/>
                                </a:schemeClr>
                              </a:solidFill>
                              <a:ln w="6350">
                                <a:noFill/>
                              </a:ln>
                            </wps:spPr>
                            <wps:txbx>
                              <w:txbxContent>
                                <w:p w14:paraId="0A6C71C6" w14:textId="092FB046" w:rsidR="00A50A4B" w:rsidRPr="00D57925" w:rsidRDefault="00D57925" w:rsidP="003B34F5">
                                  <w:pPr>
                                    <w:spacing w:after="0" w:line="240" w:lineRule="auto"/>
                                    <w:jc w:val="center"/>
                                    <w:rPr>
                                      <w:rFonts w:ascii="Bodoni Poster" w:hAnsi="Bodoni Poster"/>
                                      <w:b/>
                                      <w:bCs/>
                                      <w:sz w:val="40"/>
                                      <w:szCs w:val="72"/>
                                    </w:rPr>
                                  </w:pPr>
                                  <w:r w:rsidRPr="00D57925">
                                    <w:rPr>
                                      <w:rFonts w:ascii="Bodoni Poster" w:hAnsi="Bodoni Poster"/>
                                      <w:b/>
                                      <w:bCs/>
                                      <w:sz w:val="40"/>
                                      <w:szCs w:val="380"/>
                                    </w:rPr>
                                    <w:t xml:space="preserve">MODEL BASED </w:t>
                                  </w:r>
                                  <w:r w:rsidR="00526043" w:rsidRPr="00D57925">
                                    <w:rPr>
                                      <w:rFonts w:ascii="Bodoni Poster" w:hAnsi="Bodoni Poster"/>
                                      <w:b/>
                                      <w:bCs/>
                                      <w:sz w:val="40"/>
                                      <w:szCs w:val="380"/>
                                    </w:rPr>
                                    <w:t>SYSTEM DESIGN</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96274" y="95847"/>
                                <a:ext cx="2598324" cy="137533"/>
                              </a:xfrm>
                              <a:prstGeom prst="rect">
                                <a:avLst/>
                              </a:prstGeom>
                              <a:solidFill>
                                <a:schemeClr val="bg1">
                                  <a:lumMod val="75000"/>
                                </a:schemeClr>
                              </a:solidFill>
                              <a:ln w="6350">
                                <a:noFill/>
                              </a:ln>
                            </wps:spPr>
                            <wps:txbx>
                              <w:txbxContent>
                                <w:p w14:paraId="6ECB7FE1" w14:textId="719920D4" w:rsidR="00D65342" w:rsidRPr="00D57925" w:rsidRDefault="00D57925" w:rsidP="00EB3562">
                                  <w:pPr>
                                    <w:spacing w:after="0" w:line="240" w:lineRule="auto"/>
                                    <w:jc w:val="right"/>
                                    <w:rPr>
                                      <w:rFonts w:ascii="Bodoni Poster" w:hAnsi="Bodoni Poster"/>
                                      <w:b/>
                                      <w:bCs/>
                                      <w:sz w:val="28"/>
                                      <w:szCs w:val="48"/>
                                      <w:lang w:val="en-IN"/>
                                    </w:rPr>
                                  </w:pPr>
                                  <w:r>
                                    <w:rPr>
                                      <w:rFonts w:ascii="Bodoni Poster" w:hAnsi="Bodoni Poster"/>
                                      <w:b/>
                                      <w:bCs/>
                                      <w:sz w:val="28"/>
                                      <w:szCs w:val="48"/>
                                      <w:lang w:val="en-IN"/>
                                    </w:rPr>
                                    <w:t>Using System Composer Toolbox in MATLAB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0D044B" id="Group 38" o:spid="_x0000_s1028" style="position:absolute;margin-left:307.9pt;margin-top:-.65pt;width:204.45pt;height:351.2pt;z-index:251321856;mso-width-relative:margin;mso-height-relative:margin" coordorigin="-962,958" coordsize="25983,11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">
                    <v:shape id="Text Box 28" o:spid="_x0000_s1029" type="#_x0000_t202" style="position:absolute;left:18669;top:2594;width:5182;height:10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" fillcolor="#d8d8d8 [2732]" stroked="f" strokeweight=".5pt">
                      <v:textbox style="layout-flow:vertical">
                        <w:txbxContent>
                          <w:p w14:paraId="0A6C71C6" w14:textId="092FB046" w:rsidR="00A50A4B" w:rsidRPr="00D57925" w:rsidRDefault="00D57925" w:rsidP="003B34F5">
                            <w:pPr>
                              <w:spacing w:after="0" w:line="240" w:lineRule="auto"/>
                              <w:jc w:val="center"/>
                              <w:rPr>
                                <w:rFonts w:ascii="Bodoni Poster" w:hAnsi="Bodoni Poster"/>
                                <w:b/>
                                <w:bCs/>
                                <w:sz w:val="40"/>
                                <w:szCs w:val="72"/>
                              </w:rPr>
                            </w:pPr>
                            <w:r w:rsidRPr="00D57925">
                              <w:rPr>
                                <w:rFonts w:ascii="Bodoni Poster" w:hAnsi="Bodoni Poster"/>
                                <w:b/>
                                <w:bCs/>
                                <w:sz w:val="40"/>
                                <w:szCs w:val="380"/>
                              </w:rPr>
                              <w:t xml:space="preserve">MODEL BASED </w:t>
                            </w:r>
                            <w:r w:rsidR="00526043" w:rsidRPr="00D57925">
                              <w:rPr>
                                <w:rFonts w:ascii="Bodoni Poster" w:hAnsi="Bodoni Poster"/>
                                <w:b/>
                                <w:bCs/>
                                <w:sz w:val="40"/>
                                <w:szCs w:val="380"/>
                              </w:rPr>
                              <w:t>SYSTEM DESIGN</w:t>
                            </w:r>
                          </w:p>
                        </w:txbxContent>
                      </v:textbox>
                    </v:shape>
                    <v:shape id="Text Box 37" o:spid="_x0000_s1030" type="#_x0000_t202" style="position:absolute;left:-962;top:958;width:25982;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" fillcolor="#bfbfbf [2412]" stroked="f" strokeweight=".5pt">
                      <v:textbox inset="0,0,0,0">
                        <w:txbxContent>
                          <w:p w14:paraId="6ECB7FE1" w14:textId="719920D4" w:rsidR="00D65342" w:rsidRPr="00D57925" w:rsidRDefault="00D57925" w:rsidP="00EB3562">
                            <w:pPr>
                              <w:spacing w:after="0" w:line="240" w:lineRule="auto"/>
                              <w:jc w:val="right"/>
                              <w:rPr>
                                <w:rFonts w:ascii="Bodoni Poster" w:hAnsi="Bodoni Poster"/>
                                <w:b/>
                                <w:bCs/>
                                <w:sz w:val="28"/>
                                <w:szCs w:val="48"/>
                                <w:lang w:val="en-IN"/>
                              </w:rPr>
                            </w:pPr>
                            <w:r>
                              <w:rPr>
                                <w:rFonts w:ascii="Bodoni Poster" w:hAnsi="Bodoni Poster"/>
                                <w:b/>
                                <w:bCs/>
                                <w:sz w:val="28"/>
                                <w:szCs w:val="48"/>
                                <w:lang w:val="en-IN"/>
                              </w:rPr>
                              <w:t>Using System Composer Toolbox in MATLAB</w:t>
                            </w:r>
                          </w:p>
                        </w:txbxContent>
                      </v:textbox>
                    </v:shape>
                  </v:group>
                </w:pict>
              </mc:Fallback>
            </mc:AlternateContent>
          </w:r>
          <w:r w:rsidR="00236D70" w:rsidRPr="00DC1604">
            <w:rPr>
              <w:rFonts w:ascii="Times New Roman" w:hAnsi="Times New Roman" w:cs="Times New Roman"/>
              <w:noProof/>
              <w:sz w:val="22"/>
              <w:szCs w:val="16"/>
            </w:rPr>
            <mc:AlternateContent>
              <mc:Choice Requires="wps">
                <w:drawing>
                  <wp:anchor distT="0" distB="0" distL="114300" distR="114300" simplePos="0" relativeHeight="251337216" behindDoc="0" locked="0" layoutInCell="1" allowOverlap="1" wp14:anchorId="5F23AC5E" wp14:editId="33E16209">
                    <wp:simplePos x="0" y="0"/>
                    <wp:positionH relativeFrom="page">
                      <wp:posOffset>1992429</wp:posOffset>
                    </wp:positionH>
                    <wp:positionV relativeFrom="paragraph">
                      <wp:posOffset>-643489</wp:posOffset>
                    </wp:positionV>
                    <wp:extent cx="3362325" cy="339558"/>
                    <wp:effectExtent l="0" t="0" r="9525" b="3810"/>
                    <wp:wrapNone/>
                    <wp:docPr id="53" name="Rectangle 53"/>
                    <wp:cNvGraphicFramePr/>
                    <a:graphic xmlns:a="http://schemas.openxmlformats.org/drawingml/2006/main">
                      <a:graphicData uri="http://schemas.microsoft.com/office/word/2010/wordprocessingShape">
                        <wps:wsp>
                          <wps:cNvSpPr/>
                          <wps:spPr>
                            <a:xfrm>
                              <a:off x="0" y="0"/>
                              <a:ext cx="3362325" cy="33955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E2F90" id="Rectangle 53" o:spid="_x0000_s1026" style="position:absolute;margin-left:156.9pt;margin-top:-50.65pt;width:264.75pt;height:26.75pt;z-index:25133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" fillcolor="white [3212]" stroked="f" strokeweight="1pt">
                    <w10:wrap anchorx="page"/>
                  </v:rect>
                </w:pict>
              </mc:Fallback>
            </mc:AlternateContent>
          </w:r>
          <w:r w:rsidR="001645EF">
            <w:rPr>
              <w:noProof/>
            </w:rPr>
            <w:drawing>
              <wp:anchor distT="0" distB="0" distL="114300" distR="114300" simplePos="0" relativeHeight="251332096" behindDoc="1" locked="0" layoutInCell="1" allowOverlap="1" wp14:anchorId="40840A96" wp14:editId="687ACD42">
                <wp:simplePos x="0" y="0"/>
                <wp:positionH relativeFrom="column">
                  <wp:posOffset>3785268</wp:posOffset>
                </wp:positionH>
                <wp:positionV relativeFrom="paragraph">
                  <wp:posOffset>-547236</wp:posOffset>
                </wp:positionV>
                <wp:extent cx="3569970" cy="4321743"/>
                <wp:effectExtent l="0" t="0" r="0" b="3175"/>
                <wp:wrapNone/>
                <wp:docPr id="52" name="Picture 52" descr="Image result for system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system desig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71856" cy="432402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3562">
            <w:rPr>
              <w:noProof/>
            </w:rPr>
            <mc:AlternateContent>
              <mc:Choice Requires="wps">
                <w:drawing>
                  <wp:anchor distT="0" distB="0" distL="114300" distR="114300" simplePos="0" relativeHeight="251326976" behindDoc="0" locked="0" layoutInCell="1" allowOverlap="1" wp14:anchorId="3C10A3D7" wp14:editId="4A213C96">
                    <wp:simplePos x="0" y="0"/>
                    <wp:positionH relativeFrom="column">
                      <wp:posOffset>6634025</wp:posOffset>
                    </wp:positionH>
                    <wp:positionV relativeFrom="paragraph">
                      <wp:posOffset>-707390</wp:posOffset>
                    </wp:positionV>
                    <wp:extent cx="428229" cy="3502660"/>
                    <wp:effectExtent l="0" t="0" r="0" b="2540"/>
                    <wp:wrapNone/>
                    <wp:docPr id="17" name="Text Box 17"/>
                    <wp:cNvGraphicFramePr/>
                    <a:graphic xmlns:a="http://schemas.openxmlformats.org/drawingml/2006/main">
                      <a:graphicData uri="http://schemas.microsoft.com/office/word/2010/wordprocessingShape">
                        <wps:wsp>
                          <wps:cNvSpPr txBox="1"/>
                          <wps:spPr>
                            <a:xfrm>
                              <a:off x="0" y="0"/>
                              <a:ext cx="428229" cy="3502660"/>
                            </a:xfrm>
                            <a:prstGeom prst="rect">
                              <a:avLst/>
                            </a:prstGeom>
                            <a:solidFill>
                              <a:schemeClr val="bg1">
                                <a:lumMod val="95000"/>
                              </a:schemeClr>
                            </a:solidFill>
                            <a:ln w="6350">
                              <a:noFill/>
                            </a:ln>
                          </wps:spPr>
                          <wps:txbx>
                            <w:txbxContent>
                              <w:p w14:paraId="3C158E33" w14:textId="6914C458" w:rsidR="00D57925" w:rsidRPr="00D57925" w:rsidRDefault="00D57925" w:rsidP="009F449E">
                                <w:pPr>
                                  <w:spacing w:after="0" w:line="240" w:lineRule="auto"/>
                                  <w:jc w:val="center"/>
                                  <w:rPr>
                                    <w:rFonts w:ascii="Bodoni Poster" w:hAnsi="Bodoni Poster"/>
                                    <w:b/>
                                    <w:bCs/>
                                    <w:sz w:val="30"/>
                                    <w:szCs w:val="40"/>
                                    <w:lang w:val="en-IN"/>
                                  </w:rPr>
                                </w:pPr>
                                <w:r>
                                  <w:rPr>
                                    <w:rFonts w:ascii="Bodoni Poster" w:hAnsi="Bodoni Poster"/>
                                    <w:b/>
                                    <w:bCs/>
                                    <w:sz w:val="30"/>
                                    <w:szCs w:val="280"/>
                                    <w:lang w:val="en-IN"/>
                                  </w:rPr>
                                  <w:t>SUMANTA</w:t>
                                </w:r>
                                <w:r w:rsidR="009F449E">
                                  <w:rPr>
                                    <w:rFonts w:ascii="Bodoni Poster" w:hAnsi="Bodoni Poster"/>
                                    <w:b/>
                                    <w:bCs/>
                                    <w:sz w:val="30"/>
                                    <w:szCs w:val="280"/>
                                    <w:lang w:val="en-IN"/>
                                  </w:rPr>
                                  <w:t xml:space="preserve"> </w:t>
                                </w:r>
                                <w:r w:rsidR="00BD0348">
                                  <w:rPr>
                                    <w:rFonts w:ascii="Bodoni Poster" w:hAnsi="Bodoni Poster"/>
                                    <w:b/>
                                    <w:bCs/>
                                    <w:sz w:val="30"/>
                                    <w:szCs w:val="280"/>
                                    <w:lang w:val="en-IN"/>
                                  </w:rPr>
                                  <w:t>KUMAR</w:t>
                                </w:r>
                                <w:r w:rsidR="009F449E">
                                  <w:rPr>
                                    <w:rFonts w:ascii="Bodoni Poster" w:hAnsi="Bodoni Poster"/>
                                    <w:b/>
                                    <w:bCs/>
                                    <w:sz w:val="30"/>
                                    <w:szCs w:val="280"/>
                                    <w:lang w:val="en-IN"/>
                                  </w:rPr>
                                  <w:t xml:space="preserve"> </w:t>
                                </w:r>
                                <w:r>
                                  <w:rPr>
                                    <w:rFonts w:ascii="Bodoni Poster" w:hAnsi="Bodoni Poster"/>
                                    <w:b/>
                                    <w:bCs/>
                                    <w:sz w:val="30"/>
                                    <w:szCs w:val="280"/>
                                    <w:lang w:val="en-IN"/>
                                  </w:rPr>
                                  <w:t>DAS</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0A3D7" id="Text Box 17" o:spid="_x0000_s1031" type="#_x0000_t202" style="position:absolute;margin-left:522.35pt;margin-top:-55.7pt;width:33.7pt;height:275.8pt;z-index:25132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" fillcolor="#f2f2f2 [3052]" stroked="f" strokeweight=".5pt">
                    <v:textbox style="layout-flow:vertical">
                      <w:txbxContent>
                        <w:p w14:paraId="3C158E33" w14:textId="6914C458" w:rsidR="00D57925" w:rsidRPr="00D57925" w:rsidRDefault="00D57925" w:rsidP="009F449E">
                          <w:pPr>
                            <w:spacing w:after="0" w:line="240" w:lineRule="auto"/>
                            <w:jc w:val="center"/>
                            <w:rPr>
                              <w:rFonts w:ascii="Bodoni Poster" w:hAnsi="Bodoni Poster"/>
                              <w:b/>
                              <w:bCs/>
                              <w:sz w:val="30"/>
                              <w:szCs w:val="40"/>
                              <w:lang w:val="en-IN"/>
                            </w:rPr>
                          </w:pPr>
                          <w:r>
                            <w:rPr>
                              <w:rFonts w:ascii="Bodoni Poster" w:hAnsi="Bodoni Poster"/>
                              <w:b/>
                              <w:bCs/>
                              <w:sz w:val="30"/>
                              <w:szCs w:val="280"/>
                              <w:lang w:val="en-IN"/>
                            </w:rPr>
                            <w:t>SUMANTA</w:t>
                          </w:r>
                          <w:r w:rsidR="009F449E">
                            <w:rPr>
                              <w:rFonts w:ascii="Bodoni Poster" w:hAnsi="Bodoni Poster"/>
                              <w:b/>
                              <w:bCs/>
                              <w:sz w:val="30"/>
                              <w:szCs w:val="280"/>
                              <w:lang w:val="en-IN"/>
                            </w:rPr>
                            <w:t xml:space="preserve"> </w:t>
                          </w:r>
                          <w:r w:rsidR="00BD0348">
                            <w:rPr>
                              <w:rFonts w:ascii="Bodoni Poster" w:hAnsi="Bodoni Poster"/>
                              <w:b/>
                              <w:bCs/>
                              <w:sz w:val="30"/>
                              <w:szCs w:val="280"/>
                              <w:lang w:val="en-IN"/>
                            </w:rPr>
                            <w:t>KUMAR</w:t>
                          </w:r>
                          <w:r w:rsidR="009F449E">
                            <w:rPr>
                              <w:rFonts w:ascii="Bodoni Poster" w:hAnsi="Bodoni Poster"/>
                              <w:b/>
                              <w:bCs/>
                              <w:sz w:val="30"/>
                              <w:szCs w:val="280"/>
                              <w:lang w:val="en-IN"/>
                            </w:rPr>
                            <w:t xml:space="preserve"> </w:t>
                          </w:r>
                          <w:r>
                            <w:rPr>
                              <w:rFonts w:ascii="Bodoni Poster" w:hAnsi="Bodoni Poster"/>
                              <w:b/>
                              <w:bCs/>
                              <w:sz w:val="30"/>
                              <w:szCs w:val="280"/>
                              <w:lang w:val="en-IN"/>
                            </w:rPr>
                            <w:t>DAS</w:t>
                          </w:r>
                        </w:p>
                      </w:txbxContent>
                    </v:textbox>
                  </v:shape>
                </w:pict>
              </mc:Fallback>
            </mc:AlternateContent>
          </w:r>
          <w:r w:rsidR="006273D1" w:rsidRPr="00DC1604">
            <w:rPr>
              <w:rFonts w:ascii="Times New Roman" w:hAnsi="Times New Roman" w:cs="Times New Roman"/>
              <w:noProof/>
              <w:color w:val="000000" w:themeColor="text1"/>
              <w:sz w:val="22"/>
              <w:szCs w:val="16"/>
            </w:rPr>
            <mc:AlternateContent>
              <mc:Choice Requires="wps">
                <w:drawing>
                  <wp:anchor distT="0" distB="0" distL="114300" distR="114300" simplePos="0" relativeHeight="251280896" behindDoc="0" locked="0" layoutInCell="1" allowOverlap="1" wp14:anchorId="46595EFD" wp14:editId="781E17A3">
                    <wp:simplePos x="0" y="0"/>
                    <wp:positionH relativeFrom="page">
                      <wp:posOffset>3104707</wp:posOffset>
                    </wp:positionH>
                    <wp:positionV relativeFrom="paragraph">
                      <wp:posOffset>-191032</wp:posOffset>
                    </wp:positionV>
                    <wp:extent cx="1584251" cy="265814"/>
                    <wp:effectExtent l="0" t="0" r="0" b="1270"/>
                    <wp:wrapNone/>
                    <wp:docPr id="34" name="Rectangle 34"/>
                    <wp:cNvGraphicFramePr/>
                    <a:graphic xmlns:a="http://schemas.openxmlformats.org/drawingml/2006/main">
                      <a:graphicData uri="http://schemas.microsoft.com/office/word/2010/wordprocessingShape">
                        <wps:wsp>
                          <wps:cNvSpPr/>
                          <wps:spPr>
                            <a:xfrm>
                              <a:off x="0" y="0"/>
                              <a:ext cx="1584251" cy="26581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6E3440" id="Rectangle 34" o:spid="_x0000_s1026" style="position:absolute;margin-left:244.45pt;margin-top:-15.05pt;width:124.75pt;height:20.95pt;z-index:251280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" fillcolor="white [3212]" stroked="f" strokeweight="1pt">
                    <w10:wrap anchorx="page"/>
                  </v:rect>
                </w:pict>
              </mc:Fallback>
            </mc:AlternateContent>
          </w:r>
        </w:p>
        <w:p w14:paraId="77195C79" w14:textId="0DE31E76" w:rsidR="000A164B" w:rsidRPr="00DC1604" w:rsidRDefault="00323055" w:rsidP="000A164B">
          <w:pPr>
            <w:spacing w:after="0" w:line="259" w:lineRule="auto"/>
            <w:rPr>
              <w:rFonts w:ascii="Times New Roman" w:eastAsia="Arial" w:hAnsi="Times New Roman" w:cs="Times New Roman"/>
              <w:b/>
              <w:color w:val="000000" w:themeColor="text1"/>
            </w:rPr>
          </w:pPr>
          <w:r>
            <w:rPr>
              <w:rFonts w:ascii="Times New Roman" w:hAnsi="Times New Roman" w:cs="Times New Roman"/>
              <w:noProof/>
              <w:sz w:val="22"/>
              <w:szCs w:val="16"/>
            </w:rPr>
            <w:drawing>
              <wp:anchor distT="0" distB="0" distL="114300" distR="114300" simplePos="0" relativeHeight="251637248" behindDoc="1" locked="0" layoutInCell="1" allowOverlap="1" wp14:anchorId="32D5164B" wp14:editId="0385E0B2">
                <wp:simplePos x="0" y="0"/>
                <wp:positionH relativeFrom="column">
                  <wp:posOffset>3512175</wp:posOffset>
                </wp:positionH>
                <wp:positionV relativeFrom="paragraph">
                  <wp:posOffset>3247390</wp:posOffset>
                </wp:positionV>
                <wp:extent cx="295275" cy="295275"/>
                <wp:effectExtent l="0" t="0" r="0" b="9525"/>
                <wp:wrapTight wrapText="bothSides">
                  <wp:wrapPolygon edited="0">
                    <wp:start x="4181" y="0"/>
                    <wp:lineTo x="1394" y="8361"/>
                    <wp:lineTo x="1394" y="16723"/>
                    <wp:lineTo x="4181" y="20903"/>
                    <wp:lineTo x="18116" y="20903"/>
                    <wp:lineTo x="19510" y="8361"/>
                    <wp:lineTo x="16723" y="0"/>
                    <wp:lineTo x="4181" y="0"/>
                  </wp:wrapPolygon>
                </wp:wrapTight>
                <wp:docPr id="1171785587" name="Graphic 3" descr="Ap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85587" name="Graphic 1171785587" descr="Apple"/>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95275" cy="2952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2"/>
              <w:szCs w:val="16"/>
            </w:rPr>
            <mc:AlternateContent>
              <mc:Choice Requires="wps">
                <w:drawing>
                  <wp:anchor distT="0" distB="0" distL="114300" distR="114300" simplePos="0" relativeHeight="252038656" behindDoc="1" locked="0" layoutInCell="1" allowOverlap="1" wp14:anchorId="667DF9D2" wp14:editId="566A67D8">
                    <wp:simplePos x="0" y="0"/>
                    <wp:positionH relativeFrom="column">
                      <wp:posOffset>3227705</wp:posOffset>
                    </wp:positionH>
                    <wp:positionV relativeFrom="paragraph">
                      <wp:posOffset>3576955</wp:posOffset>
                    </wp:positionV>
                    <wp:extent cx="801370" cy="301625"/>
                    <wp:effectExtent l="2222" t="0" r="953" b="0"/>
                    <wp:wrapTight wrapText="bothSides">
                      <wp:wrapPolygon edited="0">
                        <wp:start x="20000" y="-159"/>
                        <wp:lineTo x="2028" y="-159"/>
                        <wp:lineTo x="2028" y="20304"/>
                        <wp:lineTo x="20000" y="20304"/>
                        <wp:lineTo x="20000" y="-159"/>
                      </wp:wrapPolygon>
                    </wp:wrapTight>
                    <wp:docPr id="2050022214" name="Text Box 6"/>
                    <wp:cNvGraphicFramePr/>
                    <a:graphic xmlns:a="http://schemas.openxmlformats.org/drawingml/2006/main">
                      <a:graphicData uri="http://schemas.microsoft.com/office/word/2010/wordprocessingShape">
                        <wps:wsp>
                          <wps:cNvSpPr txBox="1"/>
                          <wps:spPr>
                            <a:xfrm rot="16200000">
                              <a:off x="0" y="0"/>
                              <a:ext cx="801370" cy="301625"/>
                            </a:xfrm>
                            <a:prstGeom prst="rect">
                              <a:avLst/>
                            </a:prstGeom>
                            <a:noFill/>
                            <a:ln w="6350">
                              <a:noFill/>
                            </a:ln>
                          </wps:spPr>
                          <wps:txbx>
                            <w:txbxContent>
                              <w:p w14:paraId="0515964B" w14:textId="77777777" w:rsidR="009806FF" w:rsidRPr="00BD0348" w:rsidRDefault="009806FF" w:rsidP="009806FF">
                                <w:pPr>
                                  <w:rPr>
                                    <w:rFonts w:ascii="Bahnschrift Condensed" w:hAnsi="Bahnschrift Condensed"/>
                                    <w:b/>
                                    <w:bCs/>
                                    <w:sz w:val="28"/>
                                    <w:szCs w:val="28"/>
                                    <w:lang w:val="en-IN"/>
                                  </w:rPr>
                                </w:pPr>
                                <w:r w:rsidRPr="00BD0348">
                                  <w:rPr>
                                    <w:rFonts w:ascii="Bahnschrift Condensed" w:hAnsi="Bahnschrift Condensed"/>
                                    <w:b/>
                                    <w:bCs/>
                                    <w:sz w:val="28"/>
                                    <w:szCs w:val="28"/>
                                    <w:lang w:val="en-IN"/>
                                  </w:rPr>
                                  <w:t>SuKuDa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DF9D2" id="Text Box 6" o:spid="_x0000_s1032" type="#_x0000_t202" style="position:absolute;margin-left:254.15pt;margin-top:281.65pt;width:63.1pt;height:23.75pt;rotation:-90;z-index:-25127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" filled="f" stroked="f" strokeweight=".5pt">
                    <v:textbox>
                      <w:txbxContent>
                        <w:p w14:paraId="0515964B" w14:textId="77777777" w:rsidR="009806FF" w:rsidRPr="00BD0348" w:rsidRDefault="009806FF" w:rsidP="009806FF">
                          <w:pPr>
                            <w:rPr>
                              <w:rFonts w:ascii="Bahnschrift Condensed" w:hAnsi="Bahnschrift Condensed"/>
                              <w:b/>
                              <w:bCs/>
                              <w:sz w:val="28"/>
                              <w:szCs w:val="28"/>
                              <w:lang w:val="en-IN"/>
                            </w:rPr>
                          </w:pPr>
                          <w:r w:rsidRPr="00BD0348">
                            <w:rPr>
                              <w:rFonts w:ascii="Bahnschrift Condensed" w:hAnsi="Bahnschrift Condensed"/>
                              <w:b/>
                              <w:bCs/>
                              <w:sz w:val="28"/>
                              <w:szCs w:val="28"/>
                              <w:lang w:val="en-IN"/>
                            </w:rPr>
                            <w:t>SuKuDa</w:t>
                          </w:r>
                        </w:p>
                      </w:txbxContent>
                    </v:textbox>
                    <w10:wrap type="tight"/>
                  </v:shape>
                </w:pict>
              </mc:Fallback>
            </mc:AlternateContent>
          </w:r>
          <w:r w:rsidR="00BD0348">
            <w:rPr>
              <w:rFonts w:ascii="Times New Roman" w:hAnsi="Times New Roman" w:cs="Times New Roman"/>
              <w:noProof/>
              <w:sz w:val="22"/>
              <w:szCs w:val="16"/>
            </w:rPr>
            <mc:AlternateContent>
              <mc:Choice Requires="wps">
                <w:drawing>
                  <wp:anchor distT="0" distB="0" distL="114300" distR="114300" simplePos="0" relativeHeight="251706880" behindDoc="0" locked="0" layoutInCell="1" allowOverlap="1" wp14:anchorId="502CFE8D" wp14:editId="2833BCA5">
                    <wp:simplePos x="0" y="0"/>
                    <wp:positionH relativeFrom="column">
                      <wp:posOffset>6628125</wp:posOffset>
                    </wp:positionH>
                    <wp:positionV relativeFrom="paragraph">
                      <wp:posOffset>3763645</wp:posOffset>
                    </wp:positionV>
                    <wp:extent cx="914400" cy="341630"/>
                    <wp:effectExtent l="0" t="0" r="0" b="1270"/>
                    <wp:wrapSquare wrapText="bothSides"/>
                    <wp:docPr id="543528894" name="Text Box 6"/>
                    <wp:cNvGraphicFramePr/>
                    <a:graphic xmlns:a="http://schemas.openxmlformats.org/drawingml/2006/main">
                      <a:graphicData uri="http://schemas.microsoft.com/office/word/2010/wordprocessingShape">
                        <wps:wsp>
                          <wps:cNvSpPr txBox="1"/>
                          <wps:spPr>
                            <a:xfrm>
                              <a:off x="0" y="0"/>
                              <a:ext cx="914400" cy="341630"/>
                            </a:xfrm>
                            <a:prstGeom prst="rect">
                              <a:avLst/>
                            </a:prstGeom>
                            <a:noFill/>
                            <a:ln w="6350">
                              <a:noFill/>
                            </a:ln>
                          </wps:spPr>
                          <wps:txbx>
                            <w:txbxContent>
                              <w:p w14:paraId="19BDEEF6" w14:textId="6925F15D" w:rsidR="0024688F" w:rsidRPr="00BD0348" w:rsidRDefault="0024688F">
                                <w:pPr>
                                  <w:rPr>
                                    <w:rFonts w:ascii="Bahnschrift Condensed" w:hAnsi="Bahnschrift Condensed"/>
                                    <w:b/>
                                    <w:bCs/>
                                    <w:sz w:val="28"/>
                                    <w:szCs w:val="28"/>
                                    <w:lang w:val="en-IN"/>
                                  </w:rPr>
                                </w:pPr>
                                <w:r w:rsidRPr="00BD0348">
                                  <w:rPr>
                                    <w:rFonts w:ascii="Bahnschrift Condensed" w:hAnsi="Bahnschrift Condensed"/>
                                    <w:b/>
                                    <w:bCs/>
                                    <w:sz w:val="28"/>
                                    <w:szCs w:val="28"/>
                                    <w:lang w:val="en-IN"/>
                                  </w:rPr>
                                  <w:t>SuKuDa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2CFE8D" id="_x0000_s1033" type="#_x0000_t202" style="position:absolute;margin-left:521.9pt;margin-top:296.35pt;width:1in;height:26.9pt;z-index:2517068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" filled="f" stroked="f" strokeweight=".5pt">
                    <v:textbox>
                      <w:txbxContent>
                        <w:p w14:paraId="19BDEEF6" w14:textId="6925F15D" w:rsidR="0024688F" w:rsidRPr="00BD0348" w:rsidRDefault="0024688F">
                          <w:pPr>
                            <w:rPr>
                              <w:rFonts w:ascii="Bahnschrift Condensed" w:hAnsi="Bahnschrift Condensed"/>
                              <w:b/>
                              <w:bCs/>
                              <w:sz w:val="28"/>
                              <w:szCs w:val="28"/>
                              <w:lang w:val="en-IN"/>
                            </w:rPr>
                          </w:pPr>
                          <w:r w:rsidRPr="00BD0348">
                            <w:rPr>
                              <w:rFonts w:ascii="Bahnschrift Condensed" w:hAnsi="Bahnschrift Condensed"/>
                              <w:b/>
                              <w:bCs/>
                              <w:sz w:val="28"/>
                              <w:szCs w:val="28"/>
                              <w:lang w:val="en-IN"/>
                            </w:rPr>
                            <w:t>SuKuDa</w:t>
                          </w:r>
                        </w:p>
                      </w:txbxContent>
                    </v:textbox>
                    <w10:wrap type="square"/>
                  </v:shape>
                </w:pict>
              </mc:Fallback>
            </mc:AlternateContent>
          </w:r>
          <w:r w:rsidR="00494681" w:rsidRPr="00DC1604">
            <w:rPr>
              <w:noProof/>
              <w:color w:val="000000" w:themeColor="text1"/>
            </w:rPr>
            <mc:AlternateContent>
              <mc:Choice Requires="wps">
                <w:drawing>
                  <wp:anchor distT="0" distB="0" distL="114300" distR="114300" simplePos="0" relativeHeight="251307520" behindDoc="0" locked="0" layoutInCell="1" allowOverlap="1" wp14:anchorId="6126FA15" wp14:editId="69390C7F">
                    <wp:simplePos x="0" y="0"/>
                    <wp:positionH relativeFrom="margin">
                      <wp:posOffset>3874140</wp:posOffset>
                    </wp:positionH>
                    <wp:positionV relativeFrom="paragraph">
                      <wp:posOffset>3316605</wp:posOffset>
                    </wp:positionV>
                    <wp:extent cx="1954443" cy="489585"/>
                    <wp:effectExtent l="0" t="0" r="0" b="5715"/>
                    <wp:wrapNone/>
                    <wp:docPr id="42" name="Text Box 42"/>
                    <wp:cNvGraphicFramePr/>
                    <a:graphic xmlns:a="http://schemas.openxmlformats.org/drawingml/2006/main">
                      <a:graphicData uri="http://schemas.microsoft.com/office/word/2010/wordprocessingShape">
                        <wps:wsp>
                          <wps:cNvSpPr txBox="1"/>
                          <wps:spPr>
                            <a:xfrm>
                              <a:off x="0" y="0"/>
                              <a:ext cx="1954443" cy="489585"/>
                            </a:xfrm>
                            <a:prstGeom prst="rect">
                              <a:avLst/>
                            </a:prstGeom>
                            <a:noFill/>
                            <a:ln w="6350">
                              <a:noFill/>
                            </a:ln>
                          </wps:spPr>
                          <wps:txbx>
                            <w:txbxContent>
                              <w:p w14:paraId="14909E5C" w14:textId="6D8C2F5D" w:rsidR="006A4389" w:rsidRPr="0041170E" w:rsidRDefault="0041170E" w:rsidP="006A4389">
                                <w:pPr>
                                  <w:pBdr>
                                    <w:top w:val="single" w:sz="4" w:space="1" w:color="auto"/>
                                    <w:bottom w:val="single" w:sz="4" w:space="1" w:color="auto"/>
                                  </w:pBdr>
                                  <w:spacing w:after="0" w:line="240" w:lineRule="auto"/>
                                  <w:jc w:val="center"/>
                                  <w:rPr>
                                    <w:rFonts w:ascii="Bodoni Poster" w:hAnsi="Bodoni Poster"/>
                                    <w:b/>
                                    <w:bCs/>
                                    <w:sz w:val="22"/>
                                    <w:szCs w:val="22"/>
                                    <w:lang w:val="en-IN"/>
                                  </w:rPr>
                                </w:pPr>
                                <w:r>
                                  <w:rPr>
                                    <w:rFonts w:ascii="Bodoni Poster" w:hAnsi="Bodoni Poster"/>
                                    <w:b/>
                                    <w:bCs/>
                                    <w:sz w:val="22"/>
                                    <w:szCs w:val="22"/>
                                    <w:lang w:val="en-IN"/>
                                  </w:rPr>
                                  <w:t xml:space="preserve">Complex </w:t>
                                </w:r>
                                <w:r w:rsidR="00494681">
                                  <w:rPr>
                                    <w:rFonts w:ascii="Bodoni Poster" w:hAnsi="Bodoni Poster"/>
                                    <w:b/>
                                    <w:bCs/>
                                    <w:sz w:val="22"/>
                                    <w:szCs w:val="22"/>
                                    <w:lang w:val="en-IN"/>
                                  </w:rPr>
                                  <w:t>System Engineering</w:t>
                                </w:r>
                                <w:r>
                                  <w:rPr>
                                    <w:rFonts w:ascii="Bodoni Poster" w:hAnsi="Bodoni Poster"/>
                                    <w:b/>
                                    <w:bCs/>
                                    <w:sz w:val="22"/>
                                    <w:szCs w:val="22"/>
                                    <w:lang w:val="en-IN"/>
                                  </w:rPr>
                                  <w:t xml:space="preserve"> Operations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6FA15" id="Text Box 42" o:spid="_x0000_s1034" type="#_x0000_t202" style="position:absolute;margin-left:305.05pt;margin-top:261.15pt;width:153.9pt;height:38.55pt;z-index:25130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" filled="f" stroked="f" strokeweight=".5pt">
                    <v:textbox>
                      <w:txbxContent>
                        <w:p w14:paraId="14909E5C" w14:textId="6D8C2F5D" w:rsidR="006A4389" w:rsidRPr="0041170E" w:rsidRDefault="0041170E" w:rsidP="006A4389">
                          <w:pPr>
                            <w:pBdr>
                              <w:top w:val="single" w:sz="4" w:space="1" w:color="auto"/>
                              <w:bottom w:val="single" w:sz="4" w:space="1" w:color="auto"/>
                            </w:pBdr>
                            <w:spacing w:after="0" w:line="240" w:lineRule="auto"/>
                            <w:jc w:val="center"/>
                            <w:rPr>
                              <w:rFonts w:ascii="Bodoni Poster" w:hAnsi="Bodoni Poster"/>
                              <w:b/>
                              <w:bCs/>
                              <w:sz w:val="22"/>
                              <w:szCs w:val="22"/>
                              <w:lang w:val="en-IN"/>
                            </w:rPr>
                          </w:pPr>
                          <w:r>
                            <w:rPr>
                              <w:rFonts w:ascii="Bodoni Poster" w:hAnsi="Bodoni Poster"/>
                              <w:b/>
                              <w:bCs/>
                              <w:sz w:val="22"/>
                              <w:szCs w:val="22"/>
                              <w:lang w:val="en-IN"/>
                            </w:rPr>
                            <w:t xml:space="preserve">Complex </w:t>
                          </w:r>
                          <w:r w:rsidR="00494681">
                            <w:rPr>
                              <w:rFonts w:ascii="Bodoni Poster" w:hAnsi="Bodoni Poster"/>
                              <w:b/>
                              <w:bCs/>
                              <w:sz w:val="22"/>
                              <w:szCs w:val="22"/>
                              <w:lang w:val="en-IN"/>
                            </w:rPr>
                            <w:t>System Engineering</w:t>
                          </w:r>
                          <w:r>
                            <w:rPr>
                              <w:rFonts w:ascii="Bodoni Poster" w:hAnsi="Bodoni Poster"/>
                              <w:b/>
                              <w:bCs/>
                              <w:sz w:val="22"/>
                              <w:szCs w:val="22"/>
                              <w:lang w:val="en-IN"/>
                            </w:rPr>
                            <w:t xml:space="preserve"> Operations</w:t>
                          </w:r>
                        </w:p>
                      </w:txbxContent>
                    </v:textbox>
                    <w10:wrap anchorx="margin"/>
                  </v:shape>
                </w:pict>
              </mc:Fallback>
            </mc:AlternateContent>
          </w:r>
          <w:r w:rsidR="00842100">
            <w:rPr>
              <w:rFonts w:ascii="Times New Roman" w:hAnsi="Times New Roman" w:cs="Times New Roman"/>
              <w:noProof/>
              <w:sz w:val="22"/>
              <w:szCs w:val="16"/>
            </w:rPr>
            <w:drawing>
              <wp:anchor distT="0" distB="0" distL="114300" distR="114300" simplePos="0" relativeHeight="251672064" behindDoc="1" locked="0" layoutInCell="1" allowOverlap="1" wp14:anchorId="14229C44" wp14:editId="5AD6CF6A">
                <wp:simplePos x="0" y="0"/>
                <wp:positionH relativeFrom="column">
                  <wp:posOffset>6444615</wp:posOffset>
                </wp:positionH>
                <wp:positionV relativeFrom="paragraph">
                  <wp:posOffset>3757925</wp:posOffset>
                </wp:positionV>
                <wp:extent cx="295275" cy="295275"/>
                <wp:effectExtent l="0" t="0" r="0" b="9525"/>
                <wp:wrapTight wrapText="bothSides">
                  <wp:wrapPolygon edited="0">
                    <wp:start x="4181" y="0"/>
                    <wp:lineTo x="1394" y="8361"/>
                    <wp:lineTo x="1394" y="16723"/>
                    <wp:lineTo x="4181" y="20903"/>
                    <wp:lineTo x="18116" y="20903"/>
                    <wp:lineTo x="19510" y="8361"/>
                    <wp:lineTo x="16723" y="0"/>
                    <wp:lineTo x="4181" y="0"/>
                  </wp:wrapPolygon>
                </wp:wrapTight>
                <wp:docPr id="1575692677" name="Graphic 1575692677" descr="Ap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85587" name="Graphic 1171785587" descr="Apple"/>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95275" cy="295275"/>
                        </a:xfrm>
                        <a:prstGeom prst="rect">
                          <a:avLst/>
                        </a:prstGeom>
                      </pic:spPr>
                    </pic:pic>
                  </a:graphicData>
                </a:graphic>
                <wp14:sizeRelH relativeFrom="margin">
                  <wp14:pctWidth>0</wp14:pctWidth>
                </wp14:sizeRelH>
                <wp14:sizeRelV relativeFrom="margin">
                  <wp14:pctHeight>0</wp14:pctHeight>
                </wp14:sizeRelV>
              </wp:anchor>
            </w:drawing>
          </w:r>
          <w:r w:rsidR="00040015">
            <w:rPr>
              <w:rFonts w:ascii="Bodoni Poster" w:hAnsi="Bodoni Poster"/>
              <w:b/>
              <w:bCs/>
              <w:noProof/>
              <w:sz w:val="22"/>
              <w:szCs w:val="370"/>
            </w:rPr>
            <w:drawing>
              <wp:anchor distT="0" distB="0" distL="114300" distR="114300" simplePos="0" relativeHeight="251620864" behindDoc="1" locked="0" layoutInCell="1" allowOverlap="1" wp14:anchorId="5FF04517" wp14:editId="2BB7224D">
                <wp:simplePos x="0" y="0"/>
                <wp:positionH relativeFrom="column">
                  <wp:posOffset>3525520</wp:posOffset>
                </wp:positionH>
                <wp:positionV relativeFrom="paragraph">
                  <wp:posOffset>859083</wp:posOffset>
                </wp:positionV>
                <wp:extent cx="238125" cy="238125"/>
                <wp:effectExtent l="0" t="0" r="9525" b="0"/>
                <wp:wrapTight wrapText="bothSides">
                  <wp:wrapPolygon edited="0">
                    <wp:start x="1728" y="21600"/>
                    <wp:lineTo x="19008" y="21600"/>
                    <wp:lineTo x="19008" y="864"/>
                    <wp:lineTo x="1728" y="864"/>
                    <wp:lineTo x="1728" y="21600"/>
                  </wp:wrapPolygon>
                </wp:wrapTight>
                <wp:docPr id="358844145" name="Graphic 2" descr="Ow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44145" name="Graphic 358844145" descr="Owl"/>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rot="5400000">
                          <a:off x="0" y="0"/>
                          <a:ext cx="238125" cy="238125"/>
                        </a:xfrm>
                        <a:prstGeom prst="rect">
                          <a:avLst/>
                        </a:prstGeom>
                      </pic:spPr>
                    </pic:pic>
                  </a:graphicData>
                </a:graphic>
                <wp14:sizeRelH relativeFrom="margin">
                  <wp14:pctWidth>0</wp14:pctWidth>
                </wp14:sizeRelH>
                <wp14:sizeRelV relativeFrom="margin">
                  <wp14:pctHeight>0</wp14:pctHeight>
                </wp14:sizeRelV>
              </wp:anchor>
            </w:drawing>
          </w:r>
          <w:r w:rsidR="00A52124" w:rsidRPr="00337D6C">
            <w:rPr>
              <w:rFonts w:ascii="Times New Roman" w:eastAsia="Arial" w:hAnsi="Times New Roman" w:cs="Times New Roman"/>
              <w:bCs/>
              <w:noProof/>
              <w:color w:val="000000" w:themeColor="text1"/>
            </w:rPr>
            <w:drawing>
              <wp:anchor distT="0" distB="0" distL="114300" distR="114300" simplePos="0" relativeHeight="251487744" behindDoc="1" locked="0" layoutInCell="1" allowOverlap="1" wp14:anchorId="5F98932D" wp14:editId="7E937C27">
                <wp:simplePos x="0" y="0"/>
                <wp:positionH relativeFrom="column">
                  <wp:posOffset>482491</wp:posOffset>
                </wp:positionH>
                <wp:positionV relativeFrom="paragraph">
                  <wp:posOffset>3197225</wp:posOffset>
                </wp:positionV>
                <wp:extent cx="283345" cy="246956"/>
                <wp:effectExtent l="0" t="0" r="2540" b="127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3345" cy="2469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7D6C" w:rsidRPr="00DC1604">
            <w:rPr>
              <w:rFonts w:ascii="Times New Roman" w:hAnsi="Times New Roman" w:cs="Times New Roman"/>
              <w:noProof/>
              <w:color w:val="000000" w:themeColor="text1"/>
              <w:sz w:val="22"/>
              <w:szCs w:val="16"/>
            </w:rPr>
            <w:drawing>
              <wp:anchor distT="0" distB="0" distL="114300" distR="114300" simplePos="0" relativeHeight="251464192" behindDoc="0" locked="0" layoutInCell="1" allowOverlap="1" wp14:anchorId="41EDE709" wp14:editId="2F11DB77">
                <wp:simplePos x="0" y="0"/>
                <wp:positionH relativeFrom="margin">
                  <wp:posOffset>139700</wp:posOffset>
                </wp:positionH>
                <wp:positionV relativeFrom="paragraph">
                  <wp:posOffset>3214370</wp:posOffset>
                </wp:positionV>
                <wp:extent cx="245110" cy="241935"/>
                <wp:effectExtent l="0" t="0" r="2540" b="571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5110" cy="241935"/>
                        </a:xfrm>
                        <a:prstGeom prst="rect">
                          <a:avLst/>
                        </a:prstGeom>
                      </pic:spPr>
                    </pic:pic>
                  </a:graphicData>
                </a:graphic>
                <wp14:sizeRelH relativeFrom="margin">
                  <wp14:pctWidth>0</wp14:pctWidth>
                </wp14:sizeRelH>
                <wp14:sizeRelV relativeFrom="margin">
                  <wp14:pctHeight>0</wp14:pctHeight>
                </wp14:sizeRelV>
              </wp:anchor>
            </w:drawing>
          </w:r>
          <w:r w:rsidR="00337D6C">
            <w:rPr>
              <w:rFonts w:ascii="Times New Roman" w:hAnsi="Times New Roman" w:cs="Times New Roman"/>
              <w:noProof/>
            </w:rPr>
            <w:drawing>
              <wp:anchor distT="0" distB="0" distL="114300" distR="114300" simplePos="0" relativeHeight="251470336" behindDoc="0" locked="0" layoutInCell="1" allowOverlap="1" wp14:anchorId="0ABD1C2E" wp14:editId="5B86AD7B">
                <wp:simplePos x="0" y="0"/>
                <wp:positionH relativeFrom="page">
                  <wp:posOffset>1056640</wp:posOffset>
                </wp:positionH>
                <wp:positionV relativeFrom="paragraph">
                  <wp:posOffset>3200400</wp:posOffset>
                </wp:positionV>
                <wp:extent cx="251460" cy="259080"/>
                <wp:effectExtent l="0" t="0" r="0" b="762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15" cstate="print">
                          <a:extLst>
                            <a:ext uri="{28A0092B-C50C-407E-A947-70E740481C1C}">
                              <a14:useLocalDpi xmlns:a14="http://schemas.microsoft.com/office/drawing/2010/main" val="0"/>
                            </a:ext>
                          </a:extLst>
                        </a:blip>
                        <a:srcRect l="28445" t="15750" r="29929" b="15796"/>
                        <a:stretch/>
                      </pic:blipFill>
                      <pic:spPr bwMode="auto">
                        <a:xfrm>
                          <a:off x="0" y="0"/>
                          <a:ext cx="251460" cy="259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7EE2" w:rsidRPr="00DC1604">
            <w:rPr>
              <w:noProof/>
              <w:color w:val="000000" w:themeColor="text1"/>
            </w:rPr>
            <mc:AlternateContent>
              <mc:Choice Requires="wpg">
                <w:drawing>
                  <wp:anchor distT="0" distB="0" distL="114300" distR="114300" simplePos="0" relativeHeight="251287040" behindDoc="0" locked="0" layoutInCell="1" allowOverlap="1" wp14:anchorId="2A61843C" wp14:editId="68DC60B6">
                    <wp:simplePos x="0" y="0"/>
                    <wp:positionH relativeFrom="column">
                      <wp:posOffset>1239570</wp:posOffset>
                    </wp:positionH>
                    <wp:positionV relativeFrom="paragraph">
                      <wp:posOffset>2695619</wp:posOffset>
                    </wp:positionV>
                    <wp:extent cx="1930378" cy="1256873"/>
                    <wp:effectExtent l="0" t="0" r="0" b="635"/>
                    <wp:wrapNone/>
                    <wp:docPr id="27" name="Group 27"/>
                    <wp:cNvGraphicFramePr/>
                    <a:graphic xmlns:a="http://schemas.openxmlformats.org/drawingml/2006/main">
                      <a:graphicData uri="http://schemas.microsoft.com/office/word/2010/wordprocessingGroup">
                        <wpg:wgp>
                          <wpg:cNvGrpSpPr/>
                          <wpg:grpSpPr>
                            <a:xfrm>
                              <a:off x="0" y="0"/>
                              <a:ext cx="1930378" cy="1256873"/>
                              <a:chOff x="69613" y="0"/>
                              <a:chExt cx="1930890" cy="1257176"/>
                            </a:xfrm>
                          </wpg:grpSpPr>
                          <wps:wsp>
                            <wps:cNvPr id="24" name="Text Box 24"/>
                            <wps:cNvSpPr txBox="1"/>
                            <wps:spPr>
                              <a:xfrm rot="16200000">
                                <a:off x="567063" y="-321026"/>
                                <a:ext cx="935990" cy="1930890"/>
                              </a:xfrm>
                              <a:prstGeom prst="rect">
                                <a:avLst/>
                              </a:prstGeom>
                              <a:solidFill>
                                <a:schemeClr val="lt1"/>
                              </a:solidFill>
                              <a:ln w="6350">
                                <a:noFill/>
                              </a:ln>
                            </wps:spPr>
                            <wps:txbx>
                              <w:txbxContent>
                                <w:p w14:paraId="32295764" w14:textId="6DBC00D0" w:rsidR="0022513D" w:rsidRPr="00CE29A1" w:rsidRDefault="0022513D" w:rsidP="0022513D">
                                  <w:pPr>
                                    <w:rPr>
                                      <w:b/>
                                      <w:bCs/>
                                      <w:color w:val="000000" w:themeColor="text1"/>
                                      <w:lang w:val="en-IN"/>
                                    </w:rPr>
                                  </w:pPr>
                                  <w:r>
                                    <w:rPr>
                                      <w:b/>
                                      <w:bCs/>
                                      <w:color w:val="000000" w:themeColor="text1"/>
                                      <w:lang w:val="en-IN"/>
                                    </w:rPr>
                                    <w:t xml:space="preserve">Project: </w:t>
                                  </w:r>
                                  <w:r w:rsidRPr="00C61F05">
                                    <w:rPr>
                                      <w:b/>
                                      <w:bCs/>
                                      <w:color w:val="000000" w:themeColor="text1"/>
                                      <w:highlight w:val="black"/>
                                      <w:lang w:val="en-IN"/>
                                    </w:rPr>
                                    <w:t>JOINT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 name="Picture 4" descr="Image result for ISBN bar code"/>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473606" y="274011"/>
                                <a:ext cx="1046984" cy="718267"/>
                              </a:xfrm>
                              <a:prstGeom prst="rect">
                                <a:avLst/>
                              </a:prstGeom>
                              <a:noFill/>
                              <a:ln>
                                <a:noFill/>
                              </a:ln>
                            </pic:spPr>
                          </pic:pic>
                          <wps:wsp>
                            <wps:cNvPr id="8" name="Text Box 8"/>
                            <wps:cNvSpPr txBox="1"/>
                            <wps:spPr>
                              <a:xfrm>
                                <a:off x="508000" y="0"/>
                                <a:ext cx="971550" cy="257175"/>
                              </a:xfrm>
                              <a:prstGeom prst="rect">
                                <a:avLst/>
                              </a:prstGeom>
                              <a:solidFill>
                                <a:schemeClr val="lt1"/>
                              </a:solidFill>
                              <a:ln w="6350">
                                <a:noFill/>
                              </a:ln>
                            </wps:spPr>
                            <wps:txbx>
                              <w:txbxContent>
                                <w:p w14:paraId="6B4B3373" w14:textId="3CC9C734" w:rsidR="00CE29A1" w:rsidRPr="00CE29A1" w:rsidRDefault="00CE29A1">
                                  <w:pPr>
                                    <w:rPr>
                                      <w:b/>
                                      <w:bCs/>
                                      <w:color w:val="000000" w:themeColor="text1"/>
                                      <w:lang w:val="en-IN"/>
                                    </w:rPr>
                                  </w:pPr>
                                  <w:r w:rsidRPr="00CE29A1">
                                    <w:rPr>
                                      <w:b/>
                                      <w:bCs/>
                                      <w:color w:val="000000" w:themeColor="text1"/>
                                      <w:lang w:val="en-IN"/>
                                    </w:rPr>
                                    <w:t>Strength is Life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2" name="Text Box 22"/>
                            <wps:cNvSpPr txBox="1"/>
                            <wps:spPr>
                              <a:xfrm>
                                <a:off x="461389" y="999939"/>
                                <a:ext cx="990025" cy="257237"/>
                              </a:xfrm>
                              <a:prstGeom prst="rect">
                                <a:avLst/>
                              </a:prstGeom>
                              <a:solidFill>
                                <a:schemeClr val="lt1"/>
                              </a:solidFill>
                              <a:ln w="6350">
                                <a:noFill/>
                              </a:ln>
                            </wps:spPr>
                            <wps:txbx>
                              <w:txbxContent>
                                <w:p w14:paraId="4B60C9C5" w14:textId="3E354C1E" w:rsidR="0022513D" w:rsidRPr="00CE29A1" w:rsidRDefault="0022513D" w:rsidP="0022513D">
                                  <w:pPr>
                                    <w:rPr>
                                      <w:b/>
                                      <w:bCs/>
                                      <w:color w:val="000000" w:themeColor="text1"/>
                                      <w:lang w:val="en-IN"/>
                                    </w:rPr>
                                  </w:pPr>
                                  <w:r>
                                    <w:rPr>
                                      <w:b/>
                                      <w:bCs/>
                                      <w:color w:val="000000" w:themeColor="text1"/>
                                      <w:lang w:val="en-IN"/>
                                    </w:rPr>
                                    <w:t>www.</w:t>
                                  </w:r>
                                  <w:r w:rsidR="00126AE4">
                                    <w:rPr>
                                      <w:b/>
                                      <w:bCs/>
                                      <w:color w:val="000000" w:themeColor="text1"/>
                                      <w:lang w:val="en-IN"/>
                                    </w:rPr>
                                    <w:t>mbsc</w:t>
                                  </w:r>
                                  <w:r>
                                    <w:rPr>
                                      <w:b/>
                                      <w:bCs/>
                                      <w:color w:val="000000" w:themeColor="text1"/>
                                      <w:lang w:val="en-IN"/>
                                    </w:rPr>
                                    <w:t>.org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61843C" id="Group 27" o:spid="_x0000_s1035" style="position:absolute;margin-left:97.6pt;margin-top:212.25pt;width:152pt;height:98.95pt;z-index:251287040;mso-width-relative:margin;mso-height-relative:margin" coordorigin="696" coordsize="19308,125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">
                    <v:shape id="Text Box 24" o:spid="_x0000_s1036" type="#_x0000_t202" style="position:absolute;left:5671;top:-3211;width:9360;height:19309;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" fillcolor="white [3201]" stroked="f" strokeweight=".5pt">
                      <v:textbox>
                        <w:txbxContent>
                          <w:p w14:paraId="32295764" w14:textId="6DBC00D0" w:rsidR="0022513D" w:rsidRPr="00CE29A1" w:rsidRDefault="0022513D" w:rsidP="0022513D">
                            <w:pPr>
                              <w:rPr>
                                <w:b/>
                                <w:bCs/>
                                <w:color w:val="000000" w:themeColor="text1"/>
                                <w:lang w:val="en-IN"/>
                              </w:rPr>
                            </w:pPr>
                            <w:r>
                              <w:rPr>
                                <w:b/>
                                <w:bCs/>
                                <w:color w:val="000000" w:themeColor="text1"/>
                                <w:lang w:val="en-IN"/>
                              </w:rPr>
                              <w:t xml:space="preserve">Project: </w:t>
                            </w:r>
                            <w:r w:rsidRPr="00C61F05">
                              <w:rPr>
                                <w:b/>
                                <w:bCs/>
                                <w:color w:val="000000" w:themeColor="text1"/>
                                <w:highlight w:val="black"/>
                                <w:lang w:val="en-IN"/>
                              </w:rPr>
                              <w:t>JOINT</w:t>
                            </w:r>
                          </w:p>
                        </w:txbxContent>
                      </v:textbox>
                    </v:shape>
                    <v:shape id="Picture 4" o:spid="_x0000_s1037" type="#_x0000_t75" alt="Image result for ISBN bar code" style="position:absolute;left:4736;top:2740;width:10469;height:7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">
                      <v:imagedata r:id="rId17" o:title="Image result for ISBN bar code"/>
                    </v:shape>
                    <v:shape id="Text Box 8" o:spid="_x0000_s1038" type="#_x0000_t202" style="position:absolute;left:5080;width:9715;height:25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" fillcolor="white [3201]" stroked="f" strokeweight=".5pt">
                      <v:textbox>
                        <w:txbxContent>
                          <w:p w14:paraId="6B4B3373" w14:textId="3CC9C734" w:rsidR="00CE29A1" w:rsidRPr="00CE29A1" w:rsidRDefault="00CE29A1">
                            <w:pPr>
                              <w:rPr>
                                <w:b/>
                                <w:bCs/>
                                <w:color w:val="000000" w:themeColor="text1"/>
                                <w:lang w:val="en-IN"/>
                              </w:rPr>
                            </w:pPr>
                            <w:r w:rsidRPr="00CE29A1">
                              <w:rPr>
                                <w:b/>
                                <w:bCs/>
                                <w:color w:val="000000" w:themeColor="text1"/>
                                <w:lang w:val="en-IN"/>
                              </w:rPr>
                              <w:t>Strength is Life</w:t>
                            </w:r>
                          </w:p>
                        </w:txbxContent>
                      </v:textbox>
                    </v:shape>
                    <v:shape id="Text Box 22" o:spid="_x0000_s1039" type="#_x0000_t202" style="position:absolute;left:4613;top:9999;width:9901;height:25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" fillcolor="white [3201]" stroked="f" strokeweight=".5pt">
                      <v:textbox>
                        <w:txbxContent>
                          <w:p w14:paraId="4B60C9C5" w14:textId="3E354C1E" w:rsidR="0022513D" w:rsidRPr="00CE29A1" w:rsidRDefault="0022513D" w:rsidP="0022513D">
                            <w:pPr>
                              <w:rPr>
                                <w:b/>
                                <w:bCs/>
                                <w:color w:val="000000" w:themeColor="text1"/>
                                <w:lang w:val="en-IN"/>
                              </w:rPr>
                            </w:pPr>
                            <w:r>
                              <w:rPr>
                                <w:b/>
                                <w:bCs/>
                                <w:color w:val="000000" w:themeColor="text1"/>
                                <w:lang w:val="en-IN"/>
                              </w:rPr>
                              <w:t>www.</w:t>
                            </w:r>
                            <w:r w:rsidR="00126AE4">
                              <w:rPr>
                                <w:b/>
                                <w:bCs/>
                                <w:color w:val="000000" w:themeColor="text1"/>
                                <w:lang w:val="en-IN"/>
                              </w:rPr>
                              <w:t>mbsc</w:t>
                            </w:r>
                            <w:r>
                              <w:rPr>
                                <w:b/>
                                <w:bCs/>
                                <w:color w:val="000000" w:themeColor="text1"/>
                                <w:lang w:val="en-IN"/>
                              </w:rPr>
                              <w:t>.org</w:t>
                            </w:r>
                          </w:p>
                        </w:txbxContent>
                      </v:textbox>
                    </v:shape>
                  </v:group>
                </w:pict>
              </mc:Fallback>
            </mc:AlternateContent>
          </w:r>
          <w:r w:rsidR="00FA6BB8">
            <w:rPr>
              <w:b/>
              <w:bCs/>
              <w:noProof/>
              <w:sz w:val="22"/>
              <w:szCs w:val="16"/>
            </w:rPr>
            <w:drawing>
              <wp:anchor distT="0" distB="0" distL="114300" distR="114300" simplePos="0" relativeHeight="251477504" behindDoc="1" locked="0" layoutInCell="1" allowOverlap="1" wp14:anchorId="103D0534" wp14:editId="310CDD5E">
                <wp:simplePos x="0" y="0"/>
                <wp:positionH relativeFrom="column">
                  <wp:posOffset>1320867</wp:posOffset>
                </wp:positionH>
                <wp:positionV relativeFrom="paragraph">
                  <wp:posOffset>1727936</wp:posOffset>
                </wp:positionV>
                <wp:extent cx="712270" cy="71227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12270" cy="712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3562" w:rsidRPr="00DC1604">
            <w:rPr>
              <w:rFonts w:ascii="Times New Roman" w:hAnsi="Times New Roman" w:cs="Times New Roman"/>
              <w:noProof/>
              <w:sz w:val="22"/>
              <w:szCs w:val="16"/>
            </w:rPr>
            <mc:AlternateContent>
              <mc:Choice Requires="wps">
                <w:drawing>
                  <wp:anchor distT="0" distB="0" distL="114300" distR="114300" simplePos="0" relativeHeight="251440640" behindDoc="0" locked="0" layoutInCell="1" allowOverlap="1" wp14:anchorId="7C1A7CA8" wp14:editId="55953A2F">
                    <wp:simplePos x="0" y="0"/>
                    <wp:positionH relativeFrom="page">
                      <wp:posOffset>654709</wp:posOffset>
                    </wp:positionH>
                    <wp:positionV relativeFrom="paragraph">
                      <wp:posOffset>4066277</wp:posOffset>
                    </wp:positionV>
                    <wp:extent cx="3362325" cy="233916"/>
                    <wp:effectExtent l="0" t="0" r="9525" b="0"/>
                    <wp:wrapNone/>
                    <wp:docPr id="5" name="Rectangle 5"/>
                    <wp:cNvGraphicFramePr/>
                    <a:graphic xmlns:a="http://schemas.openxmlformats.org/drawingml/2006/main">
                      <a:graphicData uri="http://schemas.microsoft.com/office/word/2010/wordprocessingShape">
                        <wps:wsp>
                          <wps:cNvSpPr/>
                          <wps:spPr>
                            <a:xfrm>
                              <a:off x="0" y="0"/>
                              <a:ext cx="3362325" cy="2339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2B7AF" id="Rectangle 5" o:spid="_x0000_s1026" style="position:absolute;margin-left:51.55pt;margin-top:320.2pt;width:264.75pt;height:18.4pt;z-index:251440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" fillcolor="white [3212]" stroked="f" strokeweight="1pt">
                    <w10:wrap anchorx="page"/>
                  </v:rect>
                </w:pict>
              </mc:Fallback>
            </mc:AlternateContent>
          </w:r>
          <w:r w:rsidR="003B34F5" w:rsidRPr="00DC1604">
            <w:rPr>
              <w:noProof/>
              <w:color w:val="000000" w:themeColor="text1"/>
            </w:rPr>
            <mc:AlternateContent>
              <mc:Choice Requires="wps">
                <w:drawing>
                  <wp:anchor distT="0" distB="0" distL="114300" distR="114300" simplePos="0" relativeHeight="251292160" behindDoc="0" locked="0" layoutInCell="1" allowOverlap="1" wp14:anchorId="10AA3927" wp14:editId="58E61183">
                    <wp:simplePos x="0" y="0"/>
                    <wp:positionH relativeFrom="column">
                      <wp:posOffset>-41910</wp:posOffset>
                    </wp:positionH>
                    <wp:positionV relativeFrom="paragraph">
                      <wp:posOffset>3483610</wp:posOffset>
                    </wp:positionV>
                    <wp:extent cx="1280160" cy="488950"/>
                    <wp:effectExtent l="0" t="0" r="0" b="6350"/>
                    <wp:wrapNone/>
                    <wp:docPr id="29" name="Text Box 29"/>
                    <wp:cNvGraphicFramePr/>
                    <a:graphic xmlns:a="http://schemas.openxmlformats.org/drawingml/2006/main">
                      <a:graphicData uri="http://schemas.microsoft.com/office/word/2010/wordprocessingShape">
                        <wps:wsp>
                          <wps:cNvSpPr txBox="1"/>
                          <wps:spPr>
                            <a:xfrm>
                              <a:off x="0" y="0"/>
                              <a:ext cx="1280160" cy="488950"/>
                            </a:xfrm>
                            <a:prstGeom prst="rect">
                              <a:avLst/>
                            </a:prstGeom>
                            <a:solidFill>
                              <a:schemeClr val="lt1"/>
                            </a:solidFill>
                            <a:ln w="6350">
                              <a:noFill/>
                            </a:ln>
                          </wps:spPr>
                          <wps:txbx>
                            <w:txbxContent>
                              <w:p w14:paraId="69AA53AB" w14:textId="77F7BD07" w:rsidR="00D65342" w:rsidRDefault="00A06449" w:rsidP="0022513D">
                                <w:pPr>
                                  <w:pBdr>
                                    <w:top w:val="single" w:sz="4" w:space="1" w:color="auto"/>
                                    <w:bottom w:val="single" w:sz="4" w:space="1" w:color="auto"/>
                                  </w:pBdr>
                                  <w:spacing w:after="0" w:line="240" w:lineRule="auto"/>
                                  <w:jc w:val="center"/>
                                  <w:rPr>
                                    <w:rFonts w:ascii="Bodoni Poster" w:hAnsi="Bodoni Poster"/>
                                    <w:b/>
                                    <w:bCs/>
                                    <w:sz w:val="12"/>
                                    <w:szCs w:val="12"/>
                                  </w:rPr>
                                </w:pPr>
                                <w:r>
                                  <w:rPr>
                                    <w:rFonts w:ascii="Bodoni Poster" w:hAnsi="Bodoni Poster"/>
                                    <w:b/>
                                    <w:bCs/>
                                    <w:sz w:val="12"/>
                                    <w:szCs w:val="12"/>
                                  </w:rPr>
                                  <w:t>Army</w:t>
                                </w:r>
                                <w:r w:rsidR="00EB3562">
                                  <w:rPr>
                                    <w:rFonts w:ascii="Bodoni Poster" w:hAnsi="Bodoni Poster"/>
                                    <w:b/>
                                    <w:bCs/>
                                    <w:sz w:val="12"/>
                                    <w:szCs w:val="12"/>
                                  </w:rPr>
                                  <w:t xml:space="preserve">, Navy, </w:t>
                                </w:r>
                                <w:r w:rsidR="003B3D49">
                                  <w:rPr>
                                    <w:rFonts w:ascii="Bodoni Poster" w:hAnsi="Bodoni Poster"/>
                                    <w:b/>
                                    <w:bCs/>
                                    <w:sz w:val="12"/>
                                    <w:szCs w:val="12"/>
                                  </w:rPr>
                                  <w:t>Air Force</w:t>
                                </w:r>
                              </w:p>
                              <w:p w14:paraId="5A5B18C6" w14:textId="1D92D905" w:rsidR="0022513D" w:rsidRPr="0022513D" w:rsidRDefault="00D65342" w:rsidP="0022513D">
                                <w:pPr>
                                  <w:pBdr>
                                    <w:top w:val="single" w:sz="4" w:space="1" w:color="auto"/>
                                    <w:bottom w:val="single" w:sz="4" w:space="1" w:color="auto"/>
                                  </w:pBdr>
                                  <w:spacing w:after="0" w:line="240" w:lineRule="auto"/>
                                  <w:jc w:val="center"/>
                                  <w:rPr>
                                    <w:rFonts w:ascii="Bodoni Poster" w:hAnsi="Bodoni Poster"/>
                                    <w:b/>
                                    <w:bCs/>
                                    <w:sz w:val="12"/>
                                    <w:szCs w:val="12"/>
                                  </w:rPr>
                                </w:pPr>
                                <w:r>
                                  <w:rPr>
                                    <w:rFonts w:ascii="Bodoni Poster" w:hAnsi="Bodoni Poster"/>
                                    <w:b/>
                                    <w:bCs/>
                                    <w:sz w:val="12"/>
                                    <w:szCs w:val="12"/>
                                  </w:rPr>
                                  <w:t>Ministry of Defense</w:t>
                                </w:r>
                              </w:p>
                              <w:p w14:paraId="73D243FC" w14:textId="074C7BA3" w:rsidR="0022513D" w:rsidRPr="0022513D" w:rsidRDefault="0022513D" w:rsidP="0022513D">
                                <w:pPr>
                                  <w:pBdr>
                                    <w:top w:val="single" w:sz="4" w:space="1" w:color="auto"/>
                                    <w:bottom w:val="single" w:sz="4" w:space="1" w:color="auto"/>
                                  </w:pBdr>
                                  <w:spacing w:after="0" w:line="240" w:lineRule="auto"/>
                                  <w:jc w:val="center"/>
                                  <w:rPr>
                                    <w:rFonts w:ascii="Bodoni Poster" w:hAnsi="Bodoni Poster"/>
                                    <w:b/>
                                    <w:bCs/>
                                    <w:sz w:val="12"/>
                                    <w:szCs w:val="12"/>
                                  </w:rPr>
                                </w:pPr>
                                <w:r w:rsidRPr="0022513D">
                                  <w:rPr>
                                    <w:rFonts w:ascii="Bodoni Poster" w:hAnsi="Bodoni Poster"/>
                                    <w:b/>
                                    <w:bCs/>
                                    <w:sz w:val="12"/>
                                    <w:szCs w:val="12"/>
                                  </w:rPr>
                                  <w:t>Delhi</w:t>
                                </w:r>
                                <w:r w:rsidR="00D65342">
                                  <w:rPr>
                                    <w:rFonts w:ascii="Bodoni Poster" w:hAnsi="Bodoni Poster"/>
                                    <w:b/>
                                    <w:bCs/>
                                    <w:sz w:val="12"/>
                                    <w:szCs w:val="12"/>
                                  </w:rPr>
                                  <w:t>, India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A3927" id="Text Box 29" o:spid="_x0000_s1040" type="#_x0000_t202" style="position:absolute;margin-left:-3.3pt;margin-top:274.3pt;width:100.8pt;height:38.5pt;z-index:25129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" fillcolor="white [3201]" stroked="f" strokeweight=".5pt">
                    <v:textbox>
                      <w:txbxContent>
                        <w:p w14:paraId="69AA53AB" w14:textId="77F7BD07" w:rsidR="00D65342" w:rsidRDefault="00A06449" w:rsidP="0022513D">
                          <w:pPr>
                            <w:pBdr>
                              <w:top w:val="single" w:sz="4" w:space="1" w:color="auto"/>
                              <w:bottom w:val="single" w:sz="4" w:space="1" w:color="auto"/>
                            </w:pBdr>
                            <w:spacing w:after="0" w:line="240" w:lineRule="auto"/>
                            <w:jc w:val="center"/>
                            <w:rPr>
                              <w:rFonts w:ascii="Bodoni Poster" w:hAnsi="Bodoni Poster"/>
                              <w:b/>
                              <w:bCs/>
                              <w:sz w:val="12"/>
                              <w:szCs w:val="12"/>
                            </w:rPr>
                          </w:pPr>
                          <w:r>
                            <w:rPr>
                              <w:rFonts w:ascii="Bodoni Poster" w:hAnsi="Bodoni Poster"/>
                              <w:b/>
                              <w:bCs/>
                              <w:sz w:val="12"/>
                              <w:szCs w:val="12"/>
                            </w:rPr>
                            <w:t>Army</w:t>
                          </w:r>
                          <w:r w:rsidR="00EB3562">
                            <w:rPr>
                              <w:rFonts w:ascii="Bodoni Poster" w:hAnsi="Bodoni Poster"/>
                              <w:b/>
                              <w:bCs/>
                              <w:sz w:val="12"/>
                              <w:szCs w:val="12"/>
                            </w:rPr>
                            <w:t xml:space="preserve">, Navy, </w:t>
                          </w:r>
                          <w:r w:rsidR="003B3D49">
                            <w:rPr>
                              <w:rFonts w:ascii="Bodoni Poster" w:hAnsi="Bodoni Poster"/>
                              <w:b/>
                              <w:bCs/>
                              <w:sz w:val="12"/>
                              <w:szCs w:val="12"/>
                            </w:rPr>
                            <w:t>Air Force</w:t>
                          </w:r>
                        </w:p>
                        <w:p w14:paraId="5A5B18C6" w14:textId="1D92D905" w:rsidR="0022513D" w:rsidRPr="0022513D" w:rsidRDefault="00D65342" w:rsidP="0022513D">
                          <w:pPr>
                            <w:pBdr>
                              <w:top w:val="single" w:sz="4" w:space="1" w:color="auto"/>
                              <w:bottom w:val="single" w:sz="4" w:space="1" w:color="auto"/>
                            </w:pBdr>
                            <w:spacing w:after="0" w:line="240" w:lineRule="auto"/>
                            <w:jc w:val="center"/>
                            <w:rPr>
                              <w:rFonts w:ascii="Bodoni Poster" w:hAnsi="Bodoni Poster"/>
                              <w:b/>
                              <w:bCs/>
                              <w:sz w:val="12"/>
                              <w:szCs w:val="12"/>
                            </w:rPr>
                          </w:pPr>
                          <w:r>
                            <w:rPr>
                              <w:rFonts w:ascii="Bodoni Poster" w:hAnsi="Bodoni Poster"/>
                              <w:b/>
                              <w:bCs/>
                              <w:sz w:val="12"/>
                              <w:szCs w:val="12"/>
                            </w:rPr>
                            <w:t>Ministry of Defense</w:t>
                          </w:r>
                        </w:p>
                        <w:p w14:paraId="73D243FC" w14:textId="074C7BA3" w:rsidR="0022513D" w:rsidRPr="0022513D" w:rsidRDefault="0022513D" w:rsidP="0022513D">
                          <w:pPr>
                            <w:pBdr>
                              <w:top w:val="single" w:sz="4" w:space="1" w:color="auto"/>
                              <w:bottom w:val="single" w:sz="4" w:space="1" w:color="auto"/>
                            </w:pBdr>
                            <w:spacing w:after="0" w:line="240" w:lineRule="auto"/>
                            <w:jc w:val="center"/>
                            <w:rPr>
                              <w:rFonts w:ascii="Bodoni Poster" w:hAnsi="Bodoni Poster"/>
                              <w:b/>
                              <w:bCs/>
                              <w:sz w:val="12"/>
                              <w:szCs w:val="12"/>
                            </w:rPr>
                          </w:pPr>
                          <w:r w:rsidRPr="0022513D">
                            <w:rPr>
                              <w:rFonts w:ascii="Bodoni Poster" w:hAnsi="Bodoni Poster"/>
                              <w:b/>
                              <w:bCs/>
                              <w:sz w:val="12"/>
                              <w:szCs w:val="12"/>
                            </w:rPr>
                            <w:t>Delhi</w:t>
                          </w:r>
                          <w:r w:rsidR="00D65342">
                            <w:rPr>
                              <w:rFonts w:ascii="Bodoni Poster" w:hAnsi="Bodoni Poster"/>
                              <w:b/>
                              <w:bCs/>
                              <w:sz w:val="12"/>
                              <w:szCs w:val="12"/>
                            </w:rPr>
                            <w:t>, India</w:t>
                          </w:r>
                        </w:p>
                      </w:txbxContent>
                    </v:textbox>
                  </v:shape>
                </w:pict>
              </mc:Fallback>
            </mc:AlternateContent>
          </w:r>
          <w:r w:rsidR="000A164B" w:rsidRPr="00DC1604">
            <w:rPr>
              <w:rFonts w:ascii="Times New Roman" w:eastAsia="Arial" w:hAnsi="Times New Roman" w:cs="Times New Roman"/>
              <w:bCs/>
              <w:color w:val="000000" w:themeColor="text1"/>
            </w:rPr>
            <w:br w:type="page"/>
          </w:r>
        </w:p>
      </w:sdtContent>
    </w:sdt>
    <w:p w14:paraId="107A672F" w14:textId="048B15AF" w:rsidR="000A164B" w:rsidRPr="00DC1604" w:rsidRDefault="000A164B" w:rsidP="000A164B">
      <w:pPr>
        <w:pStyle w:val="Heading2"/>
        <w:jc w:val="both"/>
        <w:rPr>
          <w:rFonts w:ascii="Times New Roman" w:hAnsi="Times New Roman" w:cs="Times New Roman"/>
          <w:sz w:val="22"/>
          <w:szCs w:val="16"/>
        </w:rPr>
        <w:sectPr w:rsidR="000A164B" w:rsidRPr="00DC1604" w:rsidSect="000C7341">
          <w:headerReference w:type="even" r:id="rId19"/>
          <w:headerReference w:type="default" r:id="rId20"/>
          <w:footerReference w:type="even" r:id="rId21"/>
          <w:footerReference w:type="default" r:id="rId22"/>
          <w:headerReference w:type="first" r:id="rId23"/>
          <w:footerReference w:type="first" r:id="rId24"/>
          <w:type w:val="nextColumn"/>
          <w:pgSz w:w="11907" w:h="8420" w:code="9"/>
          <w:pgMar w:top="568" w:right="142" w:bottom="284" w:left="284" w:header="0" w:footer="0" w:gutter="0"/>
          <w:pgBorders w:offsetFrom="page">
            <w:top w:val="single" w:sz="4" w:space="1" w:color="auto"/>
            <w:left w:val="single" w:sz="4" w:space="1" w:color="auto"/>
            <w:bottom w:val="single" w:sz="4" w:space="1" w:color="auto"/>
            <w:right w:val="single" w:sz="4" w:space="1" w:color="auto"/>
          </w:pgBorders>
          <w:pgNumType w:start="0"/>
          <w:cols w:num="2" w:space="993"/>
          <w:titlePg/>
          <w:docGrid w:linePitch="360"/>
        </w:sectPr>
      </w:pPr>
    </w:p>
    <w:p w14:paraId="4AFF51E4" w14:textId="61A0F897" w:rsidR="00EB3562" w:rsidRDefault="009E4DC6" w:rsidP="00B67ADE">
      <w:pPr>
        <w:spacing w:after="0" w:line="240" w:lineRule="auto"/>
        <w:jc w:val="center"/>
        <w:rPr>
          <w:rFonts w:ascii="Times New Roman" w:hAnsi="Times New Roman" w:cs="Times New Roman"/>
          <w:i/>
          <w:iCs/>
          <w:color w:val="000000" w:themeColor="text1"/>
          <w:sz w:val="22"/>
          <w:szCs w:val="16"/>
        </w:rPr>
      </w:pPr>
      <w:r w:rsidRPr="00DC1604">
        <w:rPr>
          <w:noProof/>
          <w:color w:val="000000" w:themeColor="text1"/>
        </w:rPr>
        <w:lastRenderedPageBreak/>
        <mc:AlternateContent>
          <mc:Choice Requires="wpg">
            <w:drawing>
              <wp:anchor distT="0" distB="0" distL="114300" distR="114300" simplePos="0" relativeHeight="251472384" behindDoc="0" locked="0" layoutInCell="1" allowOverlap="1" wp14:anchorId="5B35A75A" wp14:editId="0D3AB2C6">
                <wp:simplePos x="0" y="0"/>
                <wp:positionH relativeFrom="column">
                  <wp:posOffset>4022</wp:posOffset>
                </wp:positionH>
                <wp:positionV relativeFrom="paragraph">
                  <wp:posOffset>100542</wp:posOffset>
                </wp:positionV>
                <wp:extent cx="2596515" cy="4400770"/>
                <wp:effectExtent l="0" t="0" r="0" b="0"/>
                <wp:wrapNone/>
                <wp:docPr id="56" name="Group 56"/>
                <wp:cNvGraphicFramePr/>
                <a:graphic xmlns:a="http://schemas.openxmlformats.org/drawingml/2006/main">
                  <a:graphicData uri="http://schemas.microsoft.com/office/word/2010/wordprocessingGroup">
                    <wpg:wgp>
                      <wpg:cNvGrpSpPr/>
                      <wpg:grpSpPr>
                        <a:xfrm>
                          <a:off x="0" y="0"/>
                          <a:ext cx="2596515" cy="4400770"/>
                          <a:chOff x="-96274" y="118707"/>
                          <a:chExt cx="2598324" cy="1161235"/>
                        </a:xfrm>
                      </wpg:grpSpPr>
                      <wps:wsp>
                        <wps:cNvPr id="57" name="Text Box 57"/>
                        <wps:cNvSpPr txBox="1"/>
                        <wps:spPr>
                          <a:xfrm>
                            <a:off x="1930101" y="266536"/>
                            <a:ext cx="518158" cy="1013406"/>
                          </a:xfrm>
                          <a:prstGeom prst="rect">
                            <a:avLst/>
                          </a:prstGeom>
                          <a:solidFill>
                            <a:schemeClr val="bg1">
                              <a:lumMod val="85000"/>
                            </a:schemeClr>
                          </a:solidFill>
                          <a:ln w="6350">
                            <a:noFill/>
                          </a:ln>
                        </wps:spPr>
                        <wps:txbx>
                          <w:txbxContent>
                            <w:p w14:paraId="6CA8AAC9" w14:textId="77777777" w:rsidR="00EB3562" w:rsidRPr="00D57925" w:rsidRDefault="00EB3562" w:rsidP="00EB3562">
                              <w:pPr>
                                <w:spacing w:after="0" w:line="240" w:lineRule="auto"/>
                                <w:jc w:val="center"/>
                                <w:rPr>
                                  <w:rFonts w:ascii="Bodoni Poster" w:hAnsi="Bodoni Poster"/>
                                  <w:b/>
                                  <w:bCs/>
                                  <w:sz w:val="40"/>
                                  <w:szCs w:val="72"/>
                                </w:rPr>
                              </w:pPr>
                              <w:r w:rsidRPr="00D57925">
                                <w:rPr>
                                  <w:rFonts w:ascii="Bodoni Poster" w:hAnsi="Bodoni Poster"/>
                                  <w:b/>
                                  <w:bCs/>
                                  <w:sz w:val="40"/>
                                  <w:szCs w:val="380"/>
                                </w:rPr>
                                <w:t>MODEL BASED SYSTEM DESIGN</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wps:wsp>
                        <wps:cNvPr id="58" name="Text Box 58"/>
                        <wps:cNvSpPr txBox="1"/>
                        <wps:spPr>
                          <a:xfrm>
                            <a:off x="-96274" y="118707"/>
                            <a:ext cx="2598324" cy="137533"/>
                          </a:xfrm>
                          <a:prstGeom prst="rect">
                            <a:avLst/>
                          </a:prstGeom>
                          <a:solidFill>
                            <a:schemeClr val="bg1">
                              <a:lumMod val="75000"/>
                            </a:schemeClr>
                          </a:solidFill>
                          <a:ln w="6350">
                            <a:noFill/>
                          </a:ln>
                        </wps:spPr>
                        <wps:txbx>
                          <w:txbxContent>
                            <w:p w14:paraId="1DACE08D" w14:textId="77777777" w:rsidR="00EB3562" w:rsidRPr="00D57925" w:rsidRDefault="00EB3562" w:rsidP="00EB3562">
                              <w:pPr>
                                <w:spacing w:after="0" w:line="240" w:lineRule="auto"/>
                                <w:jc w:val="right"/>
                                <w:rPr>
                                  <w:rFonts w:ascii="Bodoni Poster" w:hAnsi="Bodoni Poster"/>
                                  <w:b/>
                                  <w:bCs/>
                                  <w:sz w:val="28"/>
                                  <w:szCs w:val="48"/>
                                  <w:lang w:val="en-IN"/>
                                </w:rPr>
                              </w:pPr>
                              <w:r>
                                <w:rPr>
                                  <w:rFonts w:ascii="Bodoni Poster" w:hAnsi="Bodoni Poster"/>
                                  <w:b/>
                                  <w:bCs/>
                                  <w:sz w:val="28"/>
                                  <w:szCs w:val="48"/>
                                  <w:lang w:val="en-IN"/>
                                </w:rPr>
                                <w:t>Using System Composer Toolbox in MATLAB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35A75A" id="Group 56" o:spid="_x0000_s1041" style="position:absolute;left:0;text-align:left;margin-left:.3pt;margin-top:7.9pt;width:204.45pt;height:346.5pt;z-index:251472384;mso-width-relative:margin;mso-height-relative:margin" coordorigin="-962,1187" coordsize="25983,116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">
                <v:shape id="Text Box 57" o:spid="_x0000_s1042" type="#_x0000_t202" style="position:absolute;left:19301;top:2665;width:5181;height:10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" fillcolor="#d8d8d8 [2732]" stroked="f" strokeweight=".5pt">
                  <v:textbox style="layout-flow:vertical">
                    <w:txbxContent>
                      <w:p w14:paraId="6CA8AAC9" w14:textId="77777777" w:rsidR="00EB3562" w:rsidRPr="00D57925" w:rsidRDefault="00EB3562" w:rsidP="00EB3562">
                        <w:pPr>
                          <w:spacing w:after="0" w:line="240" w:lineRule="auto"/>
                          <w:jc w:val="center"/>
                          <w:rPr>
                            <w:rFonts w:ascii="Bodoni Poster" w:hAnsi="Bodoni Poster"/>
                            <w:b/>
                            <w:bCs/>
                            <w:sz w:val="40"/>
                            <w:szCs w:val="72"/>
                          </w:rPr>
                        </w:pPr>
                        <w:r w:rsidRPr="00D57925">
                          <w:rPr>
                            <w:rFonts w:ascii="Bodoni Poster" w:hAnsi="Bodoni Poster"/>
                            <w:b/>
                            <w:bCs/>
                            <w:sz w:val="40"/>
                            <w:szCs w:val="380"/>
                          </w:rPr>
                          <w:t>MODEL BASED SYSTEM DESIGN</w:t>
                        </w:r>
                      </w:p>
                    </w:txbxContent>
                  </v:textbox>
                </v:shape>
                <v:shape id="Text Box 58" o:spid="_x0000_s1043" type="#_x0000_t202" style="position:absolute;left:-962;top:1187;width:25982;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" fillcolor="#bfbfbf [2412]" stroked="f" strokeweight=".5pt">
                  <v:textbox inset="0,0,0,0">
                    <w:txbxContent>
                      <w:p w14:paraId="1DACE08D" w14:textId="77777777" w:rsidR="00EB3562" w:rsidRPr="00D57925" w:rsidRDefault="00EB3562" w:rsidP="00EB3562">
                        <w:pPr>
                          <w:spacing w:after="0" w:line="240" w:lineRule="auto"/>
                          <w:jc w:val="right"/>
                          <w:rPr>
                            <w:rFonts w:ascii="Bodoni Poster" w:hAnsi="Bodoni Poster"/>
                            <w:b/>
                            <w:bCs/>
                            <w:sz w:val="28"/>
                            <w:szCs w:val="48"/>
                            <w:lang w:val="en-IN"/>
                          </w:rPr>
                        </w:pPr>
                        <w:r>
                          <w:rPr>
                            <w:rFonts w:ascii="Bodoni Poster" w:hAnsi="Bodoni Poster"/>
                            <w:b/>
                            <w:bCs/>
                            <w:sz w:val="28"/>
                            <w:szCs w:val="48"/>
                            <w:lang w:val="en-IN"/>
                          </w:rPr>
                          <w:t>Using System Composer Toolbox in MATLAB</w:t>
                        </w:r>
                      </w:p>
                    </w:txbxContent>
                  </v:textbox>
                </v:shape>
              </v:group>
            </w:pict>
          </mc:Fallback>
        </mc:AlternateContent>
      </w:r>
      <w:r w:rsidR="00EB3562">
        <w:rPr>
          <w:noProof/>
        </w:rPr>
        <mc:AlternateContent>
          <mc:Choice Requires="wps">
            <w:drawing>
              <wp:anchor distT="0" distB="0" distL="114300" distR="114300" simplePos="0" relativeHeight="251435520" behindDoc="0" locked="0" layoutInCell="1" allowOverlap="1" wp14:anchorId="0874C0D4" wp14:editId="1FE903CA">
                <wp:simplePos x="0" y="0"/>
                <wp:positionH relativeFrom="column">
                  <wp:posOffset>2725420</wp:posOffset>
                </wp:positionH>
                <wp:positionV relativeFrom="paragraph">
                  <wp:posOffset>-472540</wp:posOffset>
                </wp:positionV>
                <wp:extent cx="427990" cy="3502660"/>
                <wp:effectExtent l="0" t="0" r="0" b="2540"/>
                <wp:wrapNone/>
                <wp:docPr id="61" name="Text Box 61"/>
                <wp:cNvGraphicFramePr/>
                <a:graphic xmlns:a="http://schemas.openxmlformats.org/drawingml/2006/main">
                  <a:graphicData uri="http://schemas.microsoft.com/office/word/2010/wordprocessingShape">
                    <wps:wsp>
                      <wps:cNvSpPr txBox="1"/>
                      <wps:spPr>
                        <a:xfrm>
                          <a:off x="0" y="0"/>
                          <a:ext cx="427990" cy="3502660"/>
                        </a:xfrm>
                        <a:prstGeom prst="rect">
                          <a:avLst/>
                        </a:prstGeom>
                        <a:solidFill>
                          <a:schemeClr val="bg1">
                            <a:lumMod val="95000"/>
                          </a:schemeClr>
                        </a:solidFill>
                        <a:ln w="6350">
                          <a:noFill/>
                        </a:ln>
                      </wps:spPr>
                      <wps:txbx>
                        <w:txbxContent>
                          <w:p w14:paraId="075B2BAC" w14:textId="7B6CD577" w:rsidR="00EB3562" w:rsidRPr="00D57925" w:rsidRDefault="00EB3562" w:rsidP="002B5568">
                            <w:pPr>
                              <w:spacing w:after="0" w:line="240" w:lineRule="auto"/>
                              <w:jc w:val="center"/>
                              <w:rPr>
                                <w:rFonts w:ascii="Bodoni Poster" w:hAnsi="Bodoni Poster"/>
                                <w:b/>
                                <w:bCs/>
                                <w:sz w:val="30"/>
                                <w:szCs w:val="40"/>
                                <w:lang w:val="en-IN"/>
                              </w:rPr>
                            </w:pPr>
                            <w:r>
                              <w:rPr>
                                <w:rFonts w:ascii="Bodoni Poster" w:hAnsi="Bodoni Poster"/>
                                <w:b/>
                                <w:bCs/>
                                <w:sz w:val="30"/>
                                <w:szCs w:val="280"/>
                                <w:lang w:val="en-IN"/>
                              </w:rPr>
                              <w:t>SUMANTA</w:t>
                            </w:r>
                            <w:r w:rsidR="002B5568">
                              <w:rPr>
                                <w:rFonts w:ascii="Bodoni Poster" w:hAnsi="Bodoni Poster"/>
                                <w:b/>
                                <w:bCs/>
                                <w:sz w:val="30"/>
                                <w:szCs w:val="280"/>
                                <w:lang w:val="en-IN"/>
                              </w:rPr>
                              <w:t xml:space="preserve"> </w:t>
                            </w:r>
                            <w:r w:rsidR="00C26747">
                              <w:rPr>
                                <w:rFonts w:ascii="Bodoni Poster" w:hAnsi="Bodoni Poster"/>
                                <w:b/>
                                <w:bCs/>
                                <w:sz w:val="30"/>
                                <w:szCs w:val="280"/>
                                <w:lang w:val="en-IN"/>
                              </w:rPr>
                              <w:t>KUMAR DAS</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4C0D4" id="Text Box 61" o:spid="_x0000_s1044" type="#_x0000_t202" style="position:absolute;left:0;text-align:left;margin-left:214.6pt;margin-top:-37.2pt;width:33.7pt;height:275.8pt;z-index:25143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" fillcolor="#f2f2f2 [3052]" stroked="f" strokeweight=".5pt">
                <v:textbox style="layout-flow:vertical">
                  <w:txbxContent>
                    <w:p w14:paraId="075B2BAC" w14:textId="7B6CD577" w:rsidR="00EB3562" w:rsidRPr="00D57925" w:rsidRDefault="00EB3562" w:rsidP="002B5568">
                      <w:pPr>
                        <w:spacing w:after="0" w:line="240" w:lineRule="auto"/>
                        <w:jc w:val="center"/>
                        <w:rPr>
                          <w:rFonts w:ascii="Bodoni Poster" w:hAnsi="Bodoni Poster"/>
                          <w:b/>
                          <w:bCs/>
                          <w:sz w:val="30"/>
                          <w:szCs w:val="40"/>
                          <w:lang w:val="en-IN"/>
                        </w:rPr>
                      </w:pPr>
                      <w:r>
                        <w:rPr>
                          <w:rFonts w:ascii="Bodoni Poster" w:hAnsi="Bodoni Poster"/>
                          <w:b/>
                          <w:bCs/>
                          <w:sz w:val="30"/>
                          <w:szCs w:val="280"/>
                          <w:lang w:val="en-IN"/>
                        </w:rPr>
                        <w:t>SUMANTA</w:t>
                      </w:r>
                      <w:r w:rsidR="002B5568">
                        <w:rPr>
                          <w:rFonts w:ascii="Bodoni Poster" w:hAnsi="Bodoni Poster"/>
                          <w:b/>
                          <w:bCs/>
                          <w:sz w:val="30"/>
                          <w:szCs w:val="280"/>
                          <w:lang w:val="en-IN"/>
                        </w:rPr>
                        <w:t xml:space="preserve"> </w:t>
                      </w:r>
                      <w:r w:rsidR="00C26747">
                        <w:rPr>
                          <w:rFonts w:ascii="Bodoni Poster" w:hAnsi="Bodoni Poster"/>
                          <w:b/>
                          <w:bCs/>
                          <w:sz w:val="30"/>
                          <w:szCs w:val="280"/>
                          <w:lang w:val="en-IN"/>
                        </w:rPr>
                        <w:t>KUMAR DAS</w:t>
                      </w:r>
                    </w:p>
                  </w:txbxContent>
                </v:textbox>
              </v:shape>
            </w:pict>
          </mc:Fallback>
        </mc:AlternateContent>
      </w:r>
      <w:r w:rsidR="00EB3562">
        <w:rPr>
          <w:noProof/>
        </w:rPr>
        <w:drawing>
          <wp:anchor distT="0" distB="0" distL="114300" distR="114300" simplePos="0" relativeHeight="251339264" behindDoc="1" locked="0" layoutInCell="1" allowOverlap="1" wp14:anchorId="6247167C" wp14:editId="49431627">
            <wp:simplePos x="0" y="0"/>
            <wp:positionH relativeFrom="column">
              <wp:posOffset>-331170</wp:posOffset>
            </wp:positionH>
            <wp:positionV relativeFrom="paragraph">
              <wp:posOffset>-426319</wp:posOffset>
            </wp:positionV>
            <wp:extent cx="3715351" cy="4581437"/>
            <wp:effectExtent l="0" t="0" r="0" b="0"/>
            <wp:wrapNone/>
            <wp:docPr id="55" name="Picture 55" descr="Image result for system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system desig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22385" cy="459011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641B4D" w14:textId="65822A1B" w:rsidR="00EB3562" w:rsidRDefault="00C26747">
      <w:pPr>
        <w:spacing w:after="160" w:line="259" w:lineRule="auto"/>
        <w:rPr>
          <w:rFonts w:ascii="Times New Roman" w:hAnsi="Times New Roman" w:cs="Times New Roman"/>
          <w:i/>
          <w:iCs/>
          <w:color w:val="000000" w:themeColor="text1"/>
          <w:sz w:val="22"/>
          <w:szCs w:val="16"/>
        </w:rPr>
      </w:pPr>
      <w:r>
        <w:rPr>
          <w:rFonts w:ascii="Times New Roman" w:hAnsi="Times New Roman" w:cs="Times New Roman"/>
          <w:noProof/>
          <w:sz w:val="22"/>
          <w:szCs w:val="16"/>
        </w:rPr>
        <w:drawing>
          <wp:anchor distT="0" distB="0" distL="114300" distR="114300" simplePos="0" relativeHeight="251869696" behindDoc="1" locked="0" layoutInCell="1" allowOverlap="1" wp14:anchorId="3FD220AA" wp14:editId="22C02DFE">
            <wp:simplePos x="0" y="0"/>
            <wp:positionH relativeFrom="column">
              <wp:posOffset>2522220</wp:posOffset>
            </wp:positionH>
            <wp:positionV relativeFrom="paragraph">
              <wp:posOffset>3672835</wp:posOffset>
            </wp:positionV>
            <wp:extent cx="295275" cy="295275"/>
            <wp:effectExtent l="0" t="0" r="0" b="9525"/>
            <wp:wrapTight wrapText="bothSides">
              <wp:wrapPolygon edited="0">
                <wp:start x="4181" y="0"/>
                <wp:lineTo x="1394" y="8361"/>
                <wp:lineTo x="1394" y="16723"/>
                <wp:lineTo x="4181" y="20903"/>
                <wp:lineTo x="18116" y="20903"/>
                <wp:lineTo x="19510" y="8361"/>
                <wp:lineTo x="16723" y="0"/>
                <wp:lineTo x="4181" y="0"/>
              </wp:wrapPolygon>
            </wp:wrapTight>
            <wp:docPr id="925967146" name="Graphic 925967146" descr="Ap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85587" name="Graphic 1171785587" descr="Apple"/>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95275" cy="2952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2"/>
          <w:szCs w:val="16"/>
        </w:rPr>
        <mc:AlternateContent>
          <mc:Choice Requires="wps">
            <w:drawing>
              <wp:anchor distT="0" distB="0" distL="114300" distR="114300" simplePos="0" relativeHeight="252028416" behindDoc="0" locked="0" layoutInCell="1" allowOverlap="1" wp14:anchorId="45816BD1" wp14:editId="4104666A">
                <wp:simplePos x="0" y="0"/>
                <wp:positionH relativeFrom="column">
                  <wp:posOffset>2698750</wp:posOffset>
                </wp:positionH>
                <wp:positionV relativeFrom="paragraph">
                  <wp:posOffset>3693693</wp:posOffset>
                </wp:positionV>
                <wp:extent cx="914400" cy="341630"/>
                <wp:effectExtent l="0" t="0" r="0" b="1270"/>
                <wp:wrapSquare wrapText="bothSides"/>
                <wp:docPr id="1888815267" name="Text Box 6"/>
                <wp:cNvGraphicFramePr/>
                <a:graphic xmlns:a="http://schemas.openxmlformats.org/drawingml/2006/main">
                  <a:graphicData uri="http://schemas.microsoft.com/office/word/2010/wordprocessingShape">
                    <wps:wsp>
                      <wps:cNvSpPr txBox="1"/>
                      <wps:spPr>
                        <a:xfrm>
                          <a:off x="0" y="0"/>
                          <a:ext cx="914400" cy="341630"/>
                        </a:xfrm>
                        <a:prstGeom prst="rect">
                          <a:avLst/>
                        </a:prstGeom>
                        <a:noFill/>
                        <a:ln w="6350">
                          <a:noFill/>
                        </a:ln>
                      </wps:spPr>
                      <wps:txbx>
                        <w:txbxContent>
                          <w:p w14:paraId="155C4E0D" w14:textId="77777777" w:rsidR="00C26747" w:rsidRPr="00BD0348" w:rsidRDefault="00C26747" w:rsidP="00C26747">
                            <w:pPr>
                              <w:rPr>
                                <w:rFonts w:ascii="Bahnschrift Condensed" w:hAnsi="Bahnschrift Condensed"/>
                                <w:b/>
                                <w:bCs/>
                                <w:sz w:val="28"/>
                                <w:szCs w:val="28"/>
                                <w:lang w:val="en-IN"/>
                              </w:rPr>
                            </w:pPr>
                            <w:r w:rsidRPr="00BD0348">
                              <w:rPr>
                                <w:rFonts w:ascii="Bahnschrift Condensed" w:hAnsi="Bahnschrift Condensed"/>
                                <w:b/>
                                <w:bCs/>
                                <w:sz w:val="28"/>
                                <w:szCs w:val="28"/>
                                <w:lang w:val="en-IN"/>
                              </w:rPr>
                              <w:t>SuKuDa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816BD1" id="_x0000_s1045" type="#_x0000_t202" style="position:absolute;margin-left:212.5pt;margin-top:290.85pt;width:1in;height:26.9pt;z-index:2520284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" filled="f" stroked="f" strokeweight=".5pt">
                <v:textbox>
                  <w:txbxContent>
                    <w:p w14:paraId="155C4E0D" w14:textId="77777777" w:rsidR="00C26747" w:rsidRPr="00BD0348" w:rsidRDefault="00C26747" w:rsidP="00C26747">
                      <w:pPr>
                        <w:rPr>
                          <w:rFonts w:ascii="Bahnschrift Condensed" w:hAnsi="Bahnschrift Condensed"/>
                          <w:b/>
                          <w:bCs/>
                          <w:sz w:val="28"/>
                          <w:szCs w:val="28"/>
                          <w:lang w:val="en-IN"/>
                        </w:rPr>
                      </w:pPr>
                      <w:r w:rsidRPr="00BD0348">
                        <w:rPr>
                          <w:rFonts w:ascii="Bahnschrift Condensed" w:hAnsi="Bahnschrift Condensed"/>
                          <w:b/>
                          <w:bCs/>
                          <w:sz w:val="28"/>
                          <w:szCs w:val="28"/>
                          <w:lang w:val="en-IN"/>
                        </w:rPr>
                        <w:t>SuKuDa</w:t>
                      </w:r>
                    </w:p>
                  </w:txbxContent>
                </v:textbox>
                <w10:wrap type="square"/>
              </v:shape>
            </w:pict>
          </mc:Fallback>
        </mc:AlternateContent>
      </w:r>
      <w:r w:rsidRPr="00DC1604">
        <w:rPr>
          <w:noProof/>
          <w:color w:val="000000" w:themeColor="text1"/>
        </w:rPr>
        <mc:AlternateContent>
          <mc:Choice Requires="wps">
            <w:drawing>
              <wp:anchor distT="0" distB="0" distL="114300" distR="114300" simplePos="0" relativeHeight="251710976" behindDoc="0" locked="0" layoutInCell="1" allowOverlap="1" wp14:anchorId="67C38D02" wp14:editId="3C04CCF9">
                <wp:simplePos x="0" y="0"/>
                <wp:positionH relativeFrom="margin">
                  <wp:posOffset>0</wp:posOffset>
                </wp:positionH>
                <wp:positionV relativeFrom="paragraph">
                  <wp:posOffset>3599810</wp:posOffset>
                </wp:positionV>
                <wp:extent cx="1954443" cy="489585"/>
                <wp:effectExtent l="0" t="0" r="0" b="5715"/>
                <wp:wrapNone/>
                <wp:docPr id="1735216536" name="Text Box 1735216536"/>
                <wp:cNvGraphicFramePr/>
                <a:graphic xmlns:a="http://schemas.openxmlformats.org/drawingml/2006/main">
                  <a:graphicData uri="http://schemas.microsoft.com/office/word/2010/wordprocessingShape">
                    <wps:wsp>
                      <wps:cNvSpPr txBox="1"/>
                      <wps:spPr>
                        <a:xfrm>
                          <a:off x="0" y="0"/>
                          <a:ext cx="1954443" cy="489585"/>
                        </a:xfrm>
                        <a:prstGeom prst="rect">
                          <a:avLst/>
                        </a:prstGeom>
                        <a:noFill/>
                        <a:ln w="6350">
                          <a:noFill/>
                        </a:ln>
                      </wps:spPr>
                      <wps:txbx>
                        <w:txbxContent>
                          <w:p w14:paraId="072524A5" w14:textId="77777777" w:rsidR="00C26747" w:rsidRPr="0041170E" w:rsidRDefault="00C26747" w:rsidP="00C26747">
                            <w:pPr>
                              <w:pBdr>
                                <w:top w:val="single" w:sz="4" w:space="1" w:color="auto"/>
                                <w:bottom w:val="single" w:sz="4" w:space="1" w:color="auto"/>
                              </w:pBdr>
                              <w:spacing w:after="0" w:line="240" w:lineRule="auto"/>
                              <w:jc w:val="center"/>
                              <w:rPr>
                                <w:rFonts w:ascii="Bodoni Poster" w:hAnsi="Bodoni Poster"/>
                                <w:b/>
                                <w:bCs/>
                                <w:sz w:val="22"/>
                                <w:szCs w:val="22"/>
                                <w:lang w:val="en-IN"/>
                              </w:rPr>
                            </w:pPr>
                            <w:r>
                              <w:rPr>
                                <w:rFonts w:ascii="Bodoni Poster" w:hAnsi="Bodoni Poster"/>
                                <w:b/>
                                <w:bCs/>
                                <w:sz w:val="22"/>
                                <w:szCs w:val="22"/>
                                <w:lang w:val="en-IN"/>
                              </w:rPr>
                              <w:t>Complex System Engineering Operations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38D02" id="Text Box 1735216536" o:spid="_x0000_s1046" type="#_x0000_t202" style="position:absolute;margin-left:0;margin-top:283.45pt;width:153.9pt;height:38.55pt;z-index:25171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" filled="f" stroked="f" strokeweight=".5pt">
                <v:textbox>
                  <w:txbxContent>
                    <w:p w14:paraId="072524A5" w14:textId="77777777" w:rsidR="00C26747" w:rsidRPr="0041170E" w:rsidRDefault="00C26747" w:rsidP="00C26747">
                      <w:pPr>
                        <w:pBdr>
                          <w:top w:val="single" w:sz="4" w:space="1" w:color="auto"/>
                          <w:bottom w:val="single" w:sz="4" w:space="1" w:color="auto"/>
                        </w:pBdr>
                        <w:spacing w:after="0" w:line="240" w:lineRule="auto"/>
                        <w:jc w:val="center"/>
                        <w:rPr>
                          <w:rFonts w:ascii="Bodoni Poster" w:hAnsi="Bodoni Poster"/>
                          <w:b/>
                          <w:bCs/>
                          <w:sz w:val="22"/>
                          <w:szCs w:val="22"/>
                          <w:lang w:val="en-IN"/>
                        </w:rPr>
                      </w:pPr>
                      <w:r>
                        <w:rPr>
                          <w:rFonts w:ascii="Bodoni Poster" w:hAnsi="Bodoni Poster"/>
                          <w:b/>
                          <w:bCs/>
                          <w:sz w:val="22"/>
                          <w:szCs w:val="22"/>
                          <w:lang w:val="en-IN"/>
                        </w:rPr>
                        <w:t>Complex System Engineering Operations</w:t>
                      </w:r>
                    </w:p>
                  </w:txbxContent>
                </v:textbox>
                <w10:wrap anchorx="margin"/>
              </v:shape>
            </w:pict>
          </mc:Fallback>
        </mc:AlternateContent>
      </w:r>
      <w:r w:rsidR="00EB3562">
        <w:rPr>
          <w:rFonts w:ascii="Times New Roman" w:hAnsi="Times New Roman" w:cs="Times New Roman"/>
          <w:i/>
          <w:iCs/>
          <w:color w:val="000000" w:themeColor="text1"/>
          <w:sz w:val="22"/>
          <w:szCs w:val="16"/>
        </w:rPr>
        <w:br w:type="page"/>
      </w:r>
    </w:p>
    <w:p w14:paraId="02CD0003" w14:textId="3FF573B1" w:rsidR="007A216B" w:rsidRPr="00DC1604" w:rsidRDefault="0076701E" w:rsidP="00B67ADE">
      <w:pPr>
        <w:spacing w:after="0" w:line="240" w:lineRule="auto"/>
        <w:jc w:val="center"/>
        <w:rPr>
          <w:rFonts w:ascii="Times New Roman" w:hAnsi="Times New Roman" w:cs="Times New Roman"/>
          <w:i/>
          <w:iCs/>
          <w:color w:val="000000" w:themeColor="text1"/>
          <w:sz w:val="22"/>
          <w:szCs w:val="16"/>
        </w:rPr>
      </w:pPr>
      <w:r w:rsidRPr="00DC1604">
        <w:rPr>
          <w:rFonts w:ascii="Times New Roman" w:hAnsi="Times New Roman" w:cs="Times New Roman"/>
          <w:noProof/>
          <w:color w:val="000000" w:themeColor="text1"/>
          <w:sz w:val="22"/>
          <w:szCs w:val="16"/>
        </w:rPr>
        <w:lastRenderedPageBreak/>
        <mc:AlternateContent>
          <mc:Choice Requires="wps">
            <w:drawing>
              <wp:anchor distT="0" distB="0" distL="114300" distR="114300" simplePos="0" relativeHeight="251294208" behindDoc="0" locked="0" layoutInCell="1" allowOverlap="1" wp14:anchorId="539BF828" wp14:editId="2E702B6D">
                <wp:simplePos x="0" y="0"/>
                <wp:positionH relativeFrom="page">
                  <wp:posOffset>295275</wp:posOffset>
                </wp:positionH>
                <wp:positionV relativeFrom="paragraph">
                  <wp:posOffset>-330835</wp:posOffset>
                </wp:positionV>
                <wp:extent cx="3314700" cy="324485"/>
                <wp:effectExtent l="0" t="0" r="0" b="0"/>
                <wp:wrapNone/>
                <wp:docPr id="31" name="Rectangle 31"/>
                <wp:cNvGraphicFramePr/>
                <a:graphic xmlns:a="http://schemas.openxmlformats.org/drawingml/2006/main">
                  <a:graphicData uri="http://schemas.microsoft.com/office/word/2010/wordprocessingShape">
                    <wps:wsp>
                      <wps:cNvSpPr/>
                      <wps:spPr>
                        <a:xfrm>
                          <a:off x="0" y="0"/>
                          <a:ext cx="3314700" cy="3244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61B034" id="Rectangle 31" o:spid="_x0000_s1026" style="position:absolute;margin-left:23.25pt;margin-top:-26.05pt;width:261pt;height:25.55pt;z-index:251294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" fillcolor="white [3212]" stroked="f" strokeweight="1pt">
                <w10:wrap anchorx="page"/>
              </v:rect>
            </w:pict>
          </mc:Fallback>
        </mc:AlternateContent>
      </w:r>
      <w:r w:rsidR="007A216B" w:rsidRPr="00DC1604">
        <w:rPr>
          <w:rFonts w:ascii="Times New Roman" w:hAnsi="Times New Roman" w:cs="Times New Roman"/>
          <w:i/>
          <w:iCs/>
          <w:color w:val="000000" w:themeColor="text1"/>
          <w:sz w:val="22"/>
          <w:szCs w:val="16"/>
        </w:rPr>
        <w:t>Published by</w:t>
      </w:r>
    </w:p>
    <w:p w14:paraId="5A66EB23" w14:textId="1185E2D3" w:rsidR="007A216B" w:rsidRPr="00DC1604" w:rsidRDefault="007A216B" w:rsidP="00B67ADE">
      <w:pPr>
        <w:spacing w:after="0" w:line="240" w:lineRule="auto"/>
        <w:jc w:val="center"/>
        <w:rPr>
          <w:rFonts w:ascii="Times New Roman" w:hAnsi="Times New Roman" w:cs="Times New Roman"/>
          <w:color w:val="000000" w:themeColor="text1"/>
          <w:sz w:val="22"/>
          <w:szCs w:val="16"/>
        </w:rPr>
      </w:pPr>
      <w:proofErr w:type="spellStart"/>
      <w:r w:rsidRPr="00DC1604">
        <w:rPr>
          <w:rFonts w:ascii="Times New Roman" w:hAnsi="Times New Roman" w:cs="Times New Roman"/>
          <w:color w:val="000000" w:themeColor="text1"/>
          <w:sz w:val="22"/>
          <w:szCs w:val="16"/>
          <w:highlight w:val="black"/>
        </w:rPr>
        <w:t>Sumanta</w:t>
      </w:r>
      <w:proofErr w:type="spellEnd"/>
      <w:r w:rsidRPr="00DC1604">
        <w:rPr>
          <w:rFonts w:ascii="Times New Roman" w:hAnsi="Times New Roman" w:cs="Times New Roman"/>
          <w:color w:val="000000" w:themeColor="text1"/>
          <w:sz w:val="22"/>
          <w:szCs w:val="16"/>
          <w:highlight w:val="black"/>
        </w:rPr>
        <w:t xml:space="preserve"> Kumar Das</w:t>
      </w:r>
    </w:p>
    <w:p w14:paraId="0D041B15" w14:textId="77777777" w:rsidR="007A216B" w:rsidRPr="00DC1604" w:rsidRDefault="007A216B" w:rsidP="00B67ADE">
      <w:pPr>
        <w:spacing w:after="0" w:line="240" w:lineRule="auto"/>
        <w:jc w:val="center"/>
        <w:rPr>
          <w:rFonts w:ascii="Times New Roman" w:hAnsi="Times New Roman" w:cs="Times New Roman"/>
          <w:color w:val="000000" w:themeColor="text1"/>
          <w:sz w:val="22"/>
          <w:szCs w:val="16"/>
        </w:rPr>
      </w:pPr>
      <w:r w:rsidRPr="00DC1604">
        <w:rPr>
          <w:rFonts w:ascii="Times New Roman" w:hAnsi="Times New Roman" w:cs="Times New Roman"/>
          <w:color w:val="000000" w:themeColor="text1"/>
          <w:sz w:val="22"/>
          <w:szCs w:val="16"/>
        </w:rPr>
        <w:t xml:space="preserve">Ministry of </w:t>
      </w:r>
      <w:proofErr w:type="spellStart"/>
      <w:r w:rsidRPr="00DC1604">
        <w:rPr>
          <w:rFonts w:ascii="Times New Roman" w:hAnsi="Times New Roman" w:cs="Times New Roman"/>
          <w:color w:val="000000" w:themeColor="text1"/>
          <w:sz w:val="22"/>
          <w:szCs w:val="16"/>
        </w:rPr>
        <w:t>Defence</w:t>
      </w:r>
      <w:proofErr w:type="spellEnd"/>
      <w:r w:rsidRPr="00DC1604">
        <w:rPr>
          <w:rFonts w:ascii="Times New Roman" w:hAnsi="Times New Roman" w:cs="Times New Roman"/>
          <w:color w:val="000000" w:themeColor="text1"/>
          <w:sz w:val="22"/>
          <w:szCs w:val="16"/>
        </w:rPr>
        <w:t>, Delhi, India</w:t>
      </w:r>
    </w:p>
    <w:p w14:paraId="5C9FF138" w14:textId="74CD20F0" w:rsidR="007A216B" w:rsidRPr="00DC1604" w:rsidRDefault="00B67ADE" w:rsidP="00B67ADE">
      <w:pPr>
        <w:spacing w:after="0" w:line="240" w:lineRule="auto"/>
        <w:jc w:val="center"/>
        <w:rPr>
          <w:rFonts w:ascii="Times New Roman" w:hAnsi="Times New Roman" w:cs="Times New Roman"/>
          <w:i/>
          <w:iCs/>
          <w:color w:val="000000" w:themeColor="text1"/>
          <w:sz w:val="22"/>
          <w:szCs w:val="16"/>
        </w:rPr>
      </w:pPr>
      <w:r w:rsidRPr="00DC1604">
        <w:rPr>
          <w:rFonts w:ascii="Times New Roman" w:hAnsi="Times New Roman" w:cs="Times New Roman"/>
          <w:i/>
          <w:iCs/>
          <w:color w:val="000000" w:themeColor="text1"/>
          <w:sz w:val="22"/>
          <w:szCs w:val="16"/>
        </w:rPr>
        <w:t>f</w:t>
      </w:r>
      <w:r w:rsidR="007A216B" w:rsidRPr="00DC1604">
        <w:rPr>
          <w:rFonts w:ascii="Times New Roman" w:hAnsi="Times New Roman" w:cs="Times New Roman"/>
          <w:i/>
          <w:iCs/>
          <w:color w:val="000000" w:themeColor="text1"/>
          <w:sz w:val="22"/>
          <w:szCs w:val="16"/>
        </w:rPr>
        <w:t>rom its Publication House, Delhi</w:t>
      </w:r>
    </w:p>
    <w:p w14:paraId="5530FE2E" w14:textId="77777777" w:rsidR="007A216B" w:rsidRPr="00DC1604" w:rsidRDefault="007A216B" w:rsidP="00B67ADE">
      <w:pPr>
        <w:spacing w:after="0" w:line="240" w:lineRule="auto"/>
        <w:jc w:val="center"/>
        <w:rPr>
          <w:rFonts w:ascii="Times New Roman" w:hAnsi="Times New Roman" w:cs="Times New Roman"/>
          <w:color w:val="000000" w:themeColor="text1"/>
          <w:sz w:val="22"/>
          <w:szCs w:val="16"/>
        </w:rPr>
      </w:pPr>
      <w:proofErr w:type="gramStart"/>
      <w:r w:rsidRPr="00DC1604">
        <w:rPr>
          <w:rFonts w:ascii="Times New Roman" w:hAnsi="Times New Roman" w:cs="Times New Roman"/>
          <w:color w:val="000000" w:themeColor="text1"/>
          <w:sz w:val="22"/>
          <w:szCs w:val="16"/>
        </w:rPr>
        <w:t>Email:</w:t>
      </w:r>
      <w:r w:rsidRPr="00DC1604">
        <w:rPr>
          <w:rFonts w:ascii="Times New Roman" w:hAnsi="Times New Roman" w:cs="Times New Roman"/>
          <w:color w:val="000000" w:themeColor="text1"/>
          <w:sz w:val="22"/>
          <w:szCs w:val="16"/>
          <w:highlight w:val="black"/>
        </w:rPr>
        <w:t>sumantadas.delhi</w:t>
      </w:r>
      <w:r w:rsidRPr="00DC1604">
        <w:rPr>
          <w:rFonts w:ascii="Times New Roman" w:hAnsi="Times New Roman" w:cs="Times New Roman"/>
          <w:color w:val="000000" w:themeColor="text1"/>
          <w:sz w:val="22"/>
          <w:szCs w:val="16"/>
        </w:rPr>
        <w:t>@gmail.com</w:t>
      </w:r>
      <w:proofErr w:type="gramEnd"/>
    </w:p>
    <w:p w14:paraId="5CBE0A30" w14:textId="721E55C9" w:rsidR="007A216B" w:rsidRPr="00DC1604" w:rsidRDefault="007A216B" w:rsidP="00B67ADE">
      <w:pPr>
        <w:spacing w:after="0" w:line="240" w:lineRule="auto"/>
        <w:jc w:val="center"/>
        <w:rPr>
          <w:rFonts w:ascii="Times New Roman" w:hAnsi="Times New Roman" w:cs="Times New Roman"/>
          <w:color w:val="000000" w:themeColor="text1"/>
          <w:sz w:val="22"/>
          <w:szCs w:val="16"/>
        </w:rPr>
      </w:pPr>
      <w:proofErr w:type="gramStart"/>
      <w:r w:rsidRPr="00DC1604">
        <w:rPr>
          <w:rFonts w:ascii="Times New Roman" w:hAnsi="Times New Roman" w:cs="Times New Roman"/>
          <w:color w:val="000000" w:themeColor="text1"/>
          <w:sz w:val="22"/>
          <w:szCs w:val="16"/>
        </w:rPr>
        <w:t>Website:www.</w:t>
      </w:r>
      <w:r w:rsidR="009E4DC6">
        <w:rPr>
          <w:rFonts w:ascii="Times New Roman" w:hAnsi="Times New Roman" w:cs="Times New Roman"/>
          <w:color w:val="000000" w:themeColor="text1"/>
          <w:sz w:val="22"/>
          <w:szCs w:val="16"/>
        </w:rPr>
        <w:t>mbsc</w:t>
      </w:r>
      <w:r w:rsidRPr="00DC1604">
        <w:rPr>
          <w:rFonts w:ascii="Times New Roman" w:hAnsi="Times New Roman" w:cs="Times New Roman"/>
          <w:color w:val="000000" w:themeColor="text1"/>
          <w:sz w:val="22"/>
          <w:szCs w:val="16"/>
        </w:rPr>
        <w:t>.org</w:t>
      </w:r>
      <w:proofErr w:type="gramEnd"/>
    </w:p>
    <w:p w14:paraId="17384D59" w14:textId="65FC111E" w:rsidR="00B67ADE" w:rsidRPr="00DC1604" w:rsidRDefault="00B67ADE" w:rsidP="00B67ADE">
      <w:pPr>
        <w:spacing w:after="0" w:line="240" w:lineRule="auto"/>
        <w:jc w:val="center"/>
        <w:rPr>
          <w:rFonts w:ascii="Times New Roman" w:hAnsi="Times New Roman" w:cs="Times New Roman"/>
          <w:color w:val="000000" w:themeColor="text1"/>
          <w:sz w:val="22"/>
          <w:szCs w:val="16"/>
        </w:rPr>
      </w:pPr>
    </w:p>
    <w:p w14:paraId="1229982C" w14:textId="77777777" w:rsidR="00B67ADE" w:rsidRPr="00DC1604" w:rsidRDefault="00B67ADE" w:rsidP="00B67ADE">
      <w:pPr>
        <w:spacing w:after="0" w:line="240" w:lineRule="auto"/>
        <w:jc w:val="center"/>
        <w:rPr>
          <w:rFonts w:ascii="Times New Roman" w:hAnsi="Times New Roman" w:cs="Times New Roman"/>
          <w:color w:val="000000" w:themeColor="text1"/>
          <w:sz w:val="22"/>
          <w:szCs w:val="16"/>
        </w:rPr>
      </w:pPr>
    </w:p>
    <w:p w14:paraId="16493B66" w14:textId="2745AB04" w:rsidR="007A216B" w:rsidRPr="00DC1604" w:rsidRDefault="00077D1E" w:rsidP="00B67ADE">
      <w:pPr>
        <w:spacing w:after="0" w:line="240" w:lineRule="auto"/>
        <w:jc w:val="center"/>
        <w:rPr>
          <w:rFonts w:ascii="Times New Roman" w:hAnsi="Times New Roman" w:cs="Times New Roman"/>
          <w:color w:val="000000" w:themeColor="text1"/>
          <w:sz w:val="22"/>
          <w:szCs w:val="16"/>
        </w:rPr>
      </w:pPr>
      <w:r w:rsidRPr="00DC1604">
        <w:rPr>
          <w:rFonts w:ascii="Times New Roman" w:hAnsi="Times New Roman" w:cs="Times New Roman"/>
          <w:color w:val="000000" w:themeColor="text1"/>
          <w:sz w:val="22"/>
          <w:szCs w:val="16"/>
        </w:rPr>
        <w:t>©</w:t>
      </w:r>
      <w:r w:rsidR="007A216B" w:rsidRPr="00DC1604">
        <w:rPr>
          <w:rFonts w:ascii="Times New Roman" w:hAnsi="Times New Roman" w:cs="Times New Roman"/>
          <w:color w:val="000000" w:themeColor="text1"/>
          <w:sz w:val="22"/>
          <w:szCs w:val="16"/>
        </w:rPr>
        <w:t xml:space="preserve"> Ministry of </w:t>
      </w:r>
      <w:r w:rsidR="00AB6BD1">
        <w:rPr>
          <w:rFonts w:ascii="Times New Roman" w:hAnsi="Times New Roman" w:cs="Times New Roman"/>
          <w:color w:val="000000" w:themeColor="text1"/>
          <w:sz w:val="22"/>
          <w:szCs w:val="16"/>
        </w:rPr>
        <w:t>Defense</w:t>
      </w:r>
    </w:p>
    <w:p w14:paraId="45A6B0E5" w14:textId="77777777" w:rsidR="007A216B" w:rsidRPr="00DC1604" w:rsidRDefault="007A216B" w:rsidP="00B67ADE">
      <w:pPr>
        <w:spacing w:after="0" w:line="240" w:lineRule="auto"/>
        <w:jc w:val="center"/>
        <w:rPr>
          <w:rFonts w:ascii="Times New Roman" w:hAnsi="Times New Roman" w:cs="Times New Roman"/>
          <w:color w:val="000000" w:themeColor="text1"/>
          <w:sz w:val="22"/>
          <w:szCs w:val="16"/>
        </w:rPr>
      </w:pPr>
      <w:r w:rsidRPr="00DC1604">
        <w:rPr>
          <w:rFonts w:ascii="Times New Roman" w:hAnsi="Times New Roman" w:cs="Times New Roman"/>
          <w:color w:val="000000" w:themeColor="text1"/>
          <w:sz w:val="22"/>
          <w:szCs w:val="16"/>
        </w:rPr>
        <w:t>All rights are reserved and exclusively</w:t>
      </w:r>
    </w:p>
    <w:p w14:paraId="195A3364" w14:textId="3B61002B" w:rsidR="00B67ADE" w:rsidRPr="00DC1604" w:rsidRDefault="007A216B" w:rsidP="00B67ADE">
      <w:pPr>
        <w:spacing w:after="0" w:line="240" w:lineRule="auto"/>
        <w:jc w:val="center"/>
        <w:rPr>
          <w:rFonts w:ascii="Times New Roman" w:hAnsi="Times New Roman" w:cs="Times New Roman"/>
          <w:color w:val="000000" w:themeColor="text1"/>
          <w:sz w:val="22"/>
          <w:szCs w:val="16"/>
        </w:rPr>
      </w:pPr>
      <w:r w:rsidRPr="00DC1604">
        <w:rPr>
          <w:rFonts w:ascii="Times New Roman" w:hAnsi="Times New Roman" w:cs="Times New Roman"/>
          <w:color w:val="000000" w:themeColor="text1"/>
          <w:sz w:val="22"/>
          <w:szCs w:val="16"/>
        </w:rPr>
        <w:t>Vested with the right-holder. No part of this work</w:t>
      </w:r>
      <w:r w:rsidR="00B67ADE" w:rsidRPr="00DC1604">
        <w:rPr>
          <w:rFonts w:ascii="Times New Roman" w:hAnsi="Times New Roman" w:cs="Times New Roman"/>
          <w:color w:val="000000" w:themeColor="text1"/>
          <w:sz w:val="22"/>
          <w:szCs w:val="16"/>
        </w:rPr>
        <w:t xml:space="preserve"> may be reproduced, stored, published, circulated, distributed, communicated, adopted, and translated in any material form (by electronic or mechanical means) without the prior written permission of the right-holder. Nothing herein prevents a person from making such uses that are permissible under law.</w:t>
      </w:r>
    </w:p>
    <w:p w14:paraId="30D7D85F" w14:textId="77777777" w:rsidR="00B67ADE" w:rsidRPr="00DC1604" w:rsidRDefault="00B67ADE" w:rsidP="00B67ADE">
      <w:pPr>
        <w:spacing w:after="0" w:line="240" w:lineRule="auto"/>
        <w:jc w:val="center"/>
        <w:rPr>
          <w:rFonts w:ascii="Times New Roman" w:hAnsi="Times New Roman" w:cs="Times New Roman"/>
          <w:color w:val="000000" w:themeColor="text1"/>
          <w:sz w:val="22"/>
          <w:szCs w:val="16"/>
        </w:rPr>
      </w:pPr>
    </w:p>
    <w:p w14:paraId="162DC4A1" w14:textId="0F14514C" w:rsidR="00B67ADE" w:rsidRPr="00DC1604" w:rsidRDefault="00A50AAD" w:rsidP="00B67ADE">
      <w:pPr>
        <w:spacing w:after="0" w:line="240" w:lineRule="auto"/>
        <w:jc w:val="center"/>
        <w:rPr>
          <w:rFonts w:ascii="Times New Roman" w:hAnsi="Times New Roman" w:cs="Times New Roman"/>
          <w:color w:val="000000" w:themeColor="text1"/>
          <w:sz w:val="22"/>
          <w:szCs w:val="16"/>
        </w:rPr>
      </w:pPr>
      <w:r>
        <w:rPr>
          <w:rFonts w:ascii="Times New Roman" w:hAnsi="Times New Roman" w:cs="Times New Roman"/>
          <w:color w:val="000000" w:themeColor="text1"/>
          <w:sz w:val="22"/>
          <w:szCs w:val="16"/>
        </w:rPr>
        <w:t>Seventh</w:t>
      </w:r>
      <w:r w:rsidR="00B67ADE" w:rsidRPr="00DC1604">
        <w:rPr>
          <w:rFonts w:ascii="Times New Roman" w:hAnsi="Times New Roman" w:cs="Times New Roman"/>
          <w:color w:val="000000" w:themeColor="text1"/>
          <w:sz w:val="22"/>
          <w:szCs w:val="16"/>
        </w:rPr>
        <w:t xml:space="preserve"> – Reprint, </w:t>
      </w:r>
      <w:r w:rsidR="00314DC2">
        <w:rPr>
          <w:rFonts w:ascii="Times New Roman" w:hAnsi="Times New Roman" w:cs="Times New Roman"/>
          <w:color w:val="000000" w:themeColor="text1"/>
          <w:sz w:val="22"/>
          <w:szCs w:val="16"/>
        </w:rPr>
        <w:t>November</w:t>
      </w:r>
      <w:r w:rsidR="00B67ADE" w:rsidRPr="00DC1604">
        <w:rPr>
          <w:rFonts w:ascii="Times New Roman" w:hAnsi="Times New Roman" w:cs="Times New Roman"/>
          <w:color w:val="000000" w:themeColor="text1"/>
          <w:sz w:val="22"/>
          <w:szCs w:val="16"/>
        </w:rPr>
        <w:t xml:space="preserve"> 202</w:t>
      </w:r>
      <w:r w:rsidR="00D05C6B">
        <w:rPr>
          <w:rFonts w:ascii="Times New Roman" w:hAnsi="Times New Roman" w:cs="Times New Roman"/>
          <w:color w:val="000000" w:themeColor="text1"/>
          <w:sz w:val="22"/>
          <w:szCs w:val="16"/>
        </w:rPr>
        <w:t>3</w:t>
      </w:r>
    </w:p>
    <w:p w14:paraId="17D5E3C6" w14:textId="6394922C" w:rsidR="00B67ADE" w:rsidRPr="00DC1604" w:rsidRDefault="00B67ADE" w:rsidP="00B67ADE">
      <w:pPr>
        <w:spacing w:after="0" w:line="240" w:lineRule="auto"/>
        <w:jc w:val="center"/>
        <w:rPr>
          <w:rFonts w:ascii="Times New Roman" w:hAnsi="Times New Roman" w:cs="Times New Roman"/>
          <w:color w:val="000000" w:themeColor="text1"/>
          <w:sz w:val="22"/>
          <w:szCs w:val="16"/>
        </w:rPr>
      </w:pPr>
      <w:r w:rsidRPr="00DC1604">
        <w:rPr>
          <w:rFonts w:ascii="Times New Roman" w:hAnsi="Times New Roman" w:cs="Times New Roman"/>
          <w:color w:val="000000" w:themeColor="text1"/>
          <w:sz w:val="22"/>
          <w:szCs w:val="16"/>
        </w:rPr>
        <w:t>10M</w:t>
      </w:r>
    </w:p>
    <w:p w14:paraId="55B87DC5" w14:textId="77777777" w:rsidR="00B67ADE" w:rsidRPr="00DC1604" w:rsidRDefault="00B67ADE" w:rsidP="00B67ADE">
      <w:pPr>
        <w:spacing w:after="0" w:line="240" w:lineRule="auto"/>
        <w:jc w:val="center"/>
        <w:rPr>
          <w:rFonts w:ascii="Times New Roman" w:hAnsi="Times New Roman" w:cs="Times New Roman"/>
          <w:color w:val="000000" w:themeColor="text1"/>
          <w:sz w:val="22"/>
          <w:szCs w:val="16"/>
        </w:rPr>
      </w:pPr>
    </w:p>
    <w:p w14:paraId="433EE553" w14:textId="35953019" w:rsidR="00B67ADE" w:rsidRPr="00DC1604" w:rsidRDefault="00B67ADE" w:rsidP="00B67ADE">
      <w:pPr>
        <w:spacing w:after="0" w:line="240" w:lineRule="auto"/>
        <w:jc w:val="center"/>
        <w:rPr>
          <w:rFonts w:ascii="Times New Roman" w:hAnsi="Times New Roman" w:cs="Times New Roman"/>
          <w:color w:val="000000" w:themeColor="text1"/>
          <w:sz w:val="22"/>
          <w:szCs w:val="16"/>
        </w:rPr>
      </w:pPr>
      <w:r w:rsidRPr="00DC1604">
        <w:rPr>
          <w:rFonts w:ascii="Times New Roman" w:hAnsi="Times New Roman" w:cs="Times New Roman"/>
          <w:color w:val="000000" w:themeColor="text1"/>
          <w:sz w:val="22"/>
          <w:szCs w:val="16"/>
          <w:highlight w:val="black"/>
        </w:rPr>
        <w:t>ISBN 978-81-7505-001-</w:t>
      </w:r>
      <w:r w:rsidR="0076701E" w:rsidRPr="00DC1604">
        <w:rPr>
          <w:rFonts w:ascii="Times New Roman" w:hAnsi="Times New Roman" w:cs="Times New Roman"/>
          <w:color w:val="000000" w:themeColor="text1"/>
          <w:sz w:val="22"/>
          <w:szCs w:val="16"/>
          <w:highlight w:val="black"/>
        </w:rPr>
        <w:t>10</w:t>
      </w:r>
    </w:p>
    <w:p w14:paraId="0BAC4DB4" w14:textId="77777777" w:rsidR="00B67ADE" w:rsidRPr="00DC1604" w:rsidRDefault="00B67ADE" w:rsidP="00B67ADE">
      <w:pPr>
        <w:spacing w:after="0" w:line="240" w:lineRule="auto"/>
        <w:jc w:val="center"/>
        <w:rPr>
          <w:rFonts w:ascii="Times New Roman" w:hAnsi="Times New Roman" w:cs="Times New Roman"/>
          <w:color w:val="000000" w:themeColor="text1"/>
          <w:sz w:val="22"/>
          <w:szCs w:val="16"/>
        </w:rPr>
      </w:pPr>
    </w:p>
    <w:p w14:paraId="7EF5BA68" w14:textId="77777777" w:rsidR="00B67ADE" w:rsidRPr="00DC1604" w:rsidRDefault="00B67ADE" w:rsidP="00B67ADE">
      <w:pPr>
        <w:spacing w:after="0" w:line="240" w:lineRule="auto"/>
        <w:jc w:val="center"/>
        <w:rPr>
          <w:rFonts w:ascii="Times New Roman" w:hAnsi="Times New Roman" w:cs="Times New Roman"/>
          <w:i/>
          <w:iCs/>
          <w:color w:val="000000" w:themeColor="text1"/>
          <w:sz w:val="22"/>
          <w:szCs w:val="16"/>
        </w:rPr>
      </w:pPr>
      <w:r w:rsidRPr="00DC1604">
        <w:rPr>
          <w:rFonts w:ascii="Times New Roman" w:hAnsi="Times New Roman" w:cs="Times New Roman"/>
          <w:i/>
          <w:iCs/>
          <w:color w:val="000000" w:themeColor="text1"/>
          <w:sz w:val="22"/>
          <w:szCs w:val="16"/>
        </w:rPr>
        <w:t>Printed in India at</w:t>
      </w:r>
    </w:p>
    <w:p w14:paraId="335267CE" w14:textId="29C93E1C" w:rsidR="00B67ADE" w:rsidRPr="00DC1604" w:rsidRDefault="00047EE2" w:rsidP="00B67ADE">
      <w:pPr>
        <w:spacing w:after="0" w:line="240" w:lineRule="auto"/>
        <w:jc w:val="center"/>
        <w:rPr>
          <w:rFonts w:ascii="Times New Roman" w:hAnsi="Times New Roman" w:cs="Times New Roman"/>
          <w:color w:val="000000" w:themeColor="text1"/>
          <w:sz w:val="22"/>
          <w:szCs w:val="16"/>
        </w:rPr>
      </w:pPr>
      <w:proofErr w:type="spellStart"/>
      <w:r>
        <w:rPr>
          <w:rFonts w:ascii="Times New Roman" w:hAnsi="Times New Roman" w:cs="Times New Roman"/>
          <w:color w:val="000000" w:themeColor="text1"/>
          <w:sz w:val="22"/>
          <w:szCs w:val="16"/>
        </w:rPr>
        <w:t>Udbodhon</w:t>
      </w:r>
      <w:proofErr w:type="spellEnd"/>
      <w:r w:rsidR="00B67ADE" w:rsidRPr="00DC1604">
        <w:rPr>
          <w:rFonts w:ascii="Times New Roman" w:hAnsi="Times New Roman" w:cs="Times New Roman"/>
          <w:color w:val="000000" w:themeColor="text1"/>
          <w:sz w:val="22"/>
          <w:szCs w:val="16"/>
        </w:rPr>
        <w:t xml:space="preserve"> </w:t>
      </w:r>
      <w:proofErr w:type="spellStart"/>
      <w:r>
        <w:rPr>
          <w:rFonts w:ascii="Times New Roman" w:hAnsi="Times New Roman" w:cs="Times New Roman"/>
          <w:color w:val="000000" w:themeColor="text1"/>
          <w:sz w:val="22"/>
          <w:szCs w:val="16"/>
        </w:rPr>
        <w:t>Karjalay</w:t>
      </w:r>
      <w:proofErr w:type="spellEnd"/>
    </w:p>
    <w:p w14:paraId="2B110535" w14:textId="3B8B79E3" w:rsidR="00B67ADE" w:rsidRPr="00DC1604" w:rsidRDefault="0041170E" w:rsidP="00833FE4">
      <w:pPr>
        <w:spacing w:after="0" w:line="240" w:lineRule="auto"/>
        <w:jc w:val="center"/>
        <w:rPr>
          <w:rFonts w:ascii="Times New Roman" w:hAnsi="Times New Roman" w:cs="Times New Roman"/>
          <w:color w:val="000000" w:themeColor="text1"/>
          <w:sz w:val="22"/>
          <w:szCs w:val="16"/>
        </w:rPr>
      </w:pPr>
      <w:r w:rsidRPr="00DC1604">
        <w:rPr>
          <w:rFonts w:ascii="Times New Roman" w:hAnsi="Times New Roman" w:cs="Times New Roman"/>
          <w:noProof/>
          <w:color w:val="000000" w:themeColor="text1"/>
          <w:sz w:val="22"/>
          <w:szCs w:val="16"/>
        </w:rPr>
        <mc:AlternateContent>
          <mc:Choice Requires="wps">
            <w:drawing>
              <wp:anchor distT="0" distB="0" distL="114300" distR="114300" simplePos="0" relativeHeight="251481600" behindDoc="0" locked="0" layoutInCell="1" allowOverlap="1" wp14:anchorId="7F33642C" wp14:editId="203EBBEF">
                <wp:simplePos x="0" y="0"/>
                <wp:positionH relativeFrom="page">
                  <wp:posOffset>203200</wp:posOffset>
                </wp:positionH>
                <wp:positionV relativeFrom="paragraph">
                  <wp:posOffset>167005</wp:posOffset>
                </wp:positionV>
                <wp:extent cx="3362325" cy="337197"/>
                <wp:effectExtent l="0" t="0" r="9525" b="5715"/>
                <wp:wrapNone/>
                <wp:docPr id="7" name="Rectangle 7"/>
                <wp:cNvGraphicFramePr/>
                <a:graphic xmlns:a="http://schemas.openxmlformats.org/drawingml/2006/main">
                  <a:graphicData uri="http://schemas.microsoft.com/office/word/2010/wordprocessingShape">
                    <wps:wsp>
                      <wps:cNvSpPr/>
                      <wps:spPr>
                        <a:xfrm>
                          <a:off x="0" y="0"/>
                          <a:ext cx="3362325" cy="337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2973F" id="Rectangle 7" o:spid="_x0000_s1026" style="position:absolute;margin-left:16pt;margin-top:13.15pt;width:264.75pt;height:26.55pt;z-index:251481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" fillcolor="white [3212]" stroked="f" strokeweight="1pt">
                <w10:wrap anchorx="page"/>
              </v:rect>
            </w:pict>
          </mc:Fallback>
        </mc:AlternateContent>
      </w:r>
      <w:r w:rsidR="00B67ADE" w:rsidRPr="00DC1604">
        <w:rPr>
          <w:rFonts w:ascii="Times New Roman" w:hAnsi="Times New Roman" w:cs="Times New Roman"/>
          <w:color w:val="000000" w:themeColor="text1"/>
          <w:sz w:val="22"/>
          <w:szCs w:val="16"/>
        </w:rPr>
        <w:t>Delhi-1100</w:t>
      </w:r>
      <w:r w:rsidR="009E4DC6">
        <w:rPr>
          <w:rFonts w:ascii="Times New Roman" w:hAnsi="Times New Roman" w:cs="Times New Roman"/>
          <w:color w:val="000000" w:themeColor="text1"/>
          <w:sz w:val="22"/>
          <w:szCs w:val="16"/>
        </w:rPr>
        <w:t>23</w:t>
      </w:r>
      <w:r w:rsidR="00B67ADE" w:rsidRPr="00DC1604">
        <w:rPr>
          <w:rFonts w:ascii="Times New Roman" w:hAnsi="Times New Roman" w:cs="Times New Roman"/>
          <w:color w:val="000000" w:themeColor="text1"/>
          <w:sz w:val="22"/>
          <w:szCs w:val="16"/>
        </w:rPr>
        <w:br w:type="page"/>
      </w:r>
    </w:p>
    <w:p w14:paraId="1D1DDA5B" w14:textId="66767D5A" w:rsidR="0076701E" w:rsidRPr="00DC1604" w:rsidRDefault="00BF5C43" w:rsidP="00B67ADE">
      <w:pPr>
        <w:spacing w:after="0" w:line="240" w:lineRule="auto"/>
        <w:jc w:val="center"/>
        <w:rPr>
          <w:rFonts w:ascii="Times New Roman" w:hAnsi="Times New Roman" w:cs="Times New Roman"/>
          <w:b/>
          <w:bCs/>
          <w:color w:val="000000" w:themeColor="text1"/>
          <w:sz w:val="22"/>
          <w:szCs w:val="16"/>
        </w:rPr>
      </w:pPr>
      <w:r w:rsidRPr="00DC1604">
        <w:rPr>
          <w:rFonts w:ascii="Times New Roman" w:hAnsi="Times New Roman" w:cs="Times New Roman"/>
          <w:noProof/>
          <w:color w:val="000000" w:themeColor="text1"/>
          <w:sz w:val="22"/>
          <w:szCs w:val="16"/>
        </w:rPr>
        <w:lastRenderedPageBreak/>
        <mc:AlternateContent>
          <mc:Choice Requires="wps">
            <w:drawing>
              <wp:anchor distT="0" distB="0" distL="114300" distR="114300" simplePos="0" relativeHeight="251311616" behindDoc="0" locked="0" layoutInCell="1" allowOverlap="1" wp14:anchorId="7B66780A" wp14:editId="21BC704E">
                <wp:simplePos x="0" y="0"/>
                <wp:positionH relativeFrom="page">
                  <wp:posOffset>207034</wp:posOffset>
                </wp:positionH>
                <wp:positionV relativeFrom="paragraph">
                  <wp:posOffset>-391256</wp:posOffset>
                </wp:positionV>
                <wp:extent cx="3362325" cy="337197"/>
                <wp:effectExtent l="0" t="0" r="9525" b="5715"/>
                <wp:wrapNone/>
                <wp:docPr id="11" name="Rectangle 11"/>
                <wp:cNvGraphicFramePr/>
                <a:graphic xmlns:a="http://schemas.openxmlformats.org/drawingml/2006/main">
                  <a:graphicData uri="http://schemas.microsoft.com/office/word/2010/wordprocessingShape">
                    <wps:wsp>
                      <wps:cNvSpPr/>
                      <wps:spPr>
                        <a:xfrm>
                          <a:off x="0" y="0"/>
                          <a:ext cx="3362325" cy="337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5879E" id="Rectangle 11" o:spid="_x0000_s1026" style="position:absolute;margin-left:16.3pt;margin-top:-30.8pt;width:264.75pt;height:26.55pt;z-index:251311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" fillcolor="white [3212]" stroked="f" strokeweight="1pt">
                <w10:wrap anchorx="page"/>
              </v:rect>
            </w:pict>
          </mc:Fallback>
        </mc:AlternateContent>
      </w:r>
      <w:r w:rsidR="0076701E" w:rsidRPr="00DC1604">
        <w:rPr>
          <w:rFonts w:ascii="Times New Roman" w:hAnsi="Times New Roman" w:cs="Times New Roman"/>
          <w:noProof/>
          <w:color w:val="000000" w:themeColor="text1"/>
          <w:sz w:val="22"/>
          <w:szCs w:val="16"/>
        </w:rPr>
        <mc:AlternateContent>
          <mc:Choice Requires="wps">
            <w:drawing>
              <wp:anchor distT="0" distB="0" distL="114300" distR="114300" simplePos="0" relativeHeight="251296256" behindDoc="0" locked="0" layoutInCell="1" allowOverlap="1" wp14:anchorId="397B5C13" wp14:editId="552D27D1">
                <wp:simplePos x="0" y="0"/>
                <wp:positionH relativeFrom="page">
                  <wp:posOffset>2792961</wp:posOffset>
                </wp:positionH>
                <wp:positionV relativeFrom="paragraph">
                  <wp:posOffset>-2367164</wp:posOffset>
                </wp:positionV>
                <wp:extent cx="11560348" cy="2115128"/>
                <wp:effectExtent l="0" t="0" r="3175" b="0"/>
                <wp:wrapNone/>
                <wp:docPr id="32" name="Rectangle 32"/>
                <wp:cNvGraphicFramePr/>
                <a:graphic xmlns:a="http://schemas.openxmlformats.org/drawingml/2006/main">
                  <a:graphicData uri="http://schemas.microsoft.com/office/word/2010/wordprocessingShape">
                    <wps:wsp>
                      <wps:cNvSpPr/>
                      <wps:spPr>
                        <a:xfrm flipH="1" flipV="1">
                          <a:off x="0" y="0"/>
                          <a:ext cx="11560348" cy="21151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C21176" id="Rectangle 32" o:spid="_x0000_s1026" style="position:absolute;margin-left:219.9pt;margin-top:-186.4pt;width:910.25pt;height:166.55pt;flip:x y;z-index:251296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" fillcolor="white [3212]" stroked="f" strokeweight="1pt">
                <w10:wrap anchorx="page"/>
              </v:rect>
            </w:pict>
          </mc:Fallback>
        </mc:AlternateContent>
      </w:r>
    </w:p>
    <w:p w14:paraId="24D4AC32" w14:textId="604A2B9E" w:rsidR="0076701E" w:rsidRDefault="0076701E" w:rsidP="00B67ADE">
      <w:pPr>
        <w:spacing w:after="0" w:line="240" w:lineRule="auto"/>
        <w:jc w:val="center"/>
        <w:rPr>
          <w:rFonts w:ascii="Times New Roman" w:hAnsi="Times New Roman" w:cs="Times New Roman"/>
          <w:b/>
          <w:bCs/>
          <w:color w:val="000000" w:themeColor="text1"/>
          <w:sz w:val="32"/>
          <w:szCs w:val="22"/>
        </w:rPr>
      </w:pPr>
      <w:r w:rsidRPr="00DC1604">
        <w:rPr>
          <w:rFonts w:ascii="Times New Roman" w:hAnsi="Times New Roman" w:cs="Times New Roman"/>
          <w:b/>
          <w:bCs/>
          <w:color w:val="000000" w:themeColor="text1"/>
          <w:sz w:val="32"/>
          <w:szCs w:val="22"/>
        </w:rPr>
        <w:t>CONTENTS</w:t>
      </w:r>
    </w:p>
    <w:p w14:paraId="18782916" w14:textId="77777777" w:rsidR="00CB1DF6" w:rsidRPr="00DC1604" w:rsidRDefault="00CB1DF6" w:rsidP="00B67ADE">
      <w:pPr>
        <w:spacing w:after="0" w:line="240" w:lineRule="auto"/>
        <w:jc w:val="center"/>
        <w:rPr>
          <w:rFonts w:ascii="Times New Roman" w:hAnsi="Times New Roman" w:cs="Times New Roman"/>
          <w:b/>
          <w:bCs/>
          <w:color w:val="000000" w:themeColor="text1"/>
          <w:sz w:val="32"/>
          <w:szCs w:val="22"/>
        </w:rPr>
      </w:pP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0"/>
        <w:gridCol w:w="3590"/>
        <w:gridCol w:w="773"/>
      </w:tblGrid>
      <w:tr w:rsidR="00DC1604" w:rsidRPr="00BF2ED6" w14:paraId="2A381F0D" w14:textId="77777777" w:rsidTr="00E77192">
        <w:trPr>
          <w:trHeight w:val="228"/>
        </w:trPr>
        <w:tc>
          <w:tcPr>
            <w:tcW w:w="260" w:type="dxa"/>
          </w:tcPr>
          <w:p w14:paraId="3C48B0EE" w14:textId="77777777" w:rsidR="0076701E" w:rsidRPr="00BF2ED6" w:rsidRDefault="0076701E" w:rsidP="00B67ADE">
            <w:pPr>
              <w:spacing w:after="0" w:line="240" w:lineRule="auto"/>
              <w:jc w:val="center"/>
              <w:rPr>
                <w:rFonts w:ascii="Times New Roman" w:hAnsi="Times New Roman" w:cs="Times New Roman"/>
                <w:b/>
                <w:bCs/>
                <w:color w:val="000000" w:themeColor="text1"/>
                <w:szCs w:val="14"/>
              </w:rPr>
            </w:pPr>
          </w:p>
        </w:tc>
        <w:tc>
          <w:tcPr>
            <w:tcW w:w="3590" w:type="dxa"/>
          </w:tcPr>
          <w:p w14:paraId="4BB8768C" w14:textId="77777777" w:rsidR="0076701E" w:rsidRPr="00BF2ED6" w:rsidRDefault="0076701E" w:rsidP="0076701E">
            <w:pPr>
              <w:spacing w:after="0" w:line="240" w:lineRule="auto"/>
              <w:rPr>
                <w:rFonts w:ascii="Times New Roman" w:hAnsi="Times New Roman" w:cs="Times New Roman"/>
                <w:b/>
                <w:bCs/>
                <w:color w:val="000000" w:themeColor="text1"/>
                <w:szCs w:val="14"/>
              </w:rPr>
            </w:pPr>
          </w:p>
        </w:tc>
        <w:tc>
          <w:tcPr>
            <w:tcW w:w="773" w:type="dxa"/>
          </w:tcPr>
          <w:p w14:paraId="7EA8BBC3" w14:textId="2710C89A" w:rsidR="0076701E" w:rsidRPr="00BF2ED6" w:rsidRDefault="0076701E" w:rsidP="004401FB">
            <w:pPr>
              <w:spacing w:after="0" w:line="240" w:lineRule="auto"/>
              <w:jc w:val="right"/>
              <w:rPr>
                <w:rFonts w:ascii="Times New Roman" w:hAnsi="Times New Roman" w:cs="Times New Roman"/>
                <w:b/>
                <w:bCs/>
                <w:color w:val="000000" w:themeColor="text1"/>
                <w:szCs w:val="14"/>
              </w:rPr>
            </w:pPr>
            <w:r w:rsidRPr="00BF2ED6">
              <w:rPr>
                <w:rFonts w:ascii="Times New Roman" w:hAnsi="Times New Roman" w:cs="Times New Roman"/>
                <w:b/>
                <w:bCs/>
                <w:color w:val="000000" w:themeColor="text1"/>
                <w:szCs w:val="14"/>
              </w:rPr>
              <w:t>PAGE</w:t>
            </w:r>
          </w:p>
        </w:tc>
      </w:tr>
      <w:tr w:rsidR="00DC1604" w:rsidRPr="00BF2ED6" w14:paraId="5FC6097F" w14:textId="77777777" w:rsidTr="00E77192">
        <w:trPr>
          <w:trHeight w:val="236"/>
        </w:trPr>
        <w:tc>
          <w:tcPr>
            <w:tcW w:w="260" w:type="dxa"/>
          </w:tcPr>
          <w:p w14:paraId="6C15F324" w14:textId="3BE2EF5E" w:rsidR="0076701E" w:rsidRPr="00BF2ED6" w:rsidRDefault="0076701E" w:rsidP="00B67ADE">
            <w:pPr>
              <w:spacing w:after="0" w:line="240" w:lineRule="auto"/>
              <w:jc w:val="center"/>
              <w:rPr>
                <w:rFonts w:ascii="Times New Roman" w:hAnsi="Times New Roman" w:cs="Times New Roman"/>
                <w:b/>
                <w:bCs/>
                <w:color w:val="000000" w:themeColor="text1"/>
                <w:szCs w:val="14"/>
              </w:rPr>
            </w:pPr>
            <w:r w:rsidRPr="00BF2ED6">
              <w:rPr>
                <w:rFonts w:ascii="Times New Roman" w:hAnsi="Times New Roman" w:cs="Times New Roman"/>
                <w:b/>
                <w:bCs/>
                <w:color w:val="000000" w:themeColor="text1"/>
                <w:szCs w:val="14"/>
              </w:rPr>
              <w:t>1</w:t>
            </w:r>
          </w:p>
        </w:tc>
        <w:tc>
          <w:tcPr>
            <w:tcW w:w="3590" w:type="dxa"/>
          </w:tcPr>
          <w:p w14:paraId="211D9A3A" w14:textId="576AFA53" w:rsidR="0076701E" w:rsidRPr="00BF2ED6" w:rsidRDefault="00961FC1" w:rsidP="0076701E">
            <w:pPr>
              <w:spacing w:after="0" w:line="240" w:lineRule="auto"/>
              <w:rPr>
                <w:rFonts w:ascii="Times New Roman" w:hAnsi="Times New Roman" w:cs="Times New Roman"/>
                <w:b/>
                <w:bCs/>
                <w:color w:val="000000" w:themeColor="text1"/>
                <w:szCs w:val="14"/>
              </w:rPr>
            </w:pPr>
            <w:r w:rsidRPr="00BF2ED6">
              <w:rPr>
                <w:rFonts w:ascii="Times New Roman" w:hAnsi="Times New Roman" w:cs="Times New Roman"/>
                <w:b/>
                <w:bCs/>
                <w:color w:val="000000" w:themeColor="text1"/>
                <w:szCs w:val="14"/>
              </w:rPr>
              <w:t>Scope</w:t>
            </w:r>
          </w:p>
        </w:tc>
        <w:tc>
          <w:tcPr>
            <w:tcW w:w="773" w:type="dxa"/>
          </w:tcPr>
          <w:p w14:paraId="07B25726" w14:textId="7F94F184" w:rsidR="0076701E" w:rsidRPr="00BF2ED6" w:rsidRDefault="008711A1" w:rsidP="008711A1">
            <w:pPr>
              <w:spacing w:after="0" w:line="240" w:lineRule="auto"/>
              <w:jc w:val="right"/>
              <w:rPr>
                <w:rFonts w:ascii="Times New Roman" w:hAnsi="Times New Roman" w:cs="Times New Roman"/>
                <w:b/>
                <w:bCs/>
                <w:color w:val="000000" w:themeColor="text1"/>
                <w:szCs w:val="14"/>
              </w:rPr>
            </w:pPr>
            <w:r w:rsidRPr="00BF2ED6">
              <w:rPr>
                <w:rFonts w:ascii="Times New Roman" w:hAnsi="Times New Roman" w:cs="Times New Roman"/>
                <w:b/>
                <w:bCs/>
                <w:color w:val="000000" w:themeColor="text1"/>
                <w:szCs w:val="14"/>
              </w:rPr>
              <w:t>4</w:t>
            </w:r>
          </w:p>
        </w:tc>
      </w:tr>
      <w:tr w:rsidR="00DC1604" w:rsidRPr="00BF2ED6" w14:paraId="175EFBDE" w14:textId="77777777" w:rsidTr="00E77192">
        <w:trPr>
          <w:trHeight w:val="228"/>
        </w:trPr>
        <w:tc>
          <w:tcPr>
            <w:tcW w:w="260" w:type="dxa"/>
          </w:tcPr>
          <w:p w14:paraId="4B672BEC" w14:textId="0C05AF5C" w:rsidR="0076701E" w:rsidRPr="00BF2ED6" w:rsidRDefault="0076701E" w:rsidP="00B67ADE">
            <w:pPr>
              <w:spacing w:after="0" w:line="240" w:lineRule="auto"/>
              <w:jc w:val="center"/>
              <w:rPr>
                <w:rFonts w:ascii="Times New Roman" w:hAnsi="Times New Roman" w:cs="Times New Roman"/>
                <w:b/>
                <w:bCs/>
                <w:color w:val="000000" w:themeColor="text1"/>
                <w:szCs w:val="14"/>
              </w:rPr>
            </w:pPr>
            <w:r w:rsidRPr="00BF2ED6">
              <w:rPr>
                <w:rFonts w:ascii="Times New Roman" w:hAnsi="Times New Roman" w:cs="Times New Roman"/>
                <w:b/>
                <w:bCs/>
                <w:color w:val="000000" w:themeColor="text1"/>
                <w:szCs w:val="14"/>
              </w:rPr>
              <w:t>2</w:t>
            </w:r>
          </w:p>
        </w:tc>
        <w:tc>
          <w:tcPr>
            <w:tcW w:w="3590" w:type="dxa"/>
          </w:tcPr>
          <w:p w14:paraId="500CCDF5" w14:textId="38DA8303" w:rsidR="0076701E" w:rsidRPr="00BF2ED6" w:rsidRDefault="00961FC1" w:rsidP="0076701E">
            <w:pPr>
              <w:spacing w:after="0" w:line="240" w:lineRule="auto"/>
              <w:rPr>
                <w:rFonts w:ascii="Times New Roman" w:hAnsi="Times New Roman" w:cs="Times New Roman"/>
                <w:b/>
                <w:bCs/>
                <w:color w:val="000000" w:themeColor="text1"/>
                <w:szCs w:val="14"/>
              </w:rPr>
            </w:pPr>
            <w:r w:rsidRPr="00BF2ED6">
              <w:rPr>
                <w:rFonts w:ascii="Times New Roman" w:hAnsi="Times New Roman" w:cs="Times New Roman"/>
                <w:b/>
                <w:bCs/>
                <w:color w:val="000000" w:themeColor="text1"/>
                <w:szCs w:val="14"/>
              </w:rPr>
              <w:t>Introduction</w:t>
            </w:r>
          </w:p>
        </w:tc>
        <w:tc>
          <w:tcPr>
            <w:tcW w:w="773" w:type="dxa"/>
          </w:tcPr>
          <w:p w14:paraId="164605F3" w14:textId="01DDE3A4" w:rsidR="0076701E" w:rsidRPr="00BF2ED6" w:rsidRDefault="00573036" w:rsidP="008711A1">
            <w:pPr>
              <w:spacing w:after="0" w:line="240" w:lineRule="auto"/>
              <w:jc w:val="right"/>
              <w:rPr>
                <w:rFonts w:ascii="Times New Roman" w:hAnsi="Times New Roman" w:cs="Times New Roman"/>
                <w:b/>
                <w:bCs/>
                <w:color w:val="000000" w:themeColor="text1"/>
                <w:szCs w:val="14"/>
              </w:rPr>
            </w:pPr>
            <w:r>
              <w:rPr>
                <w:rFonts w:ascii="Times New Roman" w:hAnsi="Times New Roman" w:cs="Times New Roman"/>
                <w:b/>
                <w:bCs/>
                <w:color w:val="000000" w:themeColor="text1"/>
                <w:szCs w:val="14"/>
              </w:rPr>
              <w:t>6</w:t>
            </w:r>
          </w:p>
        </w:tc>
      </w:tr>
      <w:tr w:rsidR="00DC1604" w:rsidRPr="00BF2ED6" w14:paraId="3F781AD7" w14:textId="77777777" w:rsidTr="00E77192">
        <w:trPr>
          <w:trHeight w:val="236"/>
        </w:trPr>
        <w:tc>
          <w:tcPr>
            <w:tcW w:w="260" w:type="dxa"/>
          </w:tcPr>
          <w:p w14:paraId="31F13D27" w14:textId="51251777" w:rsidR="0076701E" w:rsidRPr="00BF2ED6" w:rsidRDefault="0076701E" w:rsidP="00B67ADE">
            <w:pPr>
              <w:spacing w:after="0" w:line="240" w:lineRule="auto"/>
              <w:jc w:val="center"/>
              <w:rPr>
                <w:rFonts w:ascii="Times New Roman" w:hAnsi="Times New Roman" w:cs="Times New Roman"/>
                <w:b/>
                <w:bCs/>
                <w:color w:val="000000" w:themeColor="text1"/>
                <w:szCs w:val="14"/>
              </w:rPr>
            </w:pPr>
            <w:r w:rsidRPr="00BF2ED6">
              <w:rPr>
                <w:rFonts w:ascii="Times New Roman" w:hAnsi="Times New Roman" w:cs="Times New Roman"/>
                <w:b/>
                <w:bCs/>
                <w:color w:val="000000" w:themeColor="text1"/>
                <w:szCs w:val="14"/>
              </w:rPr>
              <w:t>3</w:t>
            </w:r>
          </w:p>
        </w:tc>
        <w:tc>
          <w:tcPr>
            <w:tcW w:w="3590" w:type="dxa"/>
          </w:tcPr>
          <w:p w14:paraId="0EC3E247" w14:textId="0C6BF051" w:rsidR="0076701E" w:rsidRPr="00BF2ED6" w:rsidRDefault="00961FC1" w:rsidP="0076701E">
            <w:pPr>
              <w:spacing w:after="0" w:line="240" w:lineRule="auto"/>
              <w:rPr>
                <w:rFonts w:ascii="Times New Roman" w:hAnsi="Times New Roman" w:cs="Times New Roman"/>
                <w:b/>
                <w:bCs/>
                <w:color w:val="000000" w:themeColor="text1"/>
                <w:szCs w:val="14"/>
              </w:rPr>
            </w:pPr>
            <w:r w:rsidRPr="00BF2ED6">
              <w:rPr>
                <w:rFonts w:ascii="Times New Roman" w:hAnsi="Times New Roman" w:cs="Times New Roman"/>
                <w:b/>
                <w:bCs/>
                <w:color w:val="000000" w:themeColor="text1"/>
                <w:szCs w:val="14"/>
              </w:rPr>
              <w:t>Review of Literatures</w:t>
            </w:r>
          </w:p>
        </w:tc>
        <w:tc>
          <w:tcPr>
            <w:tcW w:w="773" w:type="dxa"/>
          </w:tcPr>
          <w:p w14:paraId="0BCC80DB" w14:textId="7A8EBC5A" w:rsidR="0076701E" w:rsidRPr="00BF2ED6" w:rsidRDefault="00573036" w:rsidP="008711A1">
            <w:pPr>
              <w:spacing w:after="0" w:line="240" w:lineRule="auto"/>
              <w:jc w:val="right"/>
              <w:rPr>
                <w:rFonts w:ascii="Times New Roman" w:hAnsi="Times New Roman" w:cs="Times New Roman"/>
                <w:b/>
                <w:bCs/>
                <w:color w:val="000000" w:themeColor="text1"/>
                <w:szCs w:val="14"/>
              </w:rPr>
            </w:pPr>
            <w:r>
              <w:rPr>
                <w:rFonts w:ascii="Times New Roman" w:hAnsi="Times New Roman" w:cs="Times New Roman"/>
                <w:b/>
                <w:bCs/>
                <w:color w:val="000000" w:themeColor="text1"/>
                <w:szCs w:val="14"/>
              </w:rPr>
              <w:t>2</w:t>
            </w:r>
            <w:r w:rsidR="00B75E9F">
              <w:rPr>
                <w:rFonts w:ascii="Times New Roman" w:hAnsi="Times New Roman" w:cs="Times New Roman"/>
                <w:b/>
                <w:bCs/>
                <w:color w:val="000000" w:themeColor="text1"/>
                <w:szCs w:val="14"/>
              </w:rPr>
              <w:t>2</w:t>
            </w:r>
          </w:p>
        </w:tc>
      </w:tr>
      <w:tr w:rsidR="00CB1DF6" w:rsidRPr="00BF2ED6" w14:paraId="231AEF45" w14:textId="77777777" w:rsidTr="00E77192">
        <w:trPr>
          <w:trHeight w:val="228"/>
        </w:trPr>
        <w:tc>
          <w:tcPr>
            <w:tcW w:w="260" w:type="dxa"/>
          </w:tcPr>
          <w:p w14:paraId="0BEECB8A" w14:textId="77777777" w:rsidR="00CB1DF6" w:rsidRPr="00BF2ED6" w:rsidRDefault="00CB1DF6" w:rsidP="00B67ADE">
            <w:pPr>
              <w:spacing w:after="0" w:line="240" w:lineRule="auto"/>
              <w:jc w:val="center"/>
              <w:rPr>
                <w:rFonts w:ascii="Times New Roman" w:hAnsi="Times New Roman" w:cs="Times New Roman"/>
                <w:b/>
                <w:bCs/>
                <w:color w:val="000000" w:themeColor="text1"/>
                <w:szCs w:val="14"/>
              </w:rPr>
            </w:pPr>
          </w:p>
        </w:tc>
        <w:tc>
          <w:tcPr>
            <w:tcW w:w="3590" w:type="dxa"/>
          </w:tcPr>
          <w:p w14:paraId="63032627" w14:textId="69B408B5" w:rsidR="00CB1DF6" w:rsidRPr="00BF2ED6" w:rsidRDefault="00CB1DF6" w:rsidP="0076701E">
            <w:pPr>
              <w:spacing w:after="0" w:line="240" w:lineRule="auto"/>
              <w:rPr>
                <w:rFonts w:ascii="Times New Roman" w:hAnsi="Times New Roman" w:cs="Times New Roman"/>
                <w:b/>
                <w:bCs/>
                <w:color w:val="000000" w:themeColor="text1"/>
                <w:szCs w:val="14"/>
              </w:rPr>
            </w:pPr>
            <w:r w:rsidRPr="00BF2ED6">
              <w:rPr>
                <w:rFonts w:ascii="Times New Roman" w:hAnsi="Times New Roman" w:cs="Times New Roman"/>
                <w:b/>
                <w:bCs/>
                <w:color w:val="000000" w:themeColor="text1"/>
                <w:szCs w:val="14"/>
              </w:rPr>
              <w:t>Reference Map</w:t>
            </w:r>
          </w:p>
        </w:tc>
        <w:tc>
          <w:tcPr>
            <w:tcW w:w="773" w:type="dxa"/>
          </w:tcPr>
          <w:p w14:paraId="0ADB88C7" w14:textId="77777777" w:rsidR="00CB1DF6" w:rsidRPr="00BF2ED6" w:rsidRDefault="00CB1DF6" w:rsidP="008711A1">
            <w:pPr>
              <w:spacing w:after="0" w:line="240" w:lineRule="auto"/>
              <w:jc w:val="right"/>
              <w:rPr>
                <w:rFonts w:ascii="Times New Roman" w:hAnsi="Times New Roman" w:cs="Times New Roman"/>
                <w:b/>
                <w:bCs/>
                <w:color w:val="000000" w:themeColor="text1"/>
                <w:szCs w:val="14"/>
              </w:rPr>
            </w:pPr>
          </w:p>
        </w:tc>
      </w:tr>
      <w:tr w:rsidR="00DC1604" w:rsidRPr="00BF2ED6" w14:paraId="3E9ED321" w14:textId="77777777" w:rsidTr="00E77192">
        <w:trPr>
          <w:trHeight w:val="236"/>
        </w:trPr>
        <w:tc>
          <w:tcPr>
            <w:tcW w:w="260" w:type="dxa"/>
          </w:tcPr>
          <w:p w14:paraId="65BBC23B" w14:textId="3ED32DA1" w:rsidR="008711A1" w:rsidRPr="00BF2ED6" w:rsidRDefault="006646B3" w:rsidP="00B67ADE">
            <w:pPr>
              <w:spacing w:after="0" w:line="240" w:lineRule="auto"/>
              <w:jc w:val="center"/>
              <w:rPr>
                <w:rFonts w:ascii="Times New Roman" w:hAnsi="Times New Roman" w:cs="Times New Roman"/>
                <w:b/>
                <w:bCs/>
                <w:color w:val="000000" w:themeColor="text1"/>
                <w:szCs w:val="14"/>
              </w:rPr>
            </w:pPr>
            <w:r w:rsidRPr="00BF2ED6">
              <w:rPr>
                <w:rFonts w:ascii="Times New Roman" w:hAnsi="Times New Roman" w:cs="Times New Roman"/>
                <w:b/>
                <w:bCs/>
                <w:color w:val="000000" w:themeColor="text1"/>
                <w:szCs w:val="14"/>
              </w:rPr>
              <w:t>4</w:t>
            </w:r>
          </w:p>
        </w:tc>
        <w:tc>
          <w:tcPr>
            <w:tcW w:w="3590" w:type="dxa"/>
          </w:tcPr>
          <w:p w14:paraId="6F174D70" w14:textId="70CDCD6D" w:rsidR="008711A1" w:rsidRPr="00BF2ED6" w:rsidRDefault="00CB1DF6" w:rsidP="0076701E">
            <w:pPr>
              <w:spacing w:after="0" w:line="240" w:lineRule="auto"/>
              <w:rPr>
                <w:rFonts w:ascii="Times New Roman" w:hAnsi="Times New Roman" w:cs="Times New Roman"/>
                <w:b/>
                <w:bCs/>
                <w:color w:val="000000" w:themeColor="text1"/>
                <w:szCs w:val="14"/>
              </w:rPr>
            </w:pPr>
            <w:r w:rsidRPr="00BF2ED6">
              <w:rPr>
                <w:rFonts w:ascii="Times New Roman" w:hAnsi="Times New Roman" w:cs="Times New Roman"/>
                <w:b/>
                <w:bCs/>
                <w:color w:val="000000" w:themeColor="text1"/>
                <w:szCs w:val="14"/>
              </w:rPr>
              <w:t>System Composition</w:t>
            </w:r>
          </w:p>
        </w:tc>
        <w:tc>
          <w:tcPr>
            <w:tcW w:w="773" w:type="dxa"/>
          </w:tcPr>
          <w:p w14:paraId="6C02B320" w14:textId="332D6A04" w:rsidR="008711A1" w:rsidRPr="00BF2ED6" w:rsidRDefault="00BF2ED6" w:rsidP="008711A1">
            <w:pPr>
              <w:spacing w:after="0" w:line="240" w:lineRule="auto"/>
              <w:jc w:val="right"/>
              <w:rPr>
                <w:rFonts w:ascii="Times New Roman" w:hAnsi="Times New Roman" w:cs="Times New Roman"/>
                <w:b/>
                <w:bCs/>
                <w:color w:val="000000" w:themeColor="text1"/>
                <w:szCs w:val="14"/>
              </w:rPr>
            </w:pPr>
            <w:r>
              <w:rPr>
                <w:rFonts w:ascii="Times New Roman" w:hAnsi="Times New Roman" w:cs="Times New Roman"/>
                <w:b/>
                <w:bCs/>
                <w:color w:val="000000" w:themeColor="text1"/>
                <w:szCs w:val="14"/>
              </w:rPr>
              <w:t>4</w:t>
            </w:r>
            <w:r w:rsidR="00B75E9F">
              <w:rPr>
                <w:rFonts w:ascii="Times New Roman" w:hAnsi="Times New Roman" w:cs="Times New Roman"/>
                <w:b/>
                <w:bCs/>
                <w:color w:val="000000" w:themeColor="text1"/>
                <w:szCs w:val="14"/>
              </w:rPr>
              <w:t>3</w:t>
            </w:r>
          </w:p>
        </w:tc>
      </w:tr>
      <w:tr w:rsidR="00CB1DF6" w:rsidRPr="00BF2ED6" w14:paraId="634CAA15" w14:textId="77777777" w:rsidTr="00E77192">
        <w:trPr>
          <w:trHeight w:val="228"/>
        </w:trPr>
        <w:tc>
          <w:tcPr>
            <w:tcW w:w="260" w:type="dxa"/>
          </w:tcPr>
          <w:p w14:paraId="40CD6239" w14:textId="77777777" w:rsidR="00CB1DF6" w:rsidRPr="00BF2ED6" w:rsidRDefault="00CB1DF6" w:rsidP="00B67ADE">
            <w:pPr>
              <w:spacing w:after="0" w:line="240" w:lineRule="auto"/>
              <w:jc w:val="center"/>
              <w:rPr>
                <w:rFonts w:ascii="Times New Roman" w:hAnsi="Times New Roman" w:cs="Times New Roman"/>
                <w:b/>
                <w:bCs/>
                <w:color w:val="000000" w:themeColor="text1"/>
                <w:szCs w:val="14"/>
              </w:rPr>
            </w:pPr>
          </w:p>
        </w:tc>
        <w:tc>
          <w:tcPr>
            <w:tcW w:w="3590" w:type="dxa"/>
          </w:tcPr>
          <w:p w14:paraId="223DEE97" w14:textId="2DE69910" w:rsidR="00CB1DF6" w:rsidRPr="00BF2ED6" w:rsidRDefault="00CB1DF6" w:rsidP="0076701E">
            <w:pPr>
              <w:spacing w:after="0" w:line="240" w:lineRule="auto"/>
              <w:rPr>
                <w:rFonts w:ascii="Times New Roman" w:hAnsi="Times New Roman" w:cs="Times New Roman"/>
                <w:b/>
                <w:bCs/>
                <w:color w:val="000000" w:themeColor="text1"/>
                <w:szCs w:val="14"/>
              </w:rPr>
            </w:pPr>
            <w:r w:rsidRPr="00BF2ED6">
              <w:rPr>
                <w:rFonts w:ascii="Times New Roman" w:hAnsi="Times New Roman" w:cs="Times New Roman"/>
                <w:b/>
                <w:bCs/>
                <w:color w:val="000000" w:themeColor="text1"/>
                <w:szCs w:val="14"/>
              </w:rPr>
              <w:t>Design Constraints, Design Methodology</w:t>
            </w:r>
          </w:p>
        </w:tc>
        <w:tc>
          <w:tcPr>
            <w:tcW w:w="773" w:type="dxa"/>
          </w:tcPr>
          <w:p w14:paraId="3CF6CE14" w14:textId="77777777" w:rsidR="00CB1DF6" w:rsidRPr="00BF2ED6" w:rsidRDefault="00CB1DF6" w:rsidP="008711A1">
            <w:pPr>
              <w:spacing w:after="0" w:line="240" w:lineRule="auto"/>
              <w:jc w:val="right"/>
              <w:rPr>
                <w:rFonts w:ascii="Times New Roman" w:hAnsi="Times New Roman" w:cs="Times New Roman"/>
                <w:b/>
                <w:bCs/>
                <w:color w:val="000000" w:themeColor="text1"/>
                <w:szCs w:val="14"/>
              </w:rPr>
            </w:pPr>
          </w:p>
        </w:tc>
      </w:tr>
      <w:tr w:rsidR="00CB1DF6" w:rsidRPr="00BF2ED6" w14:paraId="44C6B720" w14:textId="77777777" w:rsidTr="00E77192">
        <w:trPr>
          <w:trHeight w:val="465"/>
        </w:trPr>
        <w:tc>
          <w:tcPr>
            <w:tcW w:w="260" w:type="dxa"/>
          </w:tcPr>
          <w:p w14:paraId="4C58F44C" w14:textId="77777777" w:rsidR="00CB1DF6" w:rsidRPr="00BF2ED6" w:rsidRDefault="00CB1DF6" w:rsidP="00B67ADE">
            <w:pPr>
              <w:spacing w:after="0" w:line="240" w:lineRule="auto"/>
              <w:jc w:val="center"/>
              <w:rPr>
                <w:rFonts w:ascii="Times New Roman" w:hAnsi="Times New Roman" w:cs="Times New Roman"/>
                <w:b/>
                <w:bCs/>
                <w:color w:val="000000" w:themeColor="text1"/>
                <w:szCs w:val="14"/>
              </w:rPr>
            </w:pPr>
          </w:p>
        </w:tc>
        <w:tc>
          <w:tcPr>
            <w:tcW w:w="3590" w:type="dxa"/>
          </w:tcPr>
          <w:p w14:paraId="0BA0EDD1" w14:textId="2C492FFF" w:rsidR="00CB1DF6" w:rsidRPr="00BF2ED6" w:rsidRDefault="00BF2ED6" w:rsidP="0076701E">
            <w:pPr>
              <w:spacing w:after="0" w:line="240" w:lineRule="auto"/>
              <w:rPr>
                <w:rFonts w:ascii="Times New Roman" w:hAnsi="Times New Roman" w:cs="Times New Roman"/>
                <w:b/>
                <w:bCs/>
                <w:color w:val="000000" w:themeColor="text1"/>
                <w:szCs w:val="14"/>
              </w:rPr>
            </w:pPr>
            <w:r w:rsidRPr="00BF2ED6">
              <w:rPr>
                <w:rFonts w:ascii="Times New Roman" w:hAnsi="Times New Roman" w:cs="Times New Roman"/>
                <w:b/>
                <w:bCs/>
                <w:color w:val="000000" w:themeColor="text1"/>
                <w:szCs w:val="14"/>
              </w:rPr>
              <w:t>System Engineering and Requirement Identification</w:t>
            </w:r>
          </w:p>
        </w:tc>
        <w:tc>
          <w:tcPr>
            <w:tcW w:w="773" w:type="dxa"/>
          </w:tcPr>
          <w:p w14:paraId="37D0151C" w14:textId="454E50EA" w:rsidR="00CB1DF6" w:rsidRPr="00BF2ED6" w:rsidRDefault="00B75E9F" w:rsidP="008711A1">
            <w:pPr>
              <w:spacing w:after="0" w:line="240" w:lineRule="auto"/>
              <w:jc w:val="right"/>
              <w:rPr>
                <w:rFonts w:ascii="Times New Roman" w:hAnsi="Times New Roman" w:cs="Times New Roman"/>
                <w:b/>
                <w:bCs/>
                <w:color w:val="000000" w:themeColor="text1"/>
                <w:szCs w:val="14"/>
              </w:rPr>
            </w:pPr>
            <w:r>
              <w:rPr>
                <w:rFonts w:ascii="Times New Roman" w:hAnsi="Times New Roman" w:cs="Times New Roman"/>
                <w:b/>
                <w:bCs/>
                <w:color w:val="000000" w:themeColor="text1"/>
                <w:szCs w:val="14"/>
              </w:rPr>
              <w:t>52</w:t>
            </w:r>
          </w:p>
        </w:tc>
      </w:tr>
      <w:tr w:rsidR="00CB1DF6" w:rsidRPr="00BF2ED6" w14:paraId="4EBF59BD" w14:textId="77777777" w:rsidTr="00E77192">
        <w:trPr>
          <w:trHeight w:val="465"/>
        </w:trPr>
        <w:tc>
          <w:tcPr>
            <w:tcW w:w="260" w:type="dxa"/>
          </w:tcPr>
          <w:p w14:paraId="1AFA649C" w14:textId="77777777" w:rsidR="00CB1DF6" w:rsidRPr="00BF2ED6" w:rsidRDefault="00CB1DF6" w:rsidP="00B67ADE">
            <w:pPr>
              <w:spacing w:after="0" w:line="240" w:lineRule="auto"/>
              <w:jc w:val="center"/>
              <w:rPr>
                <w:rFonts w:ascii="Times New Roman" w:hAnsi="Times New Roman" w:cs="Times New Roman"/>
                <w:b/>
                <w:bCs/>
                <w:color w:val="000000" w:themeColor="text1"/>
                <w:szCs w:val="14"/>
              </w:rPr>
            </w:pPr>
          </w:p>
        </w:tc>
        <w:tc>
          <w:tcPr>
            <w:tcW w:w="3590" w:type="dxa"/>
          </w:tcPr>
          <w:p w14:paraId="12F264B4" w14:textId="638B55FA" w:rsidR="00CB1DF6" w:rsidRPr="00BF2ED6" w:rsidRDefault="00BF2ED6" w:rsidP="0076701E">
            <w:pPr>
              <w:spacing w:after="0" w:line="240" w:lineRule="auto"/>
              <w:rPr>
                <w:rFonts w:ascii="Times New Roman" w:hAnsi="Times New Roman" w:cs="Times New Roman"/>
                <w:b/>
                <w:bCs/>
                <w:color w:val="000000" w:themeColor="text1"/>
                <w:szCs w:val="14"/>
              </w:rPr>
            </w:pPr>
            <w:r w:rsidRPr="00BF2ED6">
              <w:rPr>
                <w:rFonts w:ascii="Times New Roman" w:hAnsi="Times New Roman" w:cs="Times New Roman"/>
                <w:b/>
                <w:bCs/>
                <w:color w:val="000000" w:themeColor="text1"/>
                <w:szCs w:val="14"/>
              </w:rPr>
              <w:t xml:space="preserve">Architecture, Components, </w:t>
            </w:r>
            <w:proofErr w:type="gramStart"/>
            <w:r w:rsidRPr="00BF2ED6">
              <w:rPr>
                <w:rFonts w:ascii="Times New Roman" w:hAnsi="Times New Roman" w:cs="Times New Roman"/>
                <w:b/>
                <w:bCs/>
                <w:color w:val="000000" w:themeColor="text1"/>
                <w:szCs w:val="14"/>
              </w:rPr>
              <w:t>Properties</w:t>
            </w:r>
            <w:proofErr w:type="gramEnd"/>
            <w:r w:rsidRPr="00BF2ED6">
              <w:rPr>
                <w:rFonts w:ascii="Times New Roman" w:hAnsi="Times New Roman" w:cs="Times New Roman"/>
                <w:b/>
                <w:bCs/>
                <w:color w:val="000000" w:themeColor="text1"/>
                <w:szCs w:val="14"/>
              </w:rPr>
              <w:t xml:space="preserve"> and Interfaces of the System</w:t>
            </w:r>
          </w:p>
        </w:tc>
        <w:tc>
          <w:tcPr>
            <w:tcW w:w="773" w:type="dxa"/>
          </w:tcPr>
          <w:p w14:paraId="780E116C" w14:textId="49E85299" w:rsidR="00CB1DF6" w:rsidRPr="00BF2ED6" w:rsidRDefault="00BF2ED6" w:rsidP="008711A1">
            <w:pPr>
              <w:spacing w:after="0" w:line="240" w:lineRule="auto"/>
              <w:jc w:val="right"/>
              <w:rPr>
                <w:rFonts w:ascii="Times New Roman" w:hAnsi="Times New Roman" w:cs="Times New Roman"/>
                <w:b/>
                <w:bCs/>
                <w:color w:val="000000" w:themeColor="text1"/>
                <w:szCs w:val="14"/>
              </w:rPr>
            </w:pPr>
            <w:r>
              <w:rPr>
                <w:rFonts w:ascii="Times New Roman" w:hAnsi="Times New Roman" w:cs="Times New Roman"/>
                <w:b/>
                <w:bCs/>
                <w:color w:val="000000" w:themeColor="text1"/>
                <w:szCs w:val="14"/>
              </w:rPr>
              <w:t>5</w:t>
            </w:r>
            <w:r w:rsidR="00B75E9F">
              <w:rPr>
                <w:rFonts w:ascii="Times New Roman" w:hAnsi="Times New Roman" w:cs="Times New Roman"/>
                <w:b/>
                <w:bCs/>
                <w:color w:val="000000" w:themeColor="text1"/>
                <w:szCs w:val="14"/>
              </w:rPr>
              <w:t>6</w:t>
            </w:r>
          </w:p>
        </w:tc>
      </w:tr>
      <w:tr w:rsidR="00CB1DF6" w:rsidRPr="00BF2ED6" w14:paraId="5B797EB2" w14:textId="77777777" w:rsidTr="00E77192">
        <w:trPr>
          <w:trHeight w:val="465"/>
        </w:trPr>
        <w:tc>
          <w:tcPr>
            <w:tcW w:w="260" w:type="dxa"/>
          </w:tcPr>
          <w:p w14:paraId="585D21B0" w14:textId="77777777" w:rsidR="00CB1DF6" w:rsidRPr="00BF2ED6" w:rsidRDefault="00CB1DF6" w:rsidP="00B67ADE">
            <w:pPr>
              <w:spacing w:after="0" w:line="240" w:lineRule="auto"/>
              <w:jc w:val="center"/>
              <w:rPr>
                <w:rFonts w:ascii="Times New Roman" w:hAnsi="Times New Roman" w:cs="Times New Roman"/>
                <w:b/>
                <w:bCs/>
                <w:color w:val="000000" w:themeColor="text1"/>
                <w:szCs w:val="14"/>
              </w:rPr>
            </w:pPr>
          </w:p>
        </w:tc>
        <w:tc>
          <w:tcPr>
            <w:tcW w:w="3590" w:type="dxa"/>
          </w:tcPr>
          <w:p w14:paraId="07E24F0F" w14:textId="7FA461B3" w:rsidR="00CB1DF6" w:rsidRPr="00BF2ED6" w:rsidRDefault="00BF2ED6" w:rsidP="0076701E">
            <w:pPr>
              <w:spacing w:after="0" w:line="240" w:lineRule="auto"/>
              <w:rPr>
                <w:rFonts w:ascii="Times New Roman" w:hAnsi="Times New Roman" w:cs="Times New Roman"/>
                <w:b/>
                <w:bCs/>
                <w:color w:val="000000" w:themeColor="text1"/>
                <w:szCs w:val="14"/>
              </w:rPr>
            </w:pPr>
            <w:r w:rsidRPr="00BF2ED6">
              <w:rPr>
                <w:rFonts w:ascii="Times New Roman" w:hAnsi="Times New Roman" w:cs="Times New Roman"/>
                <w:b/>
                <w:bCs/>
                <w:color w:val="000000" w:themeColor="text1"/>
                <w:szCs w:val="14"/>
              </w:rPr>
              <w:t>Overall System’s Architecture and Linkages</w:t>
            </w:r>
          </w:p>
        </w:tc>
        <w:tc>
          <w:tcPr>
            <w:tcW w:w="773" w:type="dxa"/>
          </w:tcPr>
          <w:p w14:paraId="0FFF9811" w14:textId="15A7BA3C" w:rsidR="00CB1DF6" w:rsidRPr="00BF2ED6" w:rsidRDefault="00B75E9F" w:rsidP="008711A1">
            <w:pPr>
              <w:spacing w:after="0" w:line="240" w:lineRule="auto"/>
              <w:jc w:val="right"/>
              <w:rPr>
                <w:rFonts w:ascii="Times New Roman" w:hAnsi="Times New Roman" w:cs="Times New Roman"/>
                <w:b/>
                <w:bCs/>
                <w:color w:val="000000" w:themeColor="text1"/>
                <w:szCs w:val="14"/>
              </w:rPr>
            </w:pPr>
            <w:r>
              <w:rPr>
                <w:rFonts w:ascii="Times New Roman" w:hAnsi="Times New Roman" w:cs="Times New Roman"/>
                <w:b/>
                <w:bCs/>
                <w:color w:val="000000" w:themeColor="text1"/>
                <w:szCs w:val="14"/>
              </w:rPr>
              <w:t>60</w:t>
            </w:r>
          </w:p>
        </w:tc>
      </w:tr>
      <w:tr w:rsidR="00CB1DF6" w:rsidRPr="00BF2ED6" w14:paraId="340AFF31" w14:textId="77777777" w:rsidTr="00E77192">
        <w:trPr>
          <w:trHeight w:val="236"/>
        </w:trPr>
        <w:tc>
          <w:tcPr>
            <w:tcW w:w="260" w:type="dxa"/>
          </w:tcPr>
          <w:p w14:paraId="0B7F5B81" w14:textId="77777777" w:rsidR="00CB1DF6" w:rsidRPr="00BF2ED6" w:rsidRDefault="00CB1DF6" w:rsidP="00B67ADE">
            <w:pPr>
              <w:spacing w:after="0" w:line="240" w:lineRule="auto"/>
              <w:jc w:val="center"/>
              <w:rPr>
                <w:rFonts w:ascii="Times New Roman" w:hAnsi="Times New Roman" w:cs="Times New Roman"/>
                <w:b/>
                <w:bCs/>
                <w:color w:val="000000" w:themeColor="text1"/>
                <w:szCs w:val="14"/>
              </w:rPr>
            </w:pPr>
          </w:p>
        </w:tc>
        <w:tc>
          <w:tcPr>
            <w:tcW w:w="3590" w:type="dxa"/>
          </w:tcPr>
          <w:p w14:paraId="2FE62A86" w14:textId="3DBE5D12" w:rsidR="00CB1DF6" w:rsidRPr="00BF2ED6" w:rsidRDefault="00BF2ED6" w:rsidP="0076701E">
            <w:pPr>
              <w:spacing w:after="0" w:line="240" w:lineRule="auto"/>
              <w:rPr>
                <w:rFonts w:ascii="Times New Roman" w:hAnsi="Times New Roman" w:cs="Times New Roman"/>
                <w:b/>
                <w:bCs/>
                <w:color w:val="000000" w:themeColor="text1"/>
                <w:szCs w:val="14"/>
              </w:rPr>
            </w:pPr>
            <w:r w:rsidRPr="00BF2ED6">
              <w:rPr>
                <w:rFonts w:ascii="Times New Roman" w:hAnsi="Times New Roman" w:cs="Times New Roman"/>
                <w:b/>
                <w:bCs/>
                <w:color w:val="000000" w:themeColor="text1"/>
                <w:szCs w:val="14"/>
              </w:rPr>
              <w:t>Multiple System View</w:t>
            </w:r>
          </w:p>
        </w:tc>
        <w:tc>
          <w:tcPr>
            <w:tcW w:w="773" w:type="dxa"/>
          </w:tcPr>
          <w:p w14:paraId="2BFA152C" w14:textId="0BC31D62" w:rsidR="00CB1DF6" w:rsidRPr="00BF2ED6" w:rsidRDefault="00B75E9F" w:rsidP="008711A1">
            <w:pPr>
              <w:spacing w:after="0" w:line="240" w:lineRule="auto"/>
              <w:jc w:val="right"/>
              <w:rPr>
                <w:rFonts w:ascii="Times New Roman" w:hAnsi="Times New Roman" w:cs="Times New Roman"/>
                <w:b/>
                <w:bCs/>
                <w:color w:val="000000" w:themeColor="text1"/>
                <w:szCs w:val="14"/>
              </w:rPr>
            </w:pPr>
            <w:r>
              <w:rPr>
                <w:rFonts w:ascii="Times New Roman" w:hAnsi="Times New Roman" w:cs="Times New Roman"/>
                <w:b/>
                <w:bCs/>
                <w:color w:val="000000" w:themeColor="text1"/>
                <w:szCs w:val="14"/>
              </w:rPr>
              <w:t>93</w:t>
            </w:r>
          </w:p>
        </w:tc>
      </w:tr>
      <w:tr w:rsidR="00CB1DF6" w:rsidRPr="00BF2ED6" w14:paraId="13460FEA" w14:textId="77777777" w:rsidTr="00E77192">
        <w:trPr>
          <w:trHeight w:val="228"/>
        </w:trPr>
        <w:tc>
          <w:tcPr>
            <w:tcW w:w="260" w:type="dxa"/>
          </w:tcPr>
          <w:p w14:paraId="5CF2D6BA" w14:textId="77777777" w:rsidR="00CB1DF6" w:rsidRPr="00BF2ED6" w:rsidRDefault="00CB1DF6" w:rsidP="00B67ADE">
            <w:pPr>
              <w:spacing w:after="0" w:line="240" w:lineRule="auto"/>
              <w:jc w:val="center"/>
              <w:rPr>
                <w:rFonts w:ascii="Times New Roman" w:hAnsi="Times New Roman" w:cs="Times New Roman"/>
                <w:b/>
                <w:bCs/>
                <w:color w:val="000000" w:themeColor="text1"/>
                <w:szCs w:val="14"/>
              </w:rPr>
            </w:pPr>
          </w:p>
        </w:tc>
        <w:tc>
          <w:tcPr>
            <w:tcW w:w="3590" w:type="dxa"/>
          </w:tcPr>
          <w:p w14:paraId="6B248A4A" w14:textId="233681DF" w:rsidR="00CB1DF6" w:rsidRPr="00BF2ED6" w:rsidRDefault="00BF2ED6" w:rsidP="0076701E">
            <w:pPr>
              <w:spacing w:after="0" w:line="240" w:lineRule="auto"/>
              <w:rPr>
                <w:rFonts w:ascii="Times New Roman" w:hAnsi="Times New Roman" w:cs="Times New Roman"/>
                <w:b/>
                <w:bCs/>
                <w:color w:val="000000" w:themeColor="text1"/>
                <w:szCs w:val="14"/>
              </w:rPr>
            </w:pPr>
            <w:r w:rsidRPr="00BF2ED6">
              <w:rPr>
                <w:rFonts w:ascii="Times New Roman" w:hAnsi="Times New Roman" w:cs="Times New Roman"/>
                <w:b/>
                <w:bCs/>
                <w:color w:val="000000" w:themeColor="text1"/>
                <w:szCs w:val="14"/>
              </w:rPr>
              <w:t>Categorization of the System</w:t>
            </w:r>
          </w:p>
        </w:tc>
        <w:tc>
          <w:tcPr>
            <w:tcW w:w="773" w:type="dxa"/>
          </w:tcPr>
          <w:p w14:paraId="73DA2839" w14:textId="7E9806F9" w:rsidR="00CB1DF6" w:rsidRPr="00BF2ED6" w:rsidRDefault="00B75E9F" w:rsidP="008711A1">
            <w:pPr>
              <w:spacing w:after="0" w:line="240" w:lineRule="auto"/>
              <w:jc w:val="right"/>
              <w:rPr>
                <w:rFonts w:ascii="Times New Roman" w:hAnsi="Times New Roman" w:cs="Times New Roman"/>
                <w:b/>
                <w:bCs/>
                <w:color w:val="000000" w:themeColor="text1"/>
                <w:szCs w:val="14"/>
              </w:rPr>
            </w:pPr>
            <w:r>
              <w:rPr>
                <w:rFonts w:ascii="Times New Roman" w:hAnsi="Times New Roman" w:cs="Times New Roman"/>
                <w:b/>
                <w:bCs/>
                <w:color w:val="000000" w:themeColor="text1"/>
                <w:szCs w:val="14"/>
              </w:rPr>
              <w:t>105</w:t>
            </w:r>
          </w:p>
        </w:tc>
      </w:tr>
      <w:tr w:rsidR="00F7254D" w:rsidRPr="00BF2ED6" w14:paraId="740AC7A5" w14:textId="77777777" w:rsidTr="00E77192">
        <w:trPr>
          <w:trHeight w:val="228"/>
        </w:trPr>
        <w:tc>
          <w:tcPr>
            <w:tcW w:w="260" w:type="dxa"/>
          </w:tcPr>
          <w:p w14:paraId="084C2F07" w14:textId="77777777" w:rsidR="00F7254D" w:rsidRPr="00BF2ED6" w:rsidRDefault="00F7254D" w:rsidP="00B67ADE">
            <w:pPr>
              <w:spacing w:after="0" w:line="240" w:lineRule="auto"/>
              <w:jc w:val="center"/>
              <w:rPr>
                <w:rFonts w:ascii="Times New Roman" w:hAnsi="Times New Roman" w:cs="Times New Roman"/>
                <w:b/>
                <w:bCs/>
                <w:color w:val="000000" w:themeColor="text1"/>
                <w:szCs w:val="14"/>
              </w:rPr>
            </w:pPr>
          </w:p>
        </w:tc>
        <w:tc>
          <w:tcPr>
            <w:tcW w:w="3590" w:type="dxa"/>
          </w:tcPr>
          <w:p w14:paraId="6DB4E719" w14:textId="4C999EB4" w:rsidR="00F7254D" w:rsidRPr="00BF2ED6" w:rsidRDefault="00F7254D" w:rsidP="0076701E">
            <w:pPr>
              <w:spacing w:after="0" w:line="240" w:lineRule="auto"/>
              <w:rPr>
                <w:rFonts w:ascii="Times New Roman" w:hAnsi="Times New Roman" w:cs="Times New Roman"/>
                <w:b/>
                <w:bCs/>
                <w:color w:val="000000" w:themeColor="text1"/>
                <w:szCs w:val="14"/>
              </w:rPr>
            </w:pPr>
            <w:r>
              <w:rPr>
                <w:rFonts w:ascii="Times New Roman" w:hAnsi="Times New Roman" w:cs="Times New Roman"/>
                <w:b/>
                <w:bCs/>
                <w:color w:val="000000" w:themeColor="text1"/>
                <w:szCs w:val="14"/>
              </w:rPr>
              <w:t>Conclusion</w:t>
            </w:r>
          </w:p>
        </w:tc>
        <w:tc>
          <w:tcPr>
            <w:tcW w:w="773" w:type="dxa"/>
          </w:tcPr>
          <w:p w14:paraId="501295D4" w14:textId="62EBF87A" w:rsidR="00F7254D" w:rsidRDefault="00124E4F" w:rsidP="008711A1">
            <w:pPr>
              <w:spacing w:after="0" w:line="240" w:lineRule="auto"/>
              <w:jc w:val="right"/>
              <w:rPr>
                <w:rFonts w:ascii="Times New Roman" w:hAnsi="Times New Roman" w:cs="Times New Roman"/>
                <w:b/>
                <w:bCs/>
                <w:color w:val="000000" w:themeColor="text1"/>
                <w:szCs w:val="14"/>
              </w:rPr>
            </w:pPr>
            <w:r>
              <w:rPr>
                <w:rFonts w:ascii="Times New Roman" w:hAnsi="Times New Roman" w:cs="Times New Roman"/>
                <w:b/>
                <w:bCs/>
                <w:color w:val="000000" w:themeColor="text1"/>
                <w:szCs w:val="14"/>
              </w:rPr>
              <w:t>113</w:t>
            </w:r>
          </w:p>
        </w:tc>
      </w:tr>
      <w:tr w:rsidR="00DC1604" w:rsidRPr="00BF2ED6" w14:paraId="257FBE41" w14:textId="77777777" w:rsidTr="00E77192">
        <w:trPr>
          <w:trHeight w:val="236"/>
        </w:trPr>
        <w:tc>
          <w:tcPr>
            <w:tcW w:w="260" w:type="dxa"/>
          </w:tcPr>
          <w:p w14:paraId="4487481C" w14:textId="1A229F45" w:rsidR="0076701E" w:rsidRPr="00BF2ED6" w:rsidRDefault="006646B3" w:rsidP="00B67ADE">
            <w:pPr>
              <w:spacing w:after="0" w:line="240" w:lineRule="auto"/>
              <w:jc w:val="center"/>
              <w:rPr>
                <w:rFonts w:ascii="Times New Roman" w:hAnsi="Times New Roman" w:cs="Times New Roman"/>
                <w:b/>
                <w:bCs/>
                <w:color w:val="000000" w:themeColor="text1"/>
                <w:szCs w:val="14"/>
              </w:rPr>
            </w:pPr>
            <w:r w:rsidRPr="00BF2ED6">
              <w:rPr>
                <w:rFonts w:ascii="Times New Roman" w:hAnsi="Times New Roman" w:cs="Times New Roman"/>
                <w:b/>
                <w:bCs/>
                <w:color w:val="000000" w:themeColor="text1"/>
                <w:szCs w:val="14"/>
              </w:rPr>
              <w:t>5</w:t>
            </w:r>
          </w:p>
        </w:tc>
        <w:tc>
          <w:tcPr>
            <w:tcW w:w="3590" w:type="dxa"/>
          </w:tcPr>
          <w:p w14:paraId="14E64313" w14:textId="24E3B0CA" w:rsidR="0076701E" w:rsidRPr="00BF2ED6" w:rsidRDefault="00BF2ED6" w:rsidP="0076701E">
            <w:pPr>
              <w:spacing w:after="0" w:line="240" w:lineRule="auto"/>
              <w:rPr>
                <w:rFonts w:ascii="Times New Roman" w:hAnsi="Times New Roman" w:cs="Times New Roman"/>
                <w:b/>
                <w:bCs/>
                <w:color w:val="000000" w:themeColor="text1"/>
                <w:szCs w:val="14"/>
              </w:rPr>
            </w:pPr>
            <w:r w:rsidRPr="00BF2ED6">
              <w:rPr>
                <w:rFonts w:ascii="Times New Roman" w:hAnsi="Times New Roman" w:cs="Times New Roman"/>
                <w:b/>
                <w:bCs/>
                <w:color w:val="000000" w:themeColor="text1"/>
                <w:szCs w:val="14"/>
              </w:rPr>
              <w:t>Appendix I: Force Ratio</w:t>
            </w:r>
          </w:p>
        </w:tc>
        <w:tc>
          <w:tcPr>
            <w:tcW w:w="773" w:type="dxa"/>
          </w:tcPr>
          <w:p w14:paraId="60A7EEC4" w14:textId="7C59ED4B" w:rsidR="0076701E" w:rsidRPr="00BF2ED6" w:rsidRDefault="00BF2ED6" w:rsidP="008711A1">
            <w:pPr>
              <w:spacing w:after="0" w:line="240" w:lineRule="auto"/>
              <w:jc w:val="right"/>
              <w:rPr>
                <w:rFonts w:ascii="Times New Roman" w:hAnsi="Times New Roman" w:cs="Times New Roman"/>
                <w:b/>
                <w:bCs/>
                <w:color w:val="000000" w:themeColor="text1"/>
                <w:szCs w:val="14"/>
              </w:rPr>
            </w:pPr>
            <w:r>
              <w:rPr>
                <w:rFonts w:ascii="Times New Roman" w:hAnsi="Times New Roman" w:cs="Times New Roman"/>
                <w:b/>
                <w:bCs/>
                <w:color w:val="000000" w:themeColor="text1"/>
                <w:szCs w:val="14"/>
              </w:rPr>
              <w:t>10</w:t>
            </w:r>
            <w:r w:rsidR="00B75E9F">
              <w:rPr>
                <w:rFonts w:ascii="Times New Roman" w:hAnsi="Times New Roman" w:cs="Times New Roman"/>
                <w:b/>
                <w:bCs/>
                <w:color w:val="000000" w:themeColor="text1"/>
                <w:szCs w:val="14"/>
              </w:rPr>
              <w:t>9</w:t>
            </w:r>
          </w:p>
        </w:tc>
      </w:tr>
      <w:tr w:rsidR="00DC1604" w:rsidRPr="00BF2ED6" w14:paraId="4D6A6B95" w14:textId="77777777" w:rsidTr="00E77192">
        <w:trPr>
          <w:trHeight w:val="228"/>
        </w:trPr>
        <w:tc>
          <w:tcPr>
            <w:tcW w:w="260" w:type="dxa"/>
          </w:tcPr>
          <w:p w14:paraId="30B2906B" w14:textId="6EB89276" w:rsidR="0076701E" w:rsidRPr="00BF2ED6" w:rsidRDefault="006646B3" w:rsidP="00B67ADE">
            <w:pPr>
              <w:spacing w:after="0" w:line="240" w:lineRule="auto"/>
              <w:jc w:val="center"/>
              <w:rPr>
                <w:rFonts w:ascii="Times New Roman" w:hAnsi="Times New Roman" w:cs="Times New Roman"/>
                <w:b/>
                <w:bCs/>
                <w:color w:val="000000" w:themeColor="text1"/>
                <w:szCs w:val="14"/>
              </w:rPr>
            </w:pPr>
            <w:r w:rsidRPr="00BF2ED6">
              <w:rPr>
                <w:rFonts w:ascii="Times New Roman" w:hAnsi="Times New Roman" w:cs="Times New Roman"/>
                <w:b/>
                <w:bCs/>
                <w:color w:val="000000" w:themeColor="text1"/>
                <w:szCs w:val="14"/>
              </w:rPr>
              <w:t>6</w:t>
            </w:r>
          </w:p>
        </w:tc>
        <w:tc>
          <w:tcPr>
            <w:tcW w:w="3590" w:type="dxa"/>
          </w:tcPr>
          <w:p w14:paraId="4D5B1351" w14:textId="5C8C48E1" w:rsidR="0076701E" w:rsidRPr="00BF2ED6" w:rsidRDefault="00BF2ED6" w:rsidP="0076701E">
            <w:pPr>
              <w:spacing w:after="0" w:line="240" w:lineRule="auto"/>
              <w:rPr>
                <w:rFonts w:ascii="Times New Roman" w:hAnsi="Times New Roman" w:cs="Times New Roman"/>
                <w:b/>
                <w:bCs/>
                <w:color w:val="000000" w:themeColor="text1"/>
                <w:szCs w:val="14"/>
              </w:rPr>
            </w:pPr>
            <w:r w:rsidRPr="00BF2ED6">
              <w:rPr>
                <w:rFonts w:ascii="Times New Roman" w:hAnsi="Times New Roman" w:cs="Times New Roman"/>
                <w:b/>
                <w:bCs/>
                <w:color w:val="000000" w:themeColor="text1"/>
                <w:szCs w:val="14"/>
              </w:rPr>
              <w:t>Appendix II: Lanchester’s Models</w:t>
            </w:r>
          </w:p>
        </w:tc>
        <w:tc>
          <w:tcPr>
            <w:tcW w:w="773" w:type="dxa"/>
          </w:tcPr>
          <w:p w14:paraId="3A00D7FA" w14:textId="1B601897" w:rsidR="0076701E" w:rsidRPr="00BF2ED6" w:rsidRDefault="00BF2ED6" w:rsidP="008711A1">
            <w:pPr>
              <w:spacing w:after="0" w:line="240" w:lineRule="auto"/>
              <w:jc w:val="right"/>
              <w:rPr>
                <w:rFonts w:ascii="Times New Roman" w:hAnsi="Times New Roman" w:cs="Times New Roman"/>
                <w:b/>
                <w:bCs/>
                <w:color w:val="000000" w:themeColor="text1"/>
                <w:szCs w:val="14"/>
              </w:rPr>
            </w:pPr>
            <w:r>
              <w:rPr>
                <w:rFonts w:ascii="Times New Roman" w:hAnsi="Times New Roman" w:cs="Times New Roman"/>
                <w:b/>
                <w:bCs/>
                <w:color w:val="000000" w:themeColor="text1"/>
                <w:szCs w:val="14"/>
              </w:rPr>
              <w:t>1</w:t>
            </w:r>
            <w:r w:rsidR="00B75E9F">
              <w:rPr>
                <w:rFonts w:ascii="Times New Roman" w:hAnsi="Times New Roman" w:cs="Times New Roman"/>
                <w:b/>
                <w:bCs/>
                <w:color w:val="000000" w:themeColor="text1"/>
                <w:szCs w:val="14"/>
              </w:rPr>
              <w:t>11</w:t>
            </w:r>
          </w:p>
        </w:tc>
      </w:tr>
      <w:tr w:rsidR="00DC1604" w:rsidRPr="00BF2ED6" w14:paraId="40865B4D" w14:textId="77777777" w:rsidTr="00E77192">
        <w:trPr>
          <w:trHeight w:val="228"/>
        </w:trPr>
        <w:tc>
          <w:tcPr>
            <w:tcW w:w="260" w:type="dxa"/>
          </w:tcPr>
          <w:p w14:paraId="06AE2433" w14:textId="37DCB389" w:rsidR="0076701E" w:rsidRPr="00BF2ED6" w:rsidRDefault="004401FB" w:rsidP="00B67ADE">
            <w:pPr>
              <w:spacing w:after="0" w:line="240" w:lineRule="auto"/>
              <w:jc w:val="center"/>
              <w:rPr>
                <w:rFonts w:ascii="Times New Roman" w:hAnsi="Times New Roman" w:cs="Times New Roman"/>
                <w:b/>
                <w:bCs/>
                <w:color w:val="000000" w:themeColor="text1"/>
                <w:szCs w:val="14"/>
              </w:rPr>
            </w:pPr>
            <w:r>
              <w:rPr>
                <w:rFonts w:ascii="Times New Roman" w:hAnsi="Times New Roman" w:cs="Times New Roman"/>
                <w:b/>
                <w:bCs/>
                <w:color w:val="000000" w:themeColor="text1"/>
                <w:szCs w:val="14"/>
              </w:rPr>
              <w:t>7</w:t>
            </w:r>
          </w:p>
        </w:tc>
        <w:tc>
          <w:tcPr>
            <w:tcW w:w="3590" w:type="dxa"/>
          </w:tcPr>
          <w:p w14:paraId="61AF6FAC" w14:textId="6E0A29B7" w:rsidR="0076701E" w:rsidRPr="00BF2ED6" w:rsidRDefault="00BF2ED6" w:rsidP="0076701E">
            <w:pPr>
              <w:spacing w:after="0" w:line="240" w:lineRule="auto"/>
              <w:rPr>
                <w:rFonts w:ascii="Times New Roman" w:hAnsi="Times New Roman" w:cs="Times New Roman"/>
                <w:b/>
                <w:bCs/>
                <w:color w:val="000000" w:themeColor="text1"/>
                <w:szCs w:val="14"/>
              </w:rPr>
            </w:pPr>
            <w:r w:rsidRPr="00BF2ED6">
              <w:rPr>
                <w:rFonts w:ascii="Times New Roman" w:hAnsi="Times New Roman" w:cs="Times New Roman"/>
                <w:b/>
                <w:bCs/>
                <w:color w:val="000000" w:themeColor="text1"/>
                <w:szCs w:val="14"/>
              </w:rPr>
              <w:t>Abbreviations</w:t>
            </w:r>
          </w:p>
        </w:tc>
        <w:tc>
          <w:tcPr>
            <w:tcW w:w="773" w:type="dxa"/>
          </w:tcPr>
          <w:p w14:paraId="225C0DB3" w14:textId="713D6057" w:rsidR="0076701E" w:rsidRPr="00BF2ED6" w:rsidRDefault="00BF2ED6" w:rsidP="008711A1">
            <w:pPr>
              <w:spacing w:after="0" w:line="240" w:lineRule="auto"/>
              <w:jc w:val="right"/>
              <w:rPr>
                <w:rFonts w:ascii="Times New Roman" w:hAnsi="Times New Roman" w:cs="Times New Roman"/>
                <w:b/>
                <w:bCs/>
                <w:color w:val="000000" w:themeColor="text1"/>
                <w:szCs w:val="14"/>
              </w:rPr>
            </w:pPr>
            <w:r>
              <w:rPr>
                <w:rFonts w:ascii="Times New Roman" w:hAnsi="Times New Roman" w:cs="Times New Roman"/>
                <w:b/>
                <w:bCs/>
                <w:color w:val="000000" w:themeColor="text1"/>
                <w:szCs w:val="14"/>
              </w:rPr>
              <w:t>1</w:t>
            </w:r>
            <w:r w:rsidR="00B75E9F">
              <w:rPr>
                <w:rFonts w:ascii="Times New Roman" w:hAnsi="Times New Roman" w:cs="Times New Roman"/>
                <w:b/>
                <w:bCs/>
                <w:color w:val="000000" w:themeColor="text1"/>
                <w:szCs w:val="14"/>
              </w:rPr>
              <w:t>15</w:t>
            </w:r>
          </w:p>
        </w:tc>
      </w:tr>
      <w:tr w:rsidR="00DC1604" w:rsidRPr="00BF2ED6" w14:paraId="1BDABE07" w14:textId="77777777" w:rsidTr="00E77192">
        <w:trPr>
          <w:trHeight w:val="236"/>
        </w:trPr>
        <w:tc>
          <w:tcPr>
            <w:tcW w:w="260" w:type="dxa"/>
          </w:tcPr>
          <w:p w14:paraId="4044C1E9" w14:textId="33A20921" w:rsidR="008711A1" w:rsidRPr="00BF2ED6" w:rsidRDefault="008711A1" w:rsidP="00B67ADE">
            <w:pPr>
              <w:spacing w:after="0" w:line="240" w:lineRule="auto"/>
              <w:jc w:val="center"/>
              <w:rPr>
                <w:rFonts w:ascii="Times New Roman" w:hAnsi="Times New Roman" w:cs="Times New Roman"/>
                <w:b/>
                <w:bCs/>
                <w:color w:val="000000" w:themeColor="text1"/>
                <w:szCs w:val="14"/>
              </w:rPr>
            </w:pPr>
          </w:p>
        </w:tc>
        <w:tc>
          <w:tcPr>
            <w:tcW w:w="3590" w:type="dxa"/>
          </w:tcPr>
          <w:p w14:paraId="28CFD8B8" w14:textId="053F5588" w:rsidR="008711A1" w:rsidRPr="00BF2ED6" w:rsidRDefault="00BF2ED6" w:rsidP="0076701E">
            <w:pPr>
              <w:spacing w:after="0" w:line="240" w:lineRule="auto"/>
              <w:rPr>
                <w:rFonts w:ascii="Times New Roman" w:hAnsi="Times New Roman" w:cs="Times New Roman"/>
                <w:b/>
                <w:bCs/>
                <w:color w:val="000000" w:themeColor="text1"/>
                <w:szCs w:val="14"/>
              </w:rPr>
            </w:pPr>
            <w:r w:rsidRPr="00BF2ED6">
              <w:rPr>
                <w:rFonts w:ascii="Times New Roman" w:hAnsi="Times New Roman" w:cs="Times New Roman"/>
                <w:b/>
                <w:bCs/>
                <w:color w:val="000000" w:themeColor="text1"/>
                <w:szCs w:val="14"/>
              </w:rPr>
              <w:t>Glossary</w:t>
            </w:r>
          </w:p>
        </w:tc>
        <w:tc>
          <w:tcPr>
            <w:tcW w:w="773" w:type="dxa"/>
          </w:tcPr>
          <w:p w14:paraId="48B9D2DA" w14:textId="0EC56285" w:rsidR="008711A1" w:rsidRPr="00BF2ED6" w:rsidRDefault="00BF2ED6" w:rsidP="008711A1">
            <w:pPr>
              <w:spacing w:after="0" w:line="240" w:lineRule="auto"/>
              <w:jc w:val="right"/>
              <w:rPr>
                <w:rFonts w:ascii="Times New Roman" w:hAnsi="Times New Roman" w:cs="Times New Roman"/>
                <w:b/>
                <w:bCs/>
                <w:color w:val="000000" w:themeColor="text1"/>
                <w:szCs w:val="14"/>
              </w:rPr>
            </w:pPr>
            <w:r>
              <w:rPr>
                <w:rFonts w:ascii="Times New Roman" w:hAnsi="Times New Roman" w:cs="Times New Roman"/>
                <w:b/>
                <w:bCs/>
                <w:color w:val="000000" w:themeColor="text1"/>
                <w:szCs w:val="14"/>
              </w:rPr>
              <w:t>1</w:t>
            </w:r>
            <w:r w:rsidR="00B75E9F">
              <w:rPr>
                <w:rFonts w:ascii="Times New Roman" w:hAnsi="Times New Roman" w:cs="Times New Roman"/>
                <w:b/>
                <w:bCs/>
                <w:color w:val="000000" w:themeColor="text1"/>
                <w:szCs w:val="14"/>
              </w:rPr>
              <w:t>17</w:t>
            </w:r>
          </w:p>
        </w:tc>
      </w:tr>
      <w:tr w:rsidR="00DC1604" w:rsidRPr="00BF2ED6" w14:paraId="090ED551" w14:textId="77777777" w:rsidTr="00E77192">
        <w:trPr>
          <w:trHeight w:val="228"/>
        </w:trPr>
        <w:tc>
          <w:tcPr>
            <w:tcW w:w="260" w:type="dxa"/>
          </w:tcPr>
          <w:p w14:paraId="3F91CD35" w14:textId="2937CD3A" w:rsidR="007D3528" w:rsidRPr="00BF2ED6" w:rsidRDefault="007D3528" w:rsidP="00B67ADE">
            <w:pPr>
              <w:spacing w:after="0" w:line="240" w:lineRule="auto"/>
              <w:jc w:val="center"/>
              <w:rPr>
                <w:rFonts w:ascii="Times New Roman" w:hAnsi="Times New Roman" w:cs="Times New Roman"/>
                <w:b/>
                <w:bCs/>
                <w:color w:val="000000" w:themeColor="text1"/>
                <w:szCs w:val="14"/>
              </w:rPr>
            </w:pPr>
          </w:p>
        </w:tc>
        <w:tc>
          <w:tcPr>
            <w:tcW w:w="3590" w:type="dxa"/>
          </w:tcPr>
          <w:p w14:paraId="577A45BE" w14:textId="2C8F9111" w:rsidR="007D3528" w:rsidRPr="00BF2ED6" w:rsidRDefault="007D3528" w:rsidP="0076701E">
            <w:pPr>
              <w:spacing w:after="0" w:line="240" w:lineRule="auto"/>
              <w:rPr>
                <w:rFonts w:ascii="Times New Roman" w:hAnsi="Times New Roman" w:cs="Times New Roman"/>
                <w:b/>
                <w:bCs/>
                <w:color w:val="000000" w:themeColor="text1"/>
                <w:szCs w:val="14"/>
              </w:rPr>
            </w:pPr>
            <w:r w:rsidRPr="00BF2ED6">
              <w:rPr>
                <w:rFonts w:ascii="Times New Roman" w:hAnsi="Times New Roman" w:cs="Times New Roman"/>
                <w:b/>
                <w:bCs/>
                <w:color w:val="000000" w:themeColor="text1"/>
                <w:szCs w:val="14"/>
              </w:rPr>
              <w:t>Index</w:t>
            </w:r>
          </w:p>
        </w:tc>
        <w:tc>
          <w:tcPr>
            <w:tcW w:w="773" w:type="dxa"/>
          </w:tcPr>
          <w:p w14:paraId="08D25B8D" w14:textId="2C2492B1" w:rsidR="007D3528" w:rsidRPr="00BF2ED6" w:rsidRDefault="00BF2ED6" w:rsidP="008711A1">
            <w:pPr>
              <w:spacing w:after="0" w:line="240" w:lineRule="auto"/>
              <w:jc w:val="right"/>
              <w:rPr>
                <w:rFonts w:ascii="Times New Roman" w:hAnsi="Times New Roman" w:cs="Times New Roman"/>
                <w:b/>
                <w:bCs/>
                <w:color w:val="000000" w:themeColor="text1"/>
                <w:szCs w:val="14"/>
              </w:rPr>
            </w:pPr>
            <w:r>
              <w:rPr>
                <w:rFonts w:ascii="Times New Roman" w:hAnsi="Times New Roman" w:cs="Times New Roman"/>
                <w:b/>
                <w:bCs/>
                <w:color w:val="000000" w:themeColor="text1"/>
                <w:szCs w:val="14"/>
              </w:rPr>
              <w:t>1</w:t>
            </w:r>
            <w:r w:rsidR="00B75E9F">
              <w:rPr>
                <w:rFonts w:ascii="Times New Roman" w:hAnsi="Times New Roman" w:cs="Times New Roman"/>
                <w:b/>
                <w:bCs/>
                <w:color w:val="000000" w:themeColor="text1"/>
                <w:szCs w:val="14"/>
              </w:rPr>
              <w:t>31</w:t>
            </w:r>
          </w:p>
        </w:tc>
      </w:tr>
    </w:tbl>
    <w:p w14:paraId="6B7229D8" w14:textId="533E8C03" w:rsidR="007A216B" w:rsidRPr="00DC1604" w:rsidRDefault="0041170E" w:rsidP="00B67ADE">
      <w:pPr>
        <w:spacing w:after="0" w:line="240" w:lineRule="auto"/>
        <w:jc w:val="center"/>
        <w:rPr>
          <w:rFonts w:ascii="Times New Roman" w:hAnsi="Times New Roman" w:cs="Times New Roman"/>
          <w:b/>
          <w:bCs/>
          <w:color w:val="000000" w:themeColor="text1"/>
          <w:sz w:val="22"/>
          <w:szCs w:val="16"/>
        </w:rPr>
      </w:pPr>
      <w:r w:rsidRPr="00DC1604">
        <w:rPr>
          <w:rFonts w:ascii="Times New Roman" w:hAnsi="Times New Roman" w:cs="Times New Roman"/>
          <w:noProof/>
          <w:color w:val="000000" w:themeColor="text1"/>
          <w:sz w:val="22"/>
          <w:szCs w:val="16"/>
        </w:rPr>
        <mc:AlternateContent>
          <mc:Choice Requires="wps">
            <w:drawing>
              <wp:anchor distT="0" distB="0" distL="114300" distR="114300" simplePos="0" relativeHeight="251479552" behindDoc="0" locked="0" layoutInCell="1" allowOverlap="1" wp14:anchorId="01B4A160" wp14:editId="405D61B4">
                <wp:simplePos x="0" y="0"/>
                <wp:positionH relativeFrom="page">
                  <wp:posOffset>254000</wp:posOffset>
                </wp:positionH>
                <wp:positionV relativeFrom="paragraph">
                  <wp:posOffset>304165</wp:posOffset>
                </wp:positionV>
                <wp:extent cx="3362325" cy="337197"/>
                <wp:effectExtent l="0" t="0" r="9525" b="5715"/>
                <wp:wrapNone/>
                <wp:docPr id="2" name="Rectangle 2"/>
                <wp:cNvGraphicFramePr/>
                <a:graphic xmlns:a="http://schemas.openxmlformats.org/drawingml/2006/main">
                  <a:graphicData uri="http://schemas.microsoft.com/office/word/2010/wordprocessingShape">
                    <wps:wsp>
                      <wps:cNvSpPr/>
                      <wps:spPr>
                        <a:xfrm>
                          <a:off x="0" y="0"/>
                          <a:ext cx="3362325" cy="337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F86AE2" id="Rectangle 2" o:spid="_x0000_s1026" style="position:absolute;margin-left:20pt;margin-top:23.95pt;width:264.75pt;height:26.55pt;z-index:251479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" fillcolor="white [3212]" stroked="f" strokeweight="1pt">
                <w10:wrap anchorx="page"/>
              </v:rect>
            </w:pict>
          </mc:Fallback>
        </mc:AlternateContent>
      </w:r>
      <w:r w:rsidR="007A216B" w:rsidRPr="00DC1604">
        <w:rPr>
          <w:rFonts w:ascii="Times New Roman" w:hAnsi="Times New Roman" w:cs="Times New Roman"/>
          <w:b/>
          <w:bCs/>
          <w:color w:val="000000" w:themeColor="text1"/>
          <w:sz w:val="22"/>
          <w:szCs w:val="16"/>
        </w:rPr>
        <w:br w:type="page"/>
      </w:r>
    </w:p>
    <w:p w14:paraId="5537A402" w14:textId="22865984" w:rsidR="00D43F02" w:rsidRPr="004D566D" w:rsidRDefault="004D566D" w:rsidP="004D566D">
      <w:pPr>
        <w:spacing w:after="160" w:line="259" w:lineRule="auto"/>
        <w:jc w:val="center"/>
        <w:rPr>
          <w:rFonts w:ascii="Times New Roman" w:hAnsi="Times New Roman" w:cs="Times New Roman"/>
          <w:b/>
          <w:bCs/>
          <w:sz w:val="22"/>
          <w:szCs w:val="16"/>
        </w:rPr>
      </w:pPr>
      <w:r w:rsidRPr="00DC1604">
        <w:rPr>
          <w:rFonts w:ascii="Times New Roman" w:hAnsi="Times New Roman" w:cs="Times New Roman"/>
          <w:noProof/>
          <w:color w:val="000000" w:themeColor="text1"/>
          <w:sz w:val="22"/>
          <w:szCs w:val="16"/>
        </w:rPr>
        <w:lastRenderedPageBreak/>
        <mc:AlternateContent>
          <mc:Choice Requires="wps">
            <w:drawing>
              <wp:anchor distT="0" distB="0" distL="114300" distR="114300" simplePos="0" relativeHeight="251433472" behindDoc="0" locked="0" layoutInCell="1" allowOverlap="1" wp14:anchorId="48F7E631" wp14:editId="597A1BFE">
                <wp:simplePos x="0" y="0"/>
                <wp:positionH relativeFrom="page">
                  <wp:posOffset>280793</wp:posOffset>
                </wp:positionH>
                <wp:positionV relativeFrom="paragraph">
                  <wp:posOffset>-530204</wp:posOffset>
                </wp:positionV>
                <wp:extent cx="3362325" cy="337197"/>
                <wp:effectExtent l="0" t="0" r="9525" b="5715"/>
                <wp:wrapNone/>
                <wp:docPr id="12" name="Rectangle 12"/>
                <wp:cNvGraphicFramePr/>
                <a:graphic xmlns:a="http://schemas.openxmlformats.org/drawingml/2006/main">
                  <a:graphicData uri="http://schemas.microsoft.com/office/word/2010/wordprocessingShape">
                    <wps:wsp>
                      <wps:cNvSpPr/>
                      <wps:spPr>
                        <a:xfrm>
                          <a:off x="0" y="0"/>
                          <a:ext cx="3362325" cy="337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1388D" id="Rectangle 12" o:spid="_x0000_s1026" style="position:absolute;margin-left:22.1pt;margin-top:-41.75pt;width:264.75pt;height:26.55pt;z-index:251433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" fillcolor="white [3212]" stroked="f" strokeweight="1pt">
                <w10:wrap anchorx="page"/>
              </v:rect>
            </w:pict>
          </mc:Fallback>
        </mc:AlternateContent>
      </w:r>
      <w:r w:rsidR="001E30BE" w:rsidRPr="004D566D">
        <w:rPr>
          <w:rFonts w:ascii="Times New Roman" w:hAnsi="Times New Roman" w:cs="Times New Roman"/>
          <w:b/>
          <w:bCs/>
          <w:noProof/>
          <w:color w:val="000000" w:themeColor="text1"/>
          <w:sz w:val="22"/>
          <w:szCs w:val="16"/>
        </w:rPr>
        <mc:AlternateContent>
          <mc:Choice Requires="wps">
            <w:drawing>
              <wp:anchor distT="0" distB="0" distL="114300" distR="114300" simplePos="0" relativeHeight="251309568" behindDoc="0" locked="0" layoutInCell="1" allowOverlap="1" wp14:anchorId="7C8F1A03" wp14:editId="3C90C4CD">
                <wp:simplePos x="0" y="0"/>
                <wp:positionH relativeFrom="margin">
                  <wp:posOffset>-211455</wp:posOffset>
                </wp:positionH>
                <wp:positionV relativeFrom="paragraph">
                  <wp:posOffset>-376125</wp:posOffset>
                </wp:positionV>
                <wp:extent cx="3433207" cy="248421"/>
                <wp:effectExtent l="0" t="0" r="0" b="0"/>
                <wp:wrapNone/>
                <wp:docPr id="59" name="Rectangle 59"/>
                <wp:cNvGraphicFramePr/>
                <a:graphic xmlns:a="http://schemas.openxmlformats.org/drawingml/2006/main">
                  <a:graphicData uri="http://schemas.microsoft.com/office/word/2010/wordprocessingShape">
                    <wps:wsp>
                      <wps:cNvSpPr/>
                      <wps:spPr>
                        <a:xfrm>
                          <a:off x="0" y="0"/>
                          <a:ext cx="3433207" cy="24842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E841EF" id="Rectangle 59" o:spid="_x0000_s1026" style="position:absolute;margin-left:-16.65pt;margin-top:-29.6pt;width:270.35pt;height:19.55pt;z-index:2513095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" fillcolor="white [3212]" stroked="f" strokeweight="1pt">
                <w10:wrap anchorx="margin"/>
              </v:rect>
            </w:pict>
          </mc:Fallback>
        </mc:AlternateContent>
      </w:r>
      <w:r w:rsidRPr="004D566D">
        <w:rPr>
          <w:rFonts w:ascii="Times New Roman" w:hAnsi="Times New Roman" w:cs="Times New Roman"/>
          <w:b/>
          <w:bCs/>
          <w:sz w:val="22"/>
          <w:szCs w:val="16"/>
        </w:rPr>
        <w:t>PREFACE</w:t>
      </w:r>
      <w:bookmarkEnd w:id="0"/>
    </w:p>
    <w:p w14:paraId="1326EBEA" w14:textId="77777777" w:rsidR="004D566D" w:rsidRDefault="004D566D" w:rsidP="004D566D">
      <w:pPr>
        <w:shd w:val="clear" w:color="auto" w:fill="FFFFFF"/>
        <w:tabs>
          <w:tab w:val="left" w:pos="3686"/>
        </w:tabs>
        <w:spacing w:before="75" w:after="75"/>
        <w:jc w:val="both"/>
        <w:rPr>
          <w:rFonts w:ascii="Times New Roman" w:hAnsi="Times New Roman" w:cs="Times New Roman"/>
          <w:color w:val="1C1D1E"/>
        </w:rPr>
      </w:pPr>
    </w:p>
    <w:p w14:paraId="263A0387" w14:textId="7D0879F5" w:rsidR="00526043" w:rsidRPr="00526043" w:rsidRDefault="004D566D" w:rsidP="004D566D">
      <w:pPr>
        <w:shd w:val="clear" w:color="auto" w:fill="FFFFFF"/>
        <w:tabs>
          <w:tab w:val="left" w:pos="3686"/>
        </w:tabs>
        <w:spacing w:before="75" w:after="75"/>
        <w:jc w:val="both"/>
        <w:rPr>
          <w:rFonts w:ascii="Times New Roman" w:hAnsi="Times New Roman" w:cs="Times New Roman"/>
          <w:color w:val="1C1D1E"/>
        </w:rPr>
      </w:pPr>
      <w:r>
        <w:rPr>
          <w:rFonts w:ascii="Times New Roman" w:hAnsi="Times New Roman" w:cs="Times New Roman"/>
          <w:color w:val="1C1D1E"/>
        </w:rPr>
        <w:t xml:space="preserve">This book is written specifically for </w:t>
      </w:r>
      <w:r w:rsidRPr="00D05C6B">
        <w:rPr>
          <w:rFonts w:ascii="Times New Roman" w:hAnsi="Times New Roman" w:cs="Times New Roman"/>
          <w:color w:val="1C1D1E"/>
          <w:spacing w:val="100"/>
        </w:rPr>
        <w:t>five</w:t>
      </w:r>
      <w:r>
        <w:rPr>
          <w:rFonts w:ascii="Times New Roman" w:hAnsi="Times New Roman" w:cs="Times New Roman"/>
          <w:color w:val="1C1D1E"/>
        </w:rPr>
        <w:t xml:space="preserve"> different </w:t>
      </w:r>
      <w:r w:rsidR="00526043" w:rsidRPr="00D05C6B">
        <w:rPr>
          <w:rFonts w:ascii="Times New Roman" w:hAnsi="Times New Roman" w:cs="Times New Roman"/>
          <w:color w:val="1C1D1E"/>
          <w:spacing w:val="100"/>
        </w:rPr>
        <w:t>purpose</w:t>
      </w:r>
      <w:r w:rsidRPr="00D05C6B">
        <w:rPr>
          <w:rFonts w:ascii="Times New Roman" w:hAnsi="Times New Roman" w:cs="Times New Roman"/>
          <w:color w:val="1C1D1E"/>
          <w:spacing w:val="100"/>
        </w:rPr>
        <w:t>s</w:t>
      </w:r>
      <w:r w:rsidR="00526043" w:rsidRPr="00526043">
        <w:rPr>
          <w:rFonts w:ascii="Times New Roman" w:hAnsi="Times New Roman" w:cs="Times New Roman"/>
          <w:color w:val="1C1D1E"/>
        </w:rPr>
        <w:t xml:space="preserve"> </w:t>
      </w:r>
      <w:r>
        <w:rPr>
          <w:rFonts w:ascii="Times New Roman" w:hAnsi="Times New Roman" w:cs="Times New Roman"/>
          <w:color w:val="1C1D1E"/>
        </w:rPr>
        <w:t xml:space="preserve">which expands its </w:t>
      </w:r>
      <w:r w:rsidR="00526043" w:rsidRPr="00526043">
        <w:rPr>
          <w:rFonts w:ascii="Times New Roman" w:hAnsi="Times New Roman" w:cs="Times New Roman"/>
          <w:color w:val="1C1D1E"/>
        </w:rPr>
        <w:t>scope</w:t>
      </w:r>
      <w:r>
        <w:rPr>
          <w:rFonts w:ascii="Times New Roman" w:hAnsi="Times New Roman" w:cs="Times New Roman"/>
          <w:color w:val="1C1D1E"/>
        </w:rPr>
        <w:t xml:space="preserve"> starting from </w:t>
      </w:r>
      <w:r w:rsidRPr="00D05C6B">
        <w:rPr>
          <w:rFonts w:ascii="Times New Roman" w:hAnsi="Times New Roman" w:cs="Times New Roman"/>
          <w:color w:val="1C1D1E"/>
          <w:spacing w:val="100"/>
        </w:rPr>
        <w:t>designing</w:t>
      </w:r>
      <w:r>
        <w:rPr>
          <w:rFonts w:ascii="Times New Roman" w:hAnsi="Times New Roman" w:cs="Times New Roman"/>
          <w:color w:val="1C1D1E"/>
        </w:rPr>
        <w:t xml:space="preserve"> to </w:t>
      </w:r>
      <w:r w:rsidRPr="00D05C6B">
        <w:rPr>
          <w:rFonts w:ascii="Times New Roman" w:hAnsi="Times New Roman" w:cs="Times New Roman"/>
          <w:color w:val="1C1D1E"/>
          <w:spacing w:val="100"/>
        </w:rPr>
        <w:t>verification and validation</w:t>
      </w:r>
      <w:r>
        <w:rPr>
          <w:rFonts w:ascii="Times New Roman" w:hAnsi="Times New Roman" w:cs="Times New Roman"/>
          <w:color w:val="1C1D1E"/>
        </w:rPr>
        <w:t xml:space="preserve"> of a new system. The </w:t>
      </w:r>
      <w:r w:rsidR="00FA4780" w:rsidRPr="00D05C6B">
        <w:rPr>
          <w:rFonts w:ascii="Times New Roman" w:hAnsi="Times New Roman" w:cs="Times New Roman"/>
          <w:smallCaps/>
          <w:color w:val="1C1D1E"/>
        </w:rPr>
        <w:t>knowledge</w:t>
      </w:r>
      <w:r w:rsidR="00FA4780">
        <w:rPr>
          <w:rFonts w:ascii="Times New Roman" w:hAnsi="Times New Roman" w:cs="Times New Roman"/>
          <w:color w:val="1C1D1E"/>
        </w:rPr>
        <w:t xml:space="preserve"> shared in this book can be utilize</w:t>
      </w:r>
      <w:r w:rsidR="0096617F">
        <w:rPr>
          <w:rFonts w:ascii="Times New Roman" w:hAnsi="Times New Roman" w:cs="Times New Roman"/>
          <w:color w:val="1C1D1E"/>
        </w:rPr>
        <w:t>d</w:t>
      </w:r>
      <w:r w:rsidR="00FA4780">
        <w:rPr>
          <w:rFonts w:ascii="Times New Roman" w:hAnsi="Times New Roman" w:cs="Times New Roman"/>
          <w:color w:val="1C1D1E"/>
        </w:rPr>
        <w:t xml:space="preserve">  </w:t>
      </w:r>
      <w:r>
        <w:rPr>
          <w:rFonts w:ascii="Times New Roman" w:hAnsi="Times New Roman" w:cs="Times New Roman"/>
          <w:color w:val="1C1D1E"/>
        </w:rPr>
        <w:t xml:space="preserve"> </w:t>
      </w:r>
    </w:p>
    <w:p w14:paraId="1AA614A8" w14:textId="053009CE" w:rsidR="00526043" w:rsidRPr="00526043" w:rsidRDefault="00FA4780" w:rsidP="00170E39">
      <w:pPr>
        <w:pStyle w:val="ListParagraph"/>
        <w:numPr>
          <w:ilvl w:val="0"/>
          <w:numId w:val="15"/>
        </w:numPr>
        <w:shd w:val="clear" w:color="auto" w:fill="FFFFFF"/>
        <w:spacing w:before="75" w:after="75" w:line="360" w:lineRule="auto"/>
        <w:ind w:left="142" w:hanging="142"/>
        <w:jc w:val="both"/>
        <w:rPr>
          <w:rFonts w:ascii="Times New Roman" w:hAnsi="Times New Roman" w:cs="Times New Roman"/>
          <w:color w:val="1C1D1E"/>
        </w:rPr>
      </w:pPr>
      <w:r>
        <w:rPr>
          <w:rFonts w:ascii="Times New Roman" w:hAnsi="Times New Roman" w:cs="Times New Roman"/>
          <w:color w:val="1C1D1E"/>
        </w:rPr>
        <w:t>t</w:t>
      </w:r>
      <w:r w:rsidR="00526043" w:rsidRPr="00526043">
        <w:rPr>
          <w:rFonts w:ascii="Times New Roman" w:hAnsi="Times New Roman" w:cs="Times New Roman"/>
          <w:color w:val="1C1D1E"/>
        </w:rPr>
        <w:t xml:space="preserve">o </w:t>
      </w:r>
      <w:r w:rsidR="00526043" w:rsidRPr="00D05C6B">
        <w:rPr>
          <w:rFonts w:ascii="Times New Roman" w:hAnsi="Times New Roman" w:cs="Times New Roman"/>
          <w:color w:val="1C1D1E"/>
          <w:spacing w:val="100"/>
        </w:rPr>
        <w:t>design</w:t>
      </w:r>
      <w:r w:rsidR="00526043" w:rsidRPr="00526043">
        <w:rPr>
          <w:rFonts w:ascii="Times New Roman" w:hAnsi="Times New Roman" w:cs="Times New Roman"/>
          <w:color w:val="1C1D1E"/>
        </w:rPr>
        <w:t xml:space="preserve"> and </w:t>
      </w:r>
      <w:r w:rsidR="00526043" w:rsidRPr="00D05C6B">
        <w:rPr>
          <w:rFonts w:ascii="Times New Roman" w:hAnsi="Times New Roman" w:cs="Times New Roman"/>
          <w:color w:val="1C1D1E"/>
          <w:spacing w:val="100"/>
        </w:rPr>
        <w:t>develop</w:t>
      </w:r>
      <w:r w:rsidR="00526043" w:rsidRPr="00526043">
        <w:rPr>
          <w:rFonts w:ascii="Times New Roman" w:hAnsi="Times New Roman" w:cs="Times New Roman"/>
          <w:color w:val="1C1D1E"/>
        </w:rPr>
        <w:t xml:space="preserve"> a common framework of modelling and simulation</w:t>
      </w:r>
      <w:r w:rsidR="00526043" w:rsidRPr="00526043">
        <w:rPr>
          <w:rFonts w:ascii="Times New Roman" w:hAnsi="Times New Roman" w:cs="Times New Roman"/>
          <w:color w:val="1C1D1E"/>
        </w:rPr>
        <w:fldChar w:fldCharType="begin"/>
      </w:r>
      <w:r w:rsidR="00526043" w:rsidRPr="00526043">
        <w:rPr>
          <w:rFonts w:ascii="Times New Roman" w:hAnsi="Times New Roman" w:cs="Times New Roman"/>
        </w:rPr>
        <w:instrText xml:space="preserve"> XE "</w:instrText>
      </w:r>
      <w:r w:rsidR="00526043" w:rsidRPr="00526043">
        <w:rPr>
          <w:rFonts w:ascii="Times New Roman" w:hAnsi="Times New Roman" w:cs="Times New Roman"/>
          <w:noProof/>
          <w:snapToGrid w:val="0"/>
        </w:rPr>
        <w:instrText>simulation</w:instrText>
      </w:r>
      <w:r w:rsidR="00526043" w:rsidRPr="00526043">
        <w:rPr>
          <w:rFonts w:ascii="Times New Roman" w:hAnsi="Times New Roman" w:cs="Times New Roman"/>
        </w:rPr>
        <w:instrText xml:space="preserve">" </w:instrText>
      </w:r>
      <w:r w:rsidR="00526043" w:rsidRPr="00526043">
        <w:rPr>
          <w:rFonts w:ascii="Times New Roman" w:hAnsi="Times New Roman" w:cs="Times New Roman"/>
          <w:color w:val="1C1D1E"/>
        </w:rPr>
        <w:fldChar w:fldCharType="end"/>
      </w:r>
      <w:r w:rsidR="00526043" w:rsidRPr="00526043">
        <w:rPr>
          <w:rFonts w:ascii="Times New Roman" w:hAnsi="Times New Roman" w:cs="Times New Roman"/>
          <w:color w:val="1C1D1E"/>
        </w:rPr>
        <w:t xml:space="preserve"> of </w:t>
      </w:r>
      <w:r w:rsidR="00526043" w:rsidRPr="000E5814">
        <w:rPr>
          <w:rFonts w:ascii="Times New Roman" w:hAnsi="Times New Roman" w:cs="Times New Roman"/>
          <w:smallCaps/>
          <w:color w:val="1C1D1E"/>
        </w:rPr>
        <w:t>strategic</w:t>
      </w:r>
      <w:r w:rsidR="00526043" w:rsidRPr="00526043">
        <w:rPr>
          <w:rFonts w:ascii="Times New Roman" w:hAnsi="Times New Roman" w:cs="Times New Roman"/>
          <w:color w:val="1C1D1E"/>
        </w:rPr>
        <w:fldChar w:fldCharType="begin"/>
      </w:r>
      <w:r w:rsidR="00526043" w:rsidRPr="00526043">
        <w:rPr>
          <w:rFonts w:ascii="Times New Roman" w:hAnsi="Times New Roman" w:cs="Times New Roman"/>
        </w:rPr>
        <w:instrText xml:space="preserve"> XE "strategic" </w:instrText>
      </w:r>
      <w:r w:rsidR="00526043" w:rsidRPr="00526043">
        <w:rPr>
          <w:rFonts w:ascii="Times New Roman" w:hAnsi="Times New Roman" w:cs="Times New Roman"/>
          <w:color w:val="1C1D1E"/>
        </w:rPr>
        <w:fldChar w:fldCharType="end"/>
      </w:r>
      <w:r w:rsidR="00526043" w:rsidRPr="00526043">
        <w:rPr>
          <w:rFonts w:ascii="Times New Roman" w:hAnsi="Times New Roman" w:cs="Times New Roman"/>
          <w:color w:val="1C1D1E"/>
        </w:rPr>
        <w:t xml:space="preserve"> and </w:t>
      </w:r>
      <w:r w:rsidR="00526043" w:rsidRPr="000E5814">
        <w:rPr>
          <w:rFonts w:ascii="Times New Roman" w:hAnsi="Times New Roman" w:cs="Times New Roman"/>
          <w:smallCaps/>
          <w:color w:val="1C1D1E"/>
        </w:rPr>
        <w:t>operational</w:t>
      </w:r>
      <w:r w:rsidR="00526043" w:rsidRPr="00526043">
        <w:rPr>
          <w:rFonts w:ascii="Times New Roman" w:hAnsi="Times New Roman" w:cs="Times New Roman"/>
          <w:color w:val="1C1D1E"/>
        </w:rPr>
        <w:t xml:space="preserve"> level </w:t>
      </w:r>
      <w:r w:rsidR="000F6630">
        <w:rPr>
          <w:rFonts w:ascii="Times New Roman" w:hAnsi="Times New Roman" w:cs="Times New Roman"/>
          <w:color w:val="1C1D1E"/>
        </w:rPr>
        <w:t xml:space="preserve">collaborative </w:t>
      </w:r>
      <w:r w:rsidR="00E73FA3">
        <w:rPr>
          <w:rFonts w:ascii="Times New Roman" w:hAnsi="Times New Roman" w:cs="Times New Roman"/>
          <w:color w:val="1C1D1E"/>
        </w:rPr>
        <w:t>operations</w:t>
      </w:r>
      <w:r w:rsidR="00526043" w:rsidRPr="00526043">
        <w:rPr>
          <w:rFonts w:ascii="Times New Roman" w:hAnsi="Times New Roman" w:cs="Times New Roman"/>
          <w:color w:val="1C1D1E"/>
        </w:rPr>
        <w:fldChar w:fldCharType="begin"/>
      </w:r>
      <w:r w:rsidR="00526043" w:rsidRPr="00526043">
        <w:rPr>
          <w:rFonts w:ascii="Times New Roman" w:hAnsi="Times New Roman" w:cs="Times New Roman"/>
        </w:rPr>
        <w:instrText xml:space="preserve"> XE "wargame" </w:instrText>
      </w:r>
      <w:r w:rsidR="00526043" w:rsidRPr="00526043">
        <w:rPr>
          <w:rFonts w:ascii="Times New Roman" w:hAnsi="Times New Roman" w:cs="Times New Roman"/>
          <w:color w:val="1C1D1E"/>
        </w:rPr>
        <w:fldChar w:fldCharType="end"/>
      </w:r>
      <w:r w:rsidR="00526043" w:rsidRPr="00526043">
        <w:rPr>
          <w:rFonts w:ascii="Times New Roman" w:hAnsi="Times New Roman" w:cs="Times New Roman"/>
          <w:color w:val="1C1D1E"/>
        </w:rPr>
        <w:t xml:space="preserve"> </w:t>
      </w:r>
      <w:r w:rsidR="000F6630">
        <w:rPr>
          <w:rFonts w:ascii="Times New Roman" w:hAnsi="Times New Roman" w:cs="Times New Roman"/>
          <w:color w:val="1C1D1E"/>
        </w:rPr>
        <w:t>involving</w:t>
      </w:r>
      <w:r w:rsidR="00526043" w:rsidRPr="00526043">
        <w:rPr>
          <w:rFonts w:ascii="Times New Roman" w:hAnsi="Times New Roman" w:cs="Times New Roman"/>
          <w:color w:val="1C1D1E"/>
        </w:rPr>
        <w:t xml:space="preserve"> </w:t>
      </w:r>
      <w:r>
        <w:rPr>
          <w:rFonts w:ascii="Times New Roman" w:hAnsi="Times New Roman" w:cs="Times New Roman"/>
          <w:color w:val="1C1D1E"/>
        </w:rPr>
        <w:t xml:space="preserve">at least </w:t>
      </w:r>
      <w:r w:rsidRPr="00E92895">
        <w:rPr>
          <w:rFonts w:ascii="Times New Roman" w:hAnsi="Times New Roman" w:cs="Times New Roman"/>
          <w:smallCaps/>
          <w:color w:val="1C1D1E"/>
        </w:rPr>
        <w:t>more than one</w:t>
      </w:r>
      <w:r w:rsidR="00526043" w:rsidRPr="00526043">
        <w:rPr>
          <w:rFonts w:ascii="Times New Roman" w:hAnsi="Times New Roman" w:cs="Times New Roman"/>
          <w:color w:val="1C1D1E"/>
        </w:rPr>
        <w:t xml:space="preserve"> domain</w:t>
      </w:r>
      <w:r>
        <w:rPr>
          <w:rFonts w:ascii="Times New Roman" w:hAnsi="Times New Roman" w:cs="Times New Roman"/>
          <w:color w:val="1C1D1E"/>
        </w:rPr>
        <w:t xml:space="preserve"> of</w:t>
      </w:r>
      <w:r w:rsidR="00526043" w:rsidRPr="00526043">
        <w:rPr>
          <w:rFonts w:ascii="Times New Roman" w:hAnsi="Times New Roman" w:cs="Times New Roman"/>
          <w:color w:val="1C1D1E"/>
        </w:rPr>
        <w:t xml:space="preserve"> </w:t>
      </w:r>
      <w:r>
        <w:rPr>
          <w:rFonts w:ascii="Times New Roman" w:hAnsi="Times New Roman" w:cs="Times New Roman"/>
          <w:color w:val="1C1D1E"/>
        </w:rPr>
        <w:t>Servic</w:t>
      </w:r>
      <w:r w:rsidR="00612A0E">
        <w:rPr>
          <w:rFonts w:ascii="Times New Roman" w:hAnsi="Times New Roman" w:cs="Times New Roman"/>
          <w:color w:val="1C1D1E"/>
        </w:rPr>
        <w:t>e</w:t>
      </w:r>
      <w:r w:rsidR="00AD26DC">
        <w:rPr>
          <w:rFonts w:ascii="Times New Roman" w:hAnsi="Times New Roman" w:cs="Times New Roman"/>
          <w:color w:val="1C1D1E"/>
        </w:rPr>
        <w:t>s</w:t>
      </w:r>
      <w:r>
        <w:rPr>
          <w:rFonts w:ascii="Times New Roman" w:hAnsi="Times New Roman" w:cs="Times New Roman"/>
          <w:color w:val="1C1D1E"/>
        </w:rPr>
        <w:t xml:space="preserve"> starting from </w:t>
      </w:r>
      <w:r w:rsidR="00526043" w:rsidRPr="00526043">
        <w:rPr>
          <w:rFonts w:ascii="Times New Roman" w:hAnsi="Times New Roman" w:cs="Times New Roman"/>
          <w:color w:val="1C1D1E"/>
        </w:rPr>
        <w:t>land, water, air, space, information, and cyberspace</w:t>
      </w:r>
      <w:r>
        <w:rPr>
          <w:rFonts w:ascii="Times New Roman" w:hAnsi="Times New Roman" w:cs="Times New Roman"/>
          <w:color w:val="1C1D1E"/>
        </w:rPr>
        <w:t xml:space="preserve"> and</w:t>
      </w:r>
      <w:r w:rsidR="00526043" w:rsidRPr="00526043">
        <w:rPr>
          <w:rFonts w:ascii="Times New Roman" w:hAnsi="Times New Roman" w:cs="Times New Roman"/>
          <w:color w:val="1C1D1E"/>
        </w:rPr>
        <w:t xml:space="preserve"> considering different combat </w:t>
      </w:r>
      <w:r w:rsidR="005E7CC9">
        <w:rPr>
          <w:rFonts w:ascii="Times New Roman" w:hAnsi="Times New Roman" w:cs="Times New Roman"/>
          <w:color w:val="1C1D1E"/>
        </w:rPr>
        <w:t xml:space="preserve">resolution </w:t>
      </w:r>
      <w:r w:rsidR="00526043" w:rsidRPr="00526043">
        <w:rPr>
          <w:rFonts w:ascii="Times New Roman" w:hAnsi="Times New Roman" w:cs="Times New Roman"/>
          <w:color w:val="1C1D1E"/>
        </w:rPr>
        <w:t>scenarios as case study.</w:t>
      </w:r>
    </w:p>
    <w:p w14:paraId="707336DD" w14:textId="1626EA7E" w:rsidR="00526043" w:rsidRPr="00526043" w:rsidRDefault="00FA4780" w:rsidP="00170E39">
      <w:pPr>
        <w:pStyle w:val="ListParagraph"/>
        <w:numPr>
          <w:ilvl w:val="0"/>
          <w:numId w:val="15"/>
        </w:numPr>
        <w:shd w:val="clear" w:color="auto" w:fill="FFFFFF"/>
        <w:spacing w:before="75" w:after="75" w:line="360" w:lineRule="auto"/>
        <w:ind w:left="142" w:hanging="142"/>
        <w:jc w:val="both"/>
        <w:rPr>
          <w:rFonts w:ascii="Times New Roman" w:hAnsi="Times New Roman" w:cs="Times New Roman"/>
          <w:color w:val="1C1D1E"/>
        </w:rPr>
      </w:pPr>
      <w:r>
        <w:rPr>
          <w:rFonts w:ascii="Times New Roman" w:hAnsi="Times New Roman" w:cs="Times New Roman"/>
          <w:color w:val="1C1D1E"/>
        </w:rPr>
        <w:t>t</w:t>
      </w:r>
      <w:r w:rsidR="00526043" w:rsidRPr="00526043">
        <w:rPr>
          <w:rFonts w:ascii="Times New Roman" w:hAnsi="Times New Roman" w:cs="Times New Roman"/>
          <w:color w:val="1C1D1E"/>
        </w:rPr>
        <w:t xml:space="preserve">o estimate the </w:t>
      </w:r>
      <w:r w:rsidR="00526043" w:rsidRPr="00863A1D">
        <w:rPr>
          <w:rFonts w:ascii="Times New Roman" w:hAnsi="Times New Roman" w:cs="Times New Roman"/>
          <w:color w:val="1C1D1E"/>
          <w:spacing w:val="100"/>
        </w:rPr>
        <w:t>parameters</w:t>
      </w:r>
      <w:r w:rsidR="00526043" w:rsidRPr="00526043">
        <w:rPr>
          <w:rFonts w:ascii="Times New Roman" w:hAnsi="Times New Roman" w:cs="Times New Roman"/>
          <w:color w:val="1C1D1E"/>
        </w:rPr>
        <w:t xml:space="preserve"> of </w:t>
      </w:r>
      <w:r w:rsidR="00526043" w:rsidRPr="00863A1D">
        <w:rPr>
          <w:rFonts w:ascii="Times New Roman" w:hAnsi="Times New Roman" w:cs="Times New Roman"/>
          <w:color w:val="1C1D1E"/>
          <w:spacing w:val="100"/>
        </w:rPr>
        <w:t>aggregated</w:t>
      </w:r>
      <w:r w:rsidR="00526043" w:rsidRPr="00526043">
        <w:rPr>
          <w:rFonts w:ascii="Times New Roman" w:hAnsi="Times New Roman" w:cs="Times New Roman"/>
          <w:color w:val="1C1D1E"/>
        </w:rPr>
        <w:t xml:space="preserve"> force-on-force combat attrition model from the high-resolution simulation</w:t>
      </w:r>
      <w:r w:rsidR="00526043" w:rsidRPr="00526043">
        <w:rPr>
          <w:rFonts w:ascii="Times New Roman" w:hAnsi="Times New Roman" w:cs="Times New Roman"/>
          <w:color w:val="1C1D1E"/>
        </w:rPr>
        <w:fldChar w:fldCharType="begin"/>
      </w:r>
      <w:r w:rsidR="00526043" w:rsidRPr="00526043">
        <w:rPr>
          <w:rFonts w:ascii="Times New Roman" w:hAnsi="Times New Roman" w:cs="Times New Roman"/>
        </w:rPr>
        <w:instrText xml:space="preserve"> XE "</w:instrText>
      </w:r>
      <w:r w:rsidR="00526043" w:rsidRPr="00526043">
        <w:rPr>
          <w:rFonts w:ascii="Times New Roman" w:hAnsi="Times New Roman" w:cs="Times New Roman"/>
          <w:noProof/>
          <w:snapToGrid w:val="0"/>
        </w:rPr>
        <w:instrText>simulation</w:instrText>
      </w:r>
      <w:r w:rsidR="00526043" w:rsidRPr="00526043">
        <w:rPr>
          <w:rFonts w:ascii="Times New Roman" w:hAnsi="Times New Roman" w:cs="Times New Roman"/>
        </w:rPr>
        <w:instrText xml:space="preserve">" </w:instrText>
      </w:r>
      <w:r w:rsidR="00526043" w:rsidRPr="00526043">
        <w:rPr>
          <w:rFonts w:ascii="Times New Roman" w:hAnsi="Times New Roman" w:cs="Times New Roman"/>
          <w:color w:val="1C1D1E"/>
        </w:rPr>
        <w:fldChar w:fldCharType="end"/>
      </w:r>
      <w:r w:rsidR="00526043" w:rsidRPr="00526043">
        <w:rPr>
          <w:rFonts w:ascii="Times New Roman" w:hAnsi="Times New Roman" w:cs="Times New Roman"/>
          <w:color w:val="1C1D1E"/>
        </w:rPr>
        <w:t xml:space="preserve"> data of different </w:t>
      </w:r>
      <w:r w:rsidR="00E73FA3">
        <w:rPr>
          <w:rFonts w:ascii="Times New Roman" w:hAnsi="Times New Roman" w:cs="Times New Roman"/>
          <w:color w:val="1C1D1E"/>
        </w:rPr>
        <w:t>military</w:t>
      </w:r>
      <w:r w:rsidR="00526043" w:rsidRPr="00526043">
        <w:rPr>
          <w:rFonts w:ascii="Times New Roman" w:hAnsi="Times New Roman" w:cs="Times New Roman"/>
          <w:color w:val="1C1D1E"/>
        </w:rPr>
        <w:t xml:space="preserve"> operations pertaining to air, water, </w:t>
      </w:r>
      <w:proofErr w:type="gramStart"/>
      <w:r w:rsidR="00526043" w:rsidRPr="00526043">
        <w:rPr>
          <w:rFonts w:ascii="Times New Roman" w:hAnsi="Times New Roman" w:cs="Times New Roman"/>
          <w:color w:val="1C1D1E"/>
        </w:rPr>
        <w:t>ground</w:t>
      </w:r>
      <w:proofErr w:type="gramEnd"/>
      <w:r w:rsidR="00526043" w:rsidRPr="00526043">
        <w:rPr>
          <w:rFonts w:ascii="Times New Roman" w:hAnsi="Times New Roman" w:cs="Times New Roman"/>
          <w:color w:val="1C1D1E"/>
        </w:rPr>
        <w:t xml:space="preserve"> and amphibious domain. </w:t>
      </w:r>
    </w:p>
    <w:p w14:paraId="0F0CA138" w14:textId="484717CC" w:rsidR="00526043" w:rsidRPr="00526043" w:rsidRDefault="00423691" w:rsidP="00170E39">
      <w:pPr>
        <w:pStyle w:val="ListParagraph"/>
        <w:numPr>
          <w:ilvl w:val="0"/>
          <w:numId w:val="15"/>
        </w:numPr>
        <w:shd w:val="clear" w:color="auto" w:fill="FFFFFF"/>
        <w:spacing w:before="75" w:after="75" w:line="360" w:lineRule="auto"/>
        <w:ind w:left="142" w:hanging="142"/>
        <w:jc w:val="both"/>
        <w:rPr>
          <w:rFonts w:ascii="Times New Roman" w:hAnsi="Times New Roman" w:cs="Times New Roman"/>
          <w:color w:val="1C1D1E"/>
        </w:rPr>
      </w:pPr>
      <w:r w:rsidRPr="00DC1604">
        <w:rPr>
          <w:rFonts w:ascii="Times New Roman" w:hAnsi="Times New Roman" w:cs="Times New Roman"/>
          <w:noProof/>
          <w:color w:val="000000" w:themeColor="text1"/>
          <w:sz w:val="22"/>
          <w:szCs w:val="16"/>
        </w:rPr>
        <w:lastRenderedPageBreak/>
        <mc:AlternateContent>
          <mc:Choice Requires="wps">
            <w:drawing>
              <wp:anchor distT="0" distB="0" distL="114300" distR="114300" simplePos="0" relativeHeight="251491840" behindDoc="0" locked="0" layoutInCell="1" allowOverlap="1" wp14:anchorId="57FB02BA" wp14:editId="58B9137B">
                <wp:simplePos x="0" y="0"/>
                <wp:positionH relativeFrom="page">
                  <wp:posOffset>221725</wp:posOffset>
                </wp:positionH>
                <wp:positionV relativeFrom="paragraph">
                  <wp:posOffset>-507530</wp:posOffset>
                </wp:positionV>
                <wp:extent cx="3362325" cy="337197"/>
                <wp:effectExtent l="0" t="0" r="9525" b="5715"/>
                <wp:wrapNone/>
                <wp:docPr id="18" name="Rectangle 18"/>
                <wp:cNvGraphicFramePr/>
                <a:graphic xmlns:a="http://schemas.openxmlformats.org/drawingml/2006/main">
                  <a:graphicData uri="http://schemas.microsoft.com/office/word/2010/wordprocessingShape">
                    <wps:wsp>
                      <wps:cNvSpPr/>
                      <wps:spPr>
                        <a:xfrm>
                          <a:off x="0" y="0"/>
                          <a:ext cx="3362325" cy="337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146302" id="Rectangle 18" o:spid="_x0000_s1026" style="position:absolute;margin-left:17.45pt;margin-top:-39.95pt;width:264.75pt;height:26.55pt;z-index:251491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" fillcolor="white [3212]" stroked="f" strokeweight="1pt">
                <w10:wrap anchorx="page"/>
              </v:rect>
            </w:pict>
          </mc:Fallback>
        </mc:AlternateContent>
      </w:r>
      <w:r w:rsidR="00863A1D" w:rsidRPr="00DC1604">
        <w:rPr>
          <w:rFonts w:ascii="Times New Roman" w:hAnsi="Times New Roman" w:cs="Times New Roman"/>
          <w:noProof/>
          <w:color w:val="000000" w:themeColor="text1"/>
          <w:sz w:val="22"/>
          <w:szCs w:val="16"/>
        </w:rPr>
        <mc:AlternateContent>
          <mc:Choice Requires="wps">
            <w:drawing>
              <wp:anchor distT="0" distB="0" distL="114300" distR="114300" simplePos="0" relativeHeight="251493888" behindDoc="0" locked="0" layoutInCell="1" allowOverlap="1" wp14:anchorId="7977176A" wp14:editId="35BBFB31">
                <wp:simplePos x="0" y="0"/>
                <wp:positionH relativeFrom="page">
                  <wp:posOffset>238125</wp:posOffset>
                </wp:positionH>
                <wp:positionV relativeFrom="paragraph">
                  <wp:posOffset>-457200</wp:posOffset>
                </wp:positionV>
                <wp:extent cx="3362325" cy="337197"/>
                <wp:effectExtent l="0" t="0" r="9525" b="5715"/>
                <wp:wrapNone/>
                <wp:docPr id="30" name="Rectangle 30"/>
                <wp:cNvGraphicFramePr/>
                <a:graphic xmlns:a="http://schemas.openxmlformats.org/drawingml/2006/main">
                  <a:graphicData uri="http://schemas.microsoft.com/office/word/2010/wordprocessingShape">
                    <wps:wsp>
                      <wps:cNvSpPr/>
                      <wps:spPr>
                        <a:xfrm>
                          <a:off x="0" y="0"/>
                          <a:ext cx="3362325" cy="337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230EE3" id="Rectangle 30" o:spid="_x0000_s1026" style="position:absolute;margin-left:18.75pt;margin-top:-36pt;width:264.75pt;height:26.55pt;z-index:251493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" fillcolor="white [3212]" stroked="f" strokeweight="1pt">
                <w10:wrap anchorx="page"/>
              </v:rect>
            </w:pict>
          </mc:Fallback>
        </mc:AlternateContent>
      </w:r>
      <w:r w:rsidR="003B67EF">
        <w:rPr>
          <w:rFonts w:ascii="Times New Roman" w:hAnsi="Times New Roman" w:cs="Times New Roman"/>
          <w:color w:val="1C1D1E"/>
        </w:rPr>
        <w:t>t</w:t>
      </w:r>
      <w:r w:rsidR="00526043" w:rsidRPr="00526043">
        <w:rPr>
          <w:rFonts w:ascii="Times New Roman" w:hAnsi="Times New Roman" w:cs="Times New Roman"/>
          <w:color w:val="1C1D1E"/>
        </w:rPr>
        <w:t xml:space="preserve">o integrate the effect of </w:t>
      </w:r>
      <w:r w:rsidR="00526043" w:rsidRPr="000532C7">
        <w:rPr>
          <w:rFonts w:ascii="Times New Roman" w:hAnsi="Times New Roman" w:cs="Times New Roman"/>
          <w:color w:val="1C1D1E"/>
          <w:spacing w:val="100"/>
        </w:rPr>
        <w:t>space</w:t>
      </w:r>
      <w:r w:rsidR="00526043" w:rsidRPr="00526043">
        <w:rPr>
          <w:rFonts w:ascii="Times New Roman" w:hAnsi="Times New Roman" w:cs="Times New Roman"/>
          <w:color w:val="1C1D1E"/>
        </w:rPr>
        <w:t xml:space="preserve">, </w:t>
      </w:r>
      <w:r w:rsidR="00526043" w:rsidRPr="000532C7">
        <w:rPr>
          <w:rFonts w:ascii="Times New Roman" w:hAnsi="Times New Roman" w:cs="Times New Roman"/>
          <w:color w:val="1C1D1E"/>
          <w:spacing w:val="100"/>
        </w:rPr>
        <w:t>information</w:t>
      </w:r>
      <w:r w:rsidR="00526043" w:rsidRPr="00526043">
        <w:rPr>
          <w:rFonts w:ascii="Times New Roman" w:hAnsi="Times New Roman" w:cs="Times New Roman"/>
          <w:color w:val="1C1D1E"/>
        </w:rPr>
        <w:t xml:space="preserve"> and </w:t>
      </w:r>
      <w:r w:rsidR="00526043" w:rsidRPr="000532C7">
        <w:rPr>
          <w:rFonts w:ascii="Times New Roman" w:hAnsi="Times New Roman" w:cs="Times New Roman"/>
          <w:color w:val="1C1D1E"/>
          <w:spacing w:val="100"/>
        </w:rPr>
        <w:t>cyber</w:t>
      </w:r>
      <w:r w:rsidR="00526043" w:rsidRPr="00526043">
        <w:rPr>
          <w:rFonts w:ascii="Times New Roman" w:hAnsi="Times New Roman" w:cs="Times New Roman"/>
          <w:color w:val="1C1D1E"/>
        </w:rPr>
        <w:t xml:space="preserve"> components as force multiplier over the aggregated force-on-force combat model.</w:t>
      </w:r>
    </w:p>
    <w:p w14:paraId="7291883B" w14:textId="1C24BBD8" w:rsidR="00526043" w:rsidRPr="00526043" w:rsidRDefault="003B67EF" w:rsidP="00170E39">
      <w:pPr>
        <w:pStyle w:val="ListParagraph"/>
        <w:numPr>
          <w:ilvl w:val="0"/>
          <w:numId w:val="15"/>
        </w:numPr>
        <w:shd w:val="clear" w:color="auto" w:fill="FFFFFF"/>
        <w:spacing w:before="75" w:after="75" w:line="360" w:lineRule="auto"/>
        <w:ind w:left="142" w:hanging="142"/>
        <w:jc w:val="both"/>
        <w:rPr>
          <w:rFonts w:ascii="Times New Roman" w:hAnsi="Times New Roman" w:cs="Times New Roman"/>
          <w:color w:val="1C1D1E"/>
        </w:rPr>
      </w:pPr>
      <w:r>
        <w:rPr>
          <w:rFonts w:ascii="Times New Roman" w:hAnsi="Times New Roman" w:cs="Times New Roman"/>
          <w:color w:val="1C1D1E"/>
        </w:rPr>
        <w:t>t</w:t>
      </w:r>
      <w:r w:rsidR="00526043" w:rsidRPr="00526043">
        <w:rPr>
          <w:rFonts w:ascii="Times New Roman" w:hAnsi="Times New Roman" w:cs="Times New Roman"/>
          <w:color w:val="1C1D1E"/>
        </w:rPr>
        <w:t xml:space="preserve">o estimate the relative </w:t>
      </w:r>
      <w:r w:rsidR="00526043" w:rsidRPr="000532C7">
        <w:rPr>
          <w:rFonts w:ascii="Times New Roman" w:hAnsi="Times New Roman" w:cs="Times New Roman"/>
          <w:color w:val="1C1D1E"/>
          <w:spacing w:val="100"/>
        </w:rPr>
        <w:t>fire power score</w:t>
      </w:r>
      <w:r w:rsidR="00526043" w:rsidRPr="00526043">
        <w:rPr>
          <w:rFonts w:ascii="Times New Roman" w:hAnsi="Times New Roman" w:cs="Times New Roman"/>
          <w:color w:val="1C1D1E"/>
        </w:rPr>
        <w:t xml:space="preserve"> values of different components in a </w:t>
      </w:r>
      <w:r w:rsidR="00E73FA3">
        <w:rPr>
          <w:rFonts w:ascii="Times New Roman" w:hAnsi="Times New Roman" w:cs="Times New Roman"/>
          <w:color w:val="1C1D1E"/>
        </w:rPr>
        <w:t>military</w:t>
      </w:r>
      <w:r w:rsidR="00526043" w:rsidRPr="00526043">
        <w:rPr>
          <w:rFonts w:ascii="Times New Roman" w:hAnsi="Times New Roman" w:cs="Times New Roman"/>
          <w:color w:val="1C1D1E"/>
        </w:rPr>
        <w:t xml:space="preserve"> operation</w:t>
      </w:r>
      <w:r w:rsidR="00526043" w:rsidRPr="00526043">
        <w:rPr>
          <w:rFonts w:ascii="Times New Roman" w:hAnsi="Times New Roman" w:cs="Times New Roman"/>
          <w:color w:val="1C1D1E"/>
        </w:rPr>
        <w:fldChar w:fldCharType="begin"/>
      </w:r>
      <w:r w:rsidR="00526043" w:rsidRPr="00526043">
        <w:rPr>
          <w:rFonts w:ascii="Times New Roman" w:hAnsi="Times New Roman" w:cs="Times New Roman"/>
        </w:rPr>
        <w:instrText xml:space="preserve"> XE "joint operation" </w:instrText>
      </w:r>
      <w:r w:rsidR="00526043" w:rsidRPr="00526043">
        <w:rPr>
          <w:rFonts w:ascii="Times New Roman" w:hAnsi="Times New Roman" w:cs="Times New Roman"/>
          <w:color w:val="1C1D1E"/>
        </w:rPr>
        <w:fldChar w:fldCharType="end"/>
      </w:r>
      <w:r w:rsidR="00526043" w:rsidRPr="00526043">
        <w:rPr>
          <w:rFonts w:ascii="Times New Roman" w:hAnsi="Times New Roman" w:cs="Times New Roman"/>
          <w:color w:val="1C1D1E"/>
        </w:rPr>
        <w:t xml:space="preserve"> using their system characteristics.  </w:t>
      </w:r>
    </w:p>
    <w:p w14:paraId="542423B0" w14:textId="0DDA430F" w:rsidR="00526043" w:rsidRPr="00526043" w:rsidRDefault="003B67EF" w:rsidP="00170E39">
      <w:pPr>
        <w:pStyle w:val="ListParagraph"/>
        <w:numPr>
          <w:ilvl w:val="0"/>
          <w:numId w:val="15"/>
        </w:numPr>
        <w:shd w:val="clear" w:color="auto" w:fill="FFFFFF"/>
        <w:spacing w:before="75" w:after="75" w:line="360" w:lineRule="auto"/>
        <w:ind w:left="142" w:hanging="142"/>
        <w:jc w:val="both"/>
        <w:rPr>
          <w:rFonts w:ascii="Times New Roman" w:hAnsi="Times New Roman" w:cs="Times New Roman"/>
          <w:color w:val="1C1D1E"/>
        </w:rPr>
      </w:pPr>
      <w:r>
        <w:rPr>
          <w:rFonts w:ascii="Times New Roman" w:hAnsi="Times New Roman" w:cs="Times New Roman"/>
          <w:color w:val="1C1D1E"/>
        </w:rPr>
        <w:t>t</w:t>
      </w:r>
      <w:r w:rsidR="00526043" w:rsidRPr="00526043">
        <w:rPr>
          <w:rFonts w:ascii="Times New Roman" w:hAnsi="Times New Roman" w:cs="Times New Roman"/>
          <w:color w:val="1C1D1E"/>
        </w:rPr>
        <w:t xml:space="preserve">o </w:t>
      </w:r>
      <w:r w:rsidR="00AD26DC">
        <w:rPr>
          <w:rFonts w:ascii="Times New Roman" w:hAnsi="Times New Roman" w:cs="Times New Roman"/>
          <w:color w:val="1C1D1E"/>
        </w:rPr>
        <w:t>v</w:t>
      </w:r>
      <w:r w:rsidR="00526043" w:rsidRPr="00526043">
        <w:rPr>
          <w:rFonts w:ascii="Times New Roman" w:hAnsi="Times New Roman" w:cs="Times New Roman"/>
          <w:color w:val="1C1D1E"/>
        </w:rPr>
        <w:t xml:space="preserve">erify and </w:t>
      </w:r>
      <w:r w:rsidR="00AD26DC">
        <w:rPr>
          <w:rFonts w:ascii="Times New Roman" w:hAnsi="Times New Roman" w:cs="Times New Roman"/>
          <w:color w:val="1C1D1E"/>
        </w:rPr>
        <w:t>v</w:t>
      </w:r>
      <w:r w:rsidR="00526043" w:rsidRPr="00526043">
        <w:rPr>
          <w:rFonts w:ascii="Times New Roman" w:hAnsi="Times New Roman" w:cs="Times New Roman"/>
          <w:color w:val="1C1D1E"/>
        </w:rPr>
        <w:t>alidate (V&amp;V) the estimated models</w:t>
      </w:r>
      <w:r w:rsidR="00526043" w:rsidRPr="00526043">
        <w:rPr>
          <w:rFonts w:ascii="Times New Roman" w:hAnsi="Times New Roman" w:cs="Times New Roman"/>
          <w:color w:val="1C1D1E"/>
        </w:rPr>
        <w:fldChar w:fldCharType="begin"/>
      </w:r>
      <w:r w:rsidR="00526043" w:rsidRPr="00526043">
        <w:rPr>
          <w:rFonts w:ascii="Times New Roman" w:hAnsi="Times New Roman" w:cs="Times New Roman"/>
        </w:rPr>
        <w:instrText xml:space="preserve"> XE "models" </w:instrText>
      </w:r>
      <w:r w:rsidR="00526043" w:rsidRPr="00526043">
        <w:rPr>
          <w:rFonts w:ascii="Times New Roman" w:hAnsi="Times New Roman" w:cs="Times New Roman"/>
          <w:color w:val="1C1D1E"/>
        </w:rPr>
        <w:fldChar w:fldCharType="end"/>
      </w:r>
      <w:r w:rsidR="00526043" w:rsidRPr="00526043">
        <w:rPr>
          <w:rFonts w:ascii="Times New Roman" w:hAnsi="Times New Roman" w:cs="Times New Roman"/>
          <w:color w:val="1C1D1E"/>
        </w:rPr>
        <w:t xml:space="preserve"> </w:t>
      </w:r>
      <w:r w:rsidR="00AD26DC">
        <w:rPr>
          <w:rFonts w:ascii="Times New Roman" w:hAnsi="Times New Roman" w:cs="Times New Roman"/>
          <w:color w:val="1C1D1E"/>
        </w:rPr>
        <w:t>with</w:t>
      </w:r>
      <w:r w:rsidR="00526043" w:rsidRPr="00526043">
        <w:rPr>
          <w:rFonts w:ascii="Times New Roman" w:hAnsi="Times New Roman" w:cs="Times New Roman"/>
          <w:color w:val="1C1D1E"/>
        </w:rPr>
        <w:t xml:space="preserve"> </w:t>
      </w:r>
      <w:r w:rsidR="00526043" w:rsidRPr="000532C7">
        <w:rPr>
          <w:rFonts w:ascii="Times New Roman" w:hAnsi="Times New Roman" w:cs="Times New Roman"/>
          <w:color w:val="1C1D1E"/>
          <w:spacing w:val="100"/>
        </w:rPr>
        <w:t>historical battles</w:t>
      </w:r>
      <w:r w:rsidR="00526043" w:rsidRPr="00526043">
        <w:rPr>
          <w:rFonts w:ascii="Times New Roman" w:hAnsi="Times New Roman" w:cs="Times New Roman"/>
          <w:color w:val="1C1D1E"/>
        </w:rPr>
        <w:t xml:space="preserve"> wherever data is available from open literatures, otherwise following the simulation</w:t>
      </w:r>
      <w:r w:rsidR="00526043" w:rsidRPr="00526043">
        <w:rPr>
          <w:rFonts w:ascii="Times New Roman" w:hAnsi="Times New Roman" w:cs="Times New Roman"/>
          <w:color w:val="1C1D1E"/>
        </w:rPr>
        <w:fldChar w:fldCharType="begin"/>
      </w:r>
      <w:r w:rsidR="00526043" w:rsidRPr="00526043">
        <w:rPr>
          <w:rFonts w:ascii="Times New Roman" w:hAnsi="Times New Roman" w:cs="Times New Roman"/>
        </w:rPr>
        <w:instrText xml:space="preserve"> XE "</w:instrText>
      </w:r>
      <w:r w:rsidR="00526043" w:rsidRPr="00526043">
        <w:rPr>
          <w:rFonts w:ascii="Times New Roman" w:hAnsi="Times New Roman" w:cs="Times New Roman"/>
          <w:noProof/>
          <w:snapToGrid w:val="0"/>
        </w:rPr>
        <w:instrText>simulation</w:instrText>
      </w:r>
      <w:r w:rsidR="00526043" w:rsidRPr="00526043">
        <w:rPr>
          <w:rFonts w:ascii="Times New Roman" w:hAnsi="Times New Roman" w:cs="Times New Roman"/>
        </w:rPr>
        <w:instrText xml:space="preserve">" </w:instrText>
      </w:r>
      <w:r w:rsidR="00526043" w:rsidRPr="00526043">
        <w:rPr>
          <w:rFonts w:ascii="Times New Roman" w:hAnsi="Times New Roman" w:cs="Times New Roman"/>
          <w:color w:val="1C1D1E"/>
        </w:rPr>
        <w:fldChar w:fldCharType="end"/>
      </w:r>
      <w:r w:rsidR="00526043" w:rsidRPr="00526043">
        <w:rPr>
          <w:rFonts w:ascii="Times New Roman" w:hAnsi="Times New Roman" w:cs="Times New Roman"/>
          <w:color w:val="1C1D1E"/>
        </w:rPr>
        <w:t xml:space="preserve"> based approaches, multi-criteria decision making or expert judgement technique for V&amp;V.</w:t>
      </w:r>
    </w:p>
    <w:p w14:paraId="51E19E34" w14:textId="4FAB7203" w:rsidR="007301D5" w:rsidRDefault="003B67EF" w:rsidP="000532C7">
      <w:pPr>
        <w:autoSpaceDE w:val="0"/>
        <w:autoSpaceDN w:val="0"/>
        <w:adjustRightInd w:val="0"/>
        <w:spacing w:after="0"/>
        <w:ind w:firstLine="142"/>
        <w:jc w:val="both"/>
        <w:rPr>
          <w:rFonts w:ascii="Times New Roman" w:hAnsi="Times New Roman" w:cs="Times New Roman"/>
          <w:color w:val="1C1D1E"/>
        </w:rPr>
      </w:pPr>
      <w:r>
        <w:rPr>
          <w:rFonts w:ascii="Times New Roman" w:hAnsi="Times New Roman" w:cs="Times New Roman"/>
          <w:color w:val="1C1D1E"/>
        </w:rPr>
        <w:t>In addition to that this book can be utilized t</w:t>
      </w:r>
      <w:r w:rsidR="00526043" w:rsidRPr="00526043">
        <w:rPr>
          <w:rFonts w:ascii="Times New Roman" w:hAnsi="Times New Roman" w:cs="Times New Roman"/>
          <w:color w:val="1C1D1E"/>
        </w:rPr>
        <w:t>o address the issues related to transforming the estimated models</w:t>
      </w:r>
      <w:r w:rsidR="00526043" w:rsidRPr="00526043">
        <w:rPr>
          <w:rFonts w:ascii="Times New Roman" w:hAnsi="Times New Roman" w:cs="Times New Roman"/>
          <w:color w:val="1C1D1E"/>
        </w:rPr>
        <w:fldChar w:fldCharType="begin"/>
      </w:r>
      <w:r w:rsidR="00526043" w:rsidRPr="00526043">
        <w:rPr>
          <w:rFonts w:ascii="Times New Roman" w:hAnsi="Times New Roman" w:cs="Times New Roman"/>
        </w:rPr>
        <w:instrText xml:space="preserve"> XE "models" </w:instrText>
      </w:r>
      <w:r w:rsidR="00526043" w:rsidRPr="00526043">
        <w:rPr>
          <w:rFonts w:ascii="Times New Roman" w:hAnsi="Times New Roman" w:cs="Times New Roman"/>
          <w:color w:val="1C1D1E"/>
        </w:rPr>
        <w:fldChar w:fldCharType="end"/>
      </w:r>
      <w:r w:rsidR="00526043" w:rsidRPr="00526043">
        <w:rPr>
          <w:rFonts w:ascii="Times New Roman" w:hAnsi="Times New Roman" w:cs="Times New Roman"/>
          <w:color w:val="1C1D1E"/>
        </w:rPr>
        <w:t xml:space="preserve"> of different </w:t>
      </w:r>
      <w:r w:rsidR="00E73FA3">
        <w:rPr>
          <w:rFonts w:ascii="Times New Roman" w:hAnsi="Times New Roman" w:cs="Times New Roman"/>
          <w:color w:val="1C1D1E"/>
        </w:rPr>
        <w:t>military</w:t>
      </w:r>
      <w:r w:rsidR="00526043" w:rsidRPr="00526043">
        <w:rPr>
          <w:rFonts w:ascii="Times New Roman" w:hAnsi="Times New Roman" w:cs="Times New Roman"/>
          <w:color w:val="1C1D1E"/>
        </w:rPr>
        <w:t xml:space="preserve"> operation</w:t>
      </w:r>
      <w:r w:rsidR="00526043" w:rsidRPr="00526043">
        <w:rPr>
          <w:rFonts w:ascii="Times New Roman" w:hAnsi="Times New Roman" w:cs="Times New Roman"/>
          <w:color w:val="1C1D1E"/>
        </w:rPr>
        <w:fldChar w:fldCharType="begin"/>
      </w:r>
      <w:r w:rsidR="00526043" w:rsidRPr="00526043">
        <w:rPr>
          <w:rFonts w:ascii="Times New Roman" w:hAnsi="Times New Roman" w:cs="Times New Roman"/>
        </w:rPr>
        <w:instrText xml:space="preserve"> XE "joint operation" </w:instrText>
      </w:r>
      <w:r w:rsidR="00526043" w:rsidRPr="00526043">
        <w:rPr>
          <w:rFonts w:ascii="Times New Roman" w:hAnsi="Times New Roman" w:cs="Times New Roman"/>
          <w:color w:val="1C1D1E"/>
        </w:rPr>
        <w:fldChar w:fldCharType="end"/>
      </w:r>
      <w:r w:rsidR="00526043" w:rsidRPr="00526043">
        <w:rPr>
          <w:rFonts w:ascii="Times New Roman" w:hAnsi="Times New Roman" w:cs="Times New Roman"/>
          <w:color w:val="1C1D1E"/>
        </w:rPr>
        <w:t xml:space="preserve"> scenarios into a deliverable </w:t>
      </w:r>
      <w:r w:rsidR="0047039D">
        <w:rPr>
          <w:rFonts w:ascii="Times New Roman" w:hAnsi="Times New Roman" w:cs="Times New Roman"/>
          <w:color w:val="1C1D1E"/>
        </w:rPr>
        <w:t>gaming system</w:t>
      </w:r>
      <w:r w:rsidR="00526043" w:rsidRPr="00526043">
        <w:rPr>
          <w:rFonts w:ascii="Times New Roman" w:hAnsi="Times New Roman" w:cs="Times New Roman"/>
          <w:color w:val="1C1D1E"/>
        </w:rPr>
        <w:t>.</w:t>
      </w:r>
    </w:p>
    <w:p w14:paraId="1A58B733" w14:textId="7847D5F2" w:rsidR="007143A7" w:rsidRDefault="00FA4780" w:rsidP="00B1102E">
      <w:pPr>
        <w:spacing w:after="0" w:line="240" w:lineRule="auto"/>
        <w:ind w:firstLine="142"/>
        <w:jc w:val="both"/>
        <w:rPr>
          <w:rFonts w:ascii="Times New Roman" w:hAnsi="Times New Roman" w:cs="Times New Roman"/>
          <w:color w:val="000000" w:themeColor="text1"/>
        </w:rPr>
      </w:pPr>
      <w:r>
        <w:rPr>
          <w:rFonts w:ascii="Times New Roman" w:hAnsi="Times New Roman" w:cs="Times New Roman"/>
          <w:color w:val="000000" w:themeColor="text1"/>
        </w:rPr>
        <w:t xml:space="preserve">Happy reading! </w:t>
      </w:r>
    </w:p>
    <w:p w14:paraId="3032EB1C" w14:textId="283B0BDA" w:rsidR="00FA4780" w:rsidRDefault="00FA4780" w:rsidP="000532C7">
      <w:pPr>
        <w:spacing w:after="0" w:line="240" w:lineRule="auto"/>
        <w:ind w:left="1440"/>
        <w:jc w:val="right"/>
        <w:rPr>
          <w:rFonts w:ascii="Times New Roman" w:hAnsi="Times New Roman" w:cs="Times New Roman"/>
          <w:color w:val="000000" w:themeColor="text1"/>
        </w:rPr>
      </w:pPr>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SuKuDa</w:t>
      </w:r>
      <w:proofErr w:type="spellEnd"/>
    </w:p>
    <w:p w14:paraId="2C724EFD" w14:textId="721E25ED" w:rsidR="00FA4780" w:rsidRDefault="00FA4780" w:rsidP="000532C7">
      <w:pPr>
        <w:spacing w:after="0" w:line="240" w:lineRule="auto"/>
        <w:rPr>
          <w:rFonts w:ascii="Times New Roman" w:hAnsi="Times New Roman" w:cs="Times New Roman"/>
          <w:color w:val="000000" w:themeColor="text1"/>
        </w:rPr>
      </w:pPr>
      <w:r>
        <w:rPr>
          <w:rFonts w:ascii="Times New Roman" w:hAnsi="Times New Roman" w:cs="Times New Roman"/>
          <w:color w:val="000000" w:themeColor="text1"/>
        </w:rPr>
        <w:t>New Delhi</w:t>
      </w:r>
    </w:p>
    <w:p w14:paraId="384D1421" w14:textId="7F41C4C9" w:rsidR="00FA4780" w:rsidRDefault="00B1102E" w:rsidP="00FA4780">
      <w:pPr>
        <w:spacing w:after="0" w:line="240" w:lineRule="auto"/>
        <w:jc w:val="both"/>
        <w:rPr>
          <w:rFonts w:ascii="Times New Roman" w:hAnsi="Times New Roman" w:cs="Times New Roman"/>
          <w:color w:val="000000" w:themeColor="text1"/>
        </w:rPr>
      </w:pPr>
      <w:r w:rsidRPr="00DC1604">
        <w:rPr>
          <w:rFonts w:ascii="Times New Roman" w:hAnsi="Times New Roman" w:cs="Times New Roman"/>
          <w:noProof/>
          <w:color w:val="000000" w:themeColor="text1"/>
          <w:sz w:val="22"/>
          <w:szCs w:val="16"/>
        </w:rPr>
        <mc:AlternateContent>
          <mc:Choice Requires="wps">
            <w:drawing>
              <wp:anchor distT="0" distB="0" distL="114300" distR="114300" simplePos="0" relativeHeight="251495936" behindDoc="0" locked="0" layoutInCell="1" allowOverlap="1" wp14:anchorId="491C3DE6" wp14:editId="7B86DFB2">
                <wp:simplePos x="0" y="0"/>
                <wp:positionH relativeFrom="margin">
                  <wp:posOffset>-127635</wp:posOffset>
                </wp:positionH>
                <wp:positionV relativeFrom="paragraph">
                  <wp:posOffset>170815</wp:posOffset>
                </wp:positionV>
                <wp:extent cx="3362325" cy="337197"/>
                <wp:effectExtent l="0" t="0" r="9525" b="5715"/>
                <wp:wrapNone/>
                <wp:docPr id="39" name="Rectangle 39"/>
                <wp:cNvGraphicFramePr/>
                <a:graphic xmlns:a="http://schemas.openxmlformats.org/drawingml/2006/main">
                  <a:graphicData uri="http://schemas.microsoft.com/office/word/2010/wordprocessingShape">
                    <wps:wsp>
                      <wps:cNvSpPr/>
                      <wps:spPr>
                        <a:xfrm>
                          <a:off x="0" y="0"/>
                          <a:ext cx="3362325" cy="337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4E3AE3" id="Rectangle 39" o:spid="_x0000_s1026" style="position:absolute;margin-left:-10.05pt;margin-top:13.45pt;width:264.75pt;height:26.55pt;z-index:25149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" fillcolor="white [3212]" stroked="f" strokeweight="1pt">
                <w10:wrap anchorx="margin"/>
              </v:rect>
            </w:pict>
          </mc:Fallback>
        </mc:AlternateContent>
      </w:r>
      <w:r w:rsidR="00FA4780">
        <w:rPr>
          <w:rFonts w:ascii="Times New Roman" w:hAnsi="Times New Roman" w:cs="Times New Roman"/>
          <w:color w:val="000000" w:themeColor="text1"/>
        </w:rPr>
        <w:t>Date:</w:t>
      </w:r>
    </w:p>
    <w:p w14:paraId="0C34C051" w14:textId="6F7029AE" w:rsidR="00FA4780" w:rsidRPr="00526043" w:rsidRDefault="00B1102E" w:rsidP="00526043">
      <w:pPr>
        <w:autoSpaceDE w:val="0"/>
        <w:autoSpaceDN w:val="0"/>
        <w:adjustRightInd w:val="0"/>
        <w:ind w:firstLine="284"/>
        <w:jc w:val="both"/>
        <w:rPr>
          <w:rFonts w:ascii="Times New Roman" w:eastAsia="TimesNewRomanPSMT" w:hAnsi="Times New Roman" w:cs="Times New Roman"/>
          <w:color w:val="auto"/>
          <w:lang w:val="en-IN" w:eastAsia="en-US"/>
        </w:rPr>
      </w:pPr>
      <w:r w:rsidRPr="00DC1604">
        <w:rPr>
          <w:rFonts w:ascii="Times New Roman" w:hAnsi="Times New Roman" w:cs="Times New Roman"/>
          <w:noProof/>
          <w:color w:val="000000" w:themeColor="text1"/>
          <w:sz w:val="22"/>
          <w:szCs w:val="16"/>
        </w:rPr>
        <w:lastRenderedPageBreak/>
        <mc:AlternateContent>
          <mc:Choice Requires="wps">
            <w:drawing>
              <wp:anchor distT="0" distB="0" distL="114300" distR="114300" simplePos="0" relativeHeight="251497984" behindDoc="0" locked="0" layoutInCell="1" allowOverlap="1" wp14:anchorId="695F7DAB" wp14:editId="25A8B7DF">
                <wp:simplePos x="0" y="0"/>
                <wp:positionH relativeFrom="page">
                  <wp:posOffset>187960</wp:posOffset>
                </wp:positionH>
                <wp:positionV relativeFrom="paragraph">
                  <wp:posOffset>-439420</wp:posOffset>
                </wp:positionV>
                <wp:extent cx="3362325" cy="337197"/>
                <wp:effectExtent l="0" t="0" r="9525" b="5715"/>
                <wp:wrapNone/>
                <wp:docPr id="40" name="Rectangle 40"/>
                <wp:cNvGraphicFramePr/>
                <a:graphic xmlns:a="http://schemas.openxmlformats.org/drawingml/2006/main">
                  <a:graphicData uri="http://schemas.microsoft.com/office/word/2010/wordprocessingShape">
                    <wps:wsp>
                      <wps:cNvSpPr/>
                      <wps:spPr>
                        <a:xfrm>
                          <a:off x="0" y="0"/>
                          <a:ext cx="3362325" cy="337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47BF88" id="Rectangle 40" o:spid="_x0000_s1026" style="position:absolute;margin-left:14.8pt;margin-top:-34.6pt;width:264.75pt;height:26.55pt;z-index:251497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" fillcolor="white [3212]" stroked="f" strokeweight="1pt">
                <w10:wrap anchorx="page"/>
              </v:rect>
            </w:pict>
          </mc:Fallback>
        </mc:AlternateContent>
      </w:r>
    </w:p>
    <w:p w14:paraId="1411FC13" w14:textId="57122DB4" w:rsidR="007143A7" w:rsidRPr="007143A7" w:rsidRDefault="00BA5E89" w:rsidP="007143A7">
      <w:pPr>
        <w:pStyle w:val="Heading1"/>
        <w:ind w:left="284"/>
        <w:rPr>
          <w:rFonts w:ascii="Times New Roman" w:hAnsi="Times New Roman" w:cs="Times New Roman"/>
          <w:b/>
          <w:bCs/>
          <w:color w:val="000000" w:themeColor="text1"/>
          <w:sz w:val="20"/>
          <w:szCs w:val="20"/>
        </w:rPr>
      </w:pPr>
      <w:r>
        <w:rPr>
          <w:b/>
          <w:bCs/>
          <w:noProof/>
          <w:sz w:val="22"/>
          <w:szCs w:val="16"/>
        </w:rPr>
        <w:drawing>
          <wp:anchor distT="0" distB="0" distL="114300" distR="114300" simplePos="0" relativeHeight="251489792" behindDoc="1" locked="0" layoutInCell="1" allowOverlap="1" wp14:anchorId="49B0425A" wp14:editId="2D9A58F7">
            <wp:simplePos x="0" y="0"/>
            <wp:positionH relativeFrom="column">
              <wp:posOffset>2312257</wp:posOffset>
            </wp:positionH>
            <wp:positionV relativeFrom="paragraph">
              <wp:posOffset>71</wp:posOffset>
            </wp:positionV>
            <wp:extent cx="711835" cy="711835"/>
            <wp:effectExtent l="0" t="0" r="0" b="0"/>
            <wp:wrapTopAndBottom/>
            <wp:docPr id="78848" name="Picture 78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11835" cy="7118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205019" w14:textId="0DE4CA46" w:rsidR="00E918F8" w:rsidRPr="004B0230" w:rsidRDefault="00E918F8" w:rsidP="00E918F8">
      <w:pPr>
        <w:pStyle w:val="Heading1"/>
        <w:spacing w:before="480" w:after="480" w:line="360" w:lineRule="auto"/>
        <w:ind w:left="288"/>
        <w:jc w:val="center"/>
        <w:rPr>
          <w:rFonts w:ascii="Times New Roman" w:hAnsi="Times New Roman" w:cs="Times New Roman"/>
          <w:b/>
          <w:bCs/>
          <w:color w:val="000000" w:themeColor="text1"/>
          <w:sz w:val="22"/>
          <w:szCs w:val="22"/>
        </w:rPr>
      </w:pPr>
      <w:r w:rsidRPr="004B0230">
        <w:rPr>
          <w:rFonts w:ascii="Times New Roman" w:hAnsi="Times New Roman" w:cs="Times New Roman"/>
          <w:b/>
          <w:bCs/>
          <w:color w:val="000000" w:themeColor="text1"/>
          <w:sz w:val="22"/>
          <w:szCs w:val="22"/>
        </w:rPr>
        <w:t xml:space="preserve">CHAPTER </w:t>
      </w:r>
      <w:r>
        <w:rPr>
          <w:rFonts w:ascii="Times New Roman" w:hAnsi="Times New Roman" w:cs="Times New Roman"/>
          <w:b/>
          <w:bCs/>
          <w:color w:val="000000" w:themeColor="text1"/>
          <w:sz w:val="22"/>
          <w:szCs w:val="22"/>
        </w:rPr>
        <w:t>1</w:t>
      </w:r>
    </w:p>
    <w:p w14:paraId="3C2D5A3C" w14:textId="67005E43" w:rsidR="007143A7" w:rsidRDefault="007143A7" w:rsidP="007143A7">
      <w:pPr>
        <w:pStyle w:val="Heading1"/>
        <w:rPr>
          <w:rFonts w:ascii="Times New Roman" w:hAnsi="Times New Roman" w:cs="Times New Roman"/>
          <w:b/>
          <w:bCs/>
          <w:color w:val="000000" w:themeColor="text1"/>
          <w:sz w:val="20"/>
          <w:szCs w:val="20"/>
        </w:rPr>
      </w:pPr>
    </w:p>
    <w:p w14:paraId="4FB5F365" w14:textId="7FA7421A" w:rsidR="007276F8" w:rsidRPr="007276F8" w:rsidRDefault="00526043" w:rsidP="001374F4">
      <w:pPr>
        <w:pStyle w:val="Heading1"/>
        <w:numPr>
          <w:ilvl w:val="0"/>
          <w:numId w:val="18"/>
        </w:numPr>
        <w:spacing w:after="240"/>
        <w:ind w:left="288" w:hanging="288"/>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Introduction</w:t>
      </w:r>
      <w:r w:rsidR="007276F8" w:rsidRPr="007276F8">
        <w:rPr>
          <w:rFonts w:ascii="Times New Roman" w:hAnsi="Times New Roman" w:cs="Times New Roman"/>
          <w:b/>
          <w:bCs/>
          <w:color w:val="000000" w:themeColor="text1"/>
          <w:sz w:val="20"/>
          <w:szCs w:val="20"/>
        </w:rPr>
        <w:t xml:space="preserve"> </w:t>
      </w:r>
    </w:p>
    <w:p w14:paraId="2193B651" w14:textId="49C8D1A3" w:rsidR="00526043" w:rsidRPr="00526043" w:rsidRDefault="001374F4" w:rsidP="00526043">
      <w:pPr>
        <w:spacing w:after="120"/>
        <w:jc w:val="both"/>
        <w:rPr>
          <w:rFonts w:ascii="Times New Roman" w:hAnsi="Times New Roman" w:cs="Times New Roman"/>
        </w:rPr>
      </w:pPr>
      <w:r w:rsidRPr="006E3C54">
        <w:rPr>
          <w:rFonts w:ascii="Times New Roman" w:hAnsi="Times New Roman" w:cs="Times New Roman"/>
          <w:b/>
          <w:bCs/>
          <w:color w:val="000000" w:themeColor="text1"/>
          <w:spacing w:val="60"/>
        </w:rPr>
        <w:t>Model Based System</w:t>
      </w:r>
      <w:r w:rsidRPr="006E3C54">
        <w:rPr>
          <w:rFonts w:ascii="Times New Roman" w:hAnsi="Times New Roman" w:cs="Times New Roman"/>
          <w:b/>
          <w:bCs/>
          <w:color w:val="000000" w:themeColor="text1"/>
          <w:spacing w:val="60"/>
        </w:rPr>
        <w:fldChar w:fldCharType="begin"/>
      </w:r>
      <w:r w:rsidRPr="006E3C54">
        <w:rPr>
          <w:rFonts w:ascii="Times New Roman" w:hAnsi="Times New Roman" w:cs="Times New Roman"/>
          <w:b/>
          <w:bCs/>
          <w:color w:val="000000" w:themeColor="text1"/>
          <w:spacing w:val="60"/>
        </w:rPr>
        <w:instrText xml:space="preserve"> XE "System" </w:instrText>
      </w:r>
      <w:r w:rsidRPr="006E3C54">
        <w:rPr>
          <w:rFonts w:ascii="Times New Roman" w:hAnsi="Times New Roman" w:cs="Times New Roman"/>
          <w:b/>
          <w:bCs/>
          <w:color w:val="000000" w:themeColor="text1"/>
          <w:spacing w:val="60"/>
        </w:rPr>
        <w:fldChar w:fldCharType="end"/>
      </w:r>
      <w:r w:rsidRPr="006E3C54">
        <w:rPr>
          <w:rFonts w:ascii="Times New Roman" w:hAnsi="Times New Roman" w:cs="Times New Roman"/>
          <w:b/>
          <w:bCs/>
          <w:color w:val="000000" w:themeColor="text1"/>
          <w:spacing w:val="60"/>
        </w:rPr>
        <w:fldChar w:fldCharType="begin"/>
      </w:r>
      <w:r w:rsidRPr="006E3C54">
        <w:rPr>
          <w:rFonts w:ascii="Times New Roman" w:hAnsi="Times New Roman" w:cs="Times New Roman"/>
          <w:b/>
          <w:bCs/>
          <w:color w:val="000000" w:themeColor="text1"/>
          <w:spacing w:val="60"/>
        </w:rPr>
        <w:instrText xml:space="preserve"> XE "System" </w:instrText>
      </w:r>
      <w:r w:rsidRPr="006E3C54">
        <w:rPr>
          <w:rFonts w:ascii="Times New Roman" w:hAnsi="Times New Roman" w:cs="Times New Roman"/>
          <w:b/>
          <w:bCs/>
          <w:color w:val="000000" w:themeColor="text1"/>
          <w:spacing w:val="60"/>
        </w:rPr>
        <w:fldChar w:fldCharType="end"/>
      </w:r>
      <w:r w:rsidRPr="006E3C54">
        <w:rPr>
          <w:rFonts w:ascii="Times New Roman" w:hAnsi="Times New Roman" w:cs="Times New Roman"/>
          <w:b/>
          <w:bCs/>
          <w:color w:val="000000" w:themeColor="text1"/>
          <w:spacing w:val="60"/>
        </w:rPr>
        <w:t xml:space="preserve"> Composition (MBSC)</w:t>
      </w:r>
      <w:r w:rsidRPr="006E3C54">
        <w:rPr>
          <w:rFonts w:ascii="Times New Roman" w:eastAsiaTheme="majorEastAsia" w:hAnsi="Times New Roman" w:cs="Times New Roman"/>
          <w:b/>
          <w:bCs/>
          <w:color w:val="000000" w:themeColor="text1"/>
          <w:spacing w:val="40"/>
        </w:rPr>
        <w:t xml:space="preserve"> </w:t>
      </w:r>
      <w:r>
        <w:rPr>
          <w:rFonts w:ascii="Times New Roman" w:hAnsi="Times New Roman" w:cs="Times New Roman"/>
          <w:color w:val="000000" w:themeColor="text1"/>
        </w:rPr>
        <w:t>is</w:t>
      </w:r>
      <w:r w:rsidRPr="00C725FC">
        <w:rPr>
          <w:rFonts w:ascii="Times New Roman" w:hAnsi="Times New Roman" w:cs="Times New Roman"/>
          <w:color w:val="000000" w:themeColor="text1"/>
        </w:rPr>
        <w:t xml:space="preserve"> the emerging </w:t>
      </w:r>
      <w:r>
        <w:rPr>
          <w:rFonts w:ascii="Times New Roman" w:hAnsi="Times New Roman" w:cs="Times New Roman"/>
          <w:color w:val="000000" w:themeColor="text1"/>
        </w:rPr>
        <w:t>technique of</w:t>
      </w:r>
      <w:r w:rsidRPr="00C725FC">
        <w:rPr>
          <w:rFonts w:ascii="Times New Roman" w:hAnsi="Times New Roman" w:cs="Times New Roman"/>
          <w:color w:val="000000" w:themeColor="text1"/>
        </w:rPr>
        <w:t xml:space="preserve"> system</w:t>
      </w:r>
      <w:r>
        <w:rPr>
          <w:rFonts w:ascii="Times New Roman" w:hAnsi="Times New Roman" w:cs="Times New Roman"/>
          <w:color w:val="000000" w:themeColor="text1"/>
        </w:rPr>
        <w:t xml:space="preserve"> development</w:t>
      </w:r>
      <w:r w:rsidRPr="00C725FC">
        <w:rPr>
          <w:rFonts w:ascii="Times New Roman" w:hAnsi="Times New Roman" w:cs="Times New Roman"/>
          <w:color w:val="000000" w:themeColor="text1"/>
        </w:rPr>
        <w:t xml:space="preserve"> that assist in developing </w:t>
      </w:r>
      <w:r w:rsidRPr="006E3C54">
        <w:rPr>
          <w:rFonts w:ascii="Times New Roman" w:hAnsi="Times New Roman" w:cs="Times New Roman"/>
          <w:b/>
          <w:bCs/>
          <w:color w:val="000000" w:themeColor="text1"/>
          <w:spacing w:val="60"/>
        </w:rPr>
        <w:t>system’s architectures</w:t>
      </w:r>
      <w:r w:rsidRPr="00C725FC">
        <w:rPr>
          <w:rFonts w:ascii="Times New Roman" w:hAnsi="Times New Roman" w:cs="Times New Roman"/>
          <w:color w:val="000000" w:themeColor="text1"/>
        </w:rPr>
        <w:t xml:space="preserve"> based on the </w:t>
      </w:r>
      <w:r>
        <w:rPr>
          <w:rFonts w:ascii="Times New Roman" w:hAnsi="Times New Roman" w:cs="Times New Roman"/>
          <w:color w:val="000000" w:themeColor="text1"/>
        </w:rPr>
        <w:t xml:space="preserve">modeling </w:t>
      </w:r>
      <w:r w:rsidRPr="00CF2757">
        <w:rPr>
          <w:rFonts w:ascii="Times New Roman" w:hAnsi="Times New Roman" w:cs="Times New Roman"/>
          <w:b/>
          <w:bCs/>
          <w:color w:val="000000" w:themeColor="text1"/>
          <w:spacing w:val="60"/>
        </w:rPr>
        <w:t>requirements.</w:t>
      </w:r>
      <w:r w:rsidRPr="00C725FC">
        <w:rPr>
          <w:rFonts w:ascii="Times New Roman" w:hAnsi="Times New Roman" w:cs="Times New Roman"/>
          <w:color w:val="000000" w:themeColor="text1"/>
        </w:rPr>
        <w:t xml:space="preserve"> This architecture </w:t>
      </w:r>
      <w:r>
        <w:rPr>
          <w:rFonts w:ascii="Times New Roman" w:hAnsi="Times New Roman" w:cs="Times New Roman"/>
          <w:color w:val="000000" w:themeColor="text1"/>
        </w:rPr>
        <w:t>is</w:t>
      </w:r>
      <w:r w:rsidRPr="00C725FC">
        <w:rPr>
          <w:rFonts w:ascii="Times New Roman" w:hAnsi="Times New Roman" w:cs="Times New Roman"/>
          <w:color w:val="000000" w:themeColor="text1"/>
        </w:rPr>
        <w:t xml:space="preserve"> used for </w:t>
      </w:r>
      <w:r w:rsidRPr="006E3C54">
        <w:rPr>
          <w:rFonts w:ascii="Times New Roman" w:hAnsi="Times New Roman" w:cs="Times New Roman"/>
          <w:b/>
          <w:bCs/>
          <w:color w:val="000000" w:themeColor="text1"/>
          <w:spacing w:val="60"/>
        </w:rPr>
        <w:t xml:space="preserve">designing, </w:t>
      </w:r>
      <w:r w:rsidR="00A76FB3" w:rsidRPr="006E3C54">
        <w:rPr>
          <w:rFonts w:ascii="Times New Roman" w:hAnsi="Times New Roman" w:cs="Times New Roman"/>
          <w:b/>
          <w:bCs/>
          <w:color w:val="000000" w:themeColor="text1"/>
          <w:spacing w:val="60"/>
        </w:rPr>
        <w:t>analyzing,</w:t>
      </w:r>
      <w:r w:rsidRPr="006E3C54">
        <w:rPr>
          <w:rFonts w:ascii="Times New Roman" w:hAnsi="Times New Roman" w:cs="Times New Roman"/>
          <w:b/>
          <w:bCs/>
          <w:color w:val="000000" w:themeColor="text1"/>
          <w:spacing w:val="60"/>
        </w:rPr>
        <w:t xml:space="preserve"> and testing</w:t>
      </w:r>
      <w:r w:rsidRPr="00C725FC">
        <w:rPr>
          <w:rFonts w:ascii="Times New Roman" w:hAnsi="Times New Roman" w:cs="Times New Roman"/>
          <w:color w:val="000000" w:themeColor="text1"/>
        </w:rPr>
        <w:t xml:space="preserve"> </w:t>
      </w:r>
      <w:r w:rsidRPr="00C725FC">
        <w:rPr>
          <w:rFonts w:ascii="Times New Roman" w:hAnsi="Times New Roman" w:cs="Times New Roman"/>
          <w:color w:val="000000" w:themeColor="text1"/>
        </w:rPr>
        <w:lastRenderedPageBreak/>
        <w:t xml:space="preserve">the system. </w:t>
      </w:r>
      <w:r w:rsidR="00526043" w:rsidRPr="00526043">
        <w:rPr>
          <w:rFonts w:ascii="Times New Roman" w:hAnsi="Times New Roman" w:cs="Times New Roman"/>
        </w:rPr>
        <w:t xml:space="preserve">Defense planners and decision makers use </w:t>
      </w:r>
      <w:r w:rsidR="002037E9">
        <w:rPr>
          <w:rFonts w:ascii="Times New Roman" w:hAnsi="Times New Roman" w:cs="Nirmala UI"/>
          <w:szCs w:val="25"/>
          <w:lang w:bidi="bn-IN"/>
        </w:rPr>
        <w:t xml:space="preserve">warfare models and simulation </w:t>
      </w:r>
      <w:r w:rsidR="00526043" w:rsidRPr="00526043">
        <w:rPr>
          <w:rStyle w:val="FootnoteReference"/>
          <w:rFonts w:ascii="Times New Roman" w:hAnsi="Times New Roman" w:cs="Times New Roman"/>
        </w:rPr>
        <w:footnoteReference w:id="2"/>
      </w:r>
      <w:r w:rsidR="00526043" w:rsidRPr="00526043">
        <w:rPr>
          <w:rFonts w:ascii="Times New Roman" w:hAnsi="Times New Roman" w:cs="Times New Roman"/>
        </w:rPr>
        <w:fldChar w:fldCharType="begin"/>
      </w:r>
      <w:r w:rsidR="00526043" w:rsidRPr="00526043">
        <w:rPr>
          <w:rFonts w:ascii="Times New Roman" w:hAnsi="Times New Roman" w:cs="Times New Roman"/>
        </w:rPr>
        <w:instrText xml:space="preserve"> XE "models" </w:instrText>
      </w:r>
      <w:r w:rsidR="00526043" w:rsidRPr="00526043">
        <w:rPr>
          <w:rFonts w:ascii="Times New Roman" w:hAnsi="Times New Roman" w:cs="Times New Roman"/>
        </w:rPr>
        <w:fldChar w:fldCharType="end"/>
      </w:r>
      <w:r w:rsidR="00526043" w:rsidRPr="00526043">
        <w:rPr>
          <w:rFonts w:ascii="Times New Roman" w:hAnsi="Times New Roman" w:cs="Times New Roman"/>
        </w:rPr>
        <w:t xml:space="preserve"> to predict likely outcomes of combat. These </w:t>
      </w:r>
      <w:r w:rsidR="00BD6ACA">
        <w:rPr>
          <w:rFonts w:ascii="Times New Roman" w:hAnsi="Times New Roman" w:cs="Times New Roman"/>
        </w:rPr>
        <w:t>warfare</w:t>
      </w:r>
      <w:r w:rsidR="00526043" w:rsidRPr="00526043">
        <w:rPr>
          <w:rFonts w:ascii="Times New Roman" w:hAnsi="Times New Roman" w:cs="Times New Roman"/>
        </w:rPr>
        <w:t xml:space="preserve"> models are generally represented in the form of </w:t>
      </w:r>
      <w:r>
        <w:rPr>
          <w:rFonts w:ascii="Times New Roman" w:hAnsi="Times New Roman" w:cs="Times New Roman"/>
        </w:rPr>
        <w:t xml:space="preserve">mathematical equations (e.g., </w:t>
      </w:r>
      <w:r w:rsidR="00526043" w:rsidRPr="00526043">
        <w:rPr>
          <w:rFonts w:ascii="Times New Roman" w:hAnsi="Times New Roman" w:cs="Times New Roman"/>
        </w:rPr>
        <w:t>a system of deterministic</w:t>
      </w:r>
      <w:r w:rsidR="00526043" w:rsidRPr="00526043">
        <w:rPr>
          <w:rFonts w:ascii="Times New Roman" w:hAnsi="Times New Roman" w:cs="Times New Roman"/>
        </w:rPr>
        <w:fldChar w:fldCharType="begin"/>
      </w:r>
      <w:r w:rsidR="00526043" w:rsidRPr="00526043">
        <w:rPr>
          <w:rFonts w:ascii="Times New Roman" w:hAnsi="Times New Roman" w:cs="Times New Roman"/>
        </w:rPr>
        <w:instrText xml:space="preserve"> XE "deterministic" </w:instrText>
      </w:r>
      <w:r w:rsidR="00526043" w:rsidRPr="00526043">
        <w:rPr>
          <w:rFonts w:ascii="Times New Roman" w:hAnsi="Times New Roman" w:cs="Times New Roman"/>
        </w:rPr>
        <w:fldChar w:fldCharType="end"/>
      </w:r>
      <w:r w:rsidR="00526043" w:rsidRPr="00526043">
        <w:rPr>
          <w:rFonts w:ascii="Times New Roman" w:hAnsi="Times New Roman" w:cs="Times New Roman"/>
        </w:rPr>
        <w:t xml:space="preserve"> differential equations</w:t>
      </w:r>
      <w:r>
        <w:rPr>
          <w:rFonts w:ascii="Times New Roman" w:hAnsi="Times New Roman" w:cs="Times New Roman"/>
        </w:rPr>
        <w:t xml:space="preserve"> or adaptive difference equations)</w:t>
      </w:r>
      <w:r w:rsidR="00526043" w:rsidRPr="00526043">
        <w:rPr>
          <w:rFonts w:ascii="Times New Roman" w:hAnsi="Times New Roman" w:cs="Times New Roman"/>
        </w:rPr>
        <w:fldChar w:fldCharType="begin"/>
      </w:r>
      <w:r w:rsidR="00526043" w:rsidRPr="00526043">
        <w:rPr>
          <w:rFonts w:ascii="Times New Roman" w:hAnsi="Times New Roman" w:cs="Times New Roman"/>
        </w:rPr>
        <w:instrText xml:space="preserve"> XE "differential equations" </w:instrText>
      </w:r>
      <w:r w:rsidR="00526043" w:rsidRPr="00526043">
        <w:rPr>
          <w:rFonts w:ascii="Times New Roman" w:hAnsi="Times New Roman" w:cs="Times New Roman"/>
        </w:rPr>
        <w:fldChar w:fldCharType="end"/>
      </w:r>
      <w:r w:rsidR="00526043" w:rsidRPr="00526043">
        <w:rPr>
          <w:rFonts w:ascii="Times New Roman" w:hAnsi="Times New Roman" w:cs="Times New Roman"/>
        </w:rPr>
        <w:t>, which represent the gradual interaction and attrition process</w:t>
      </w:r>
      <w:r w:rsidR="00C63A8F">
        <w:rPr>
          <w:rFonts w:ascii="Times New Roman" w:hAnsi="Times New Roman" w:cs="Times New Roman"/>
        </w:rPr>
        <w:t>es</w:t>
      </w:r>
      <w:r w:rsidR="00526043" w:rsidRPr="00526043">
        <w:rPr>
          <w:rFonts w:ascii="Times New Roman" w:hAnsi="Times New Roman" w:cs="Times New Roman"/>
        </w:rPr>
        <w:t xml:space="preserve"> of the two sides.</w:t>
      </w:r>
      <w:r w:rsidR="002D21BF" w:rsidRPr="002D21BF">
        <w:rPr>
          <w:b/>
          <w:bCs/>
          <w:noProof/>
          <w:sz w:val="22"/>
          <w:szCs w:val="16"/>
        </w:rPr>
        <w:t xml:space="preserve"> </w:t>
      </w:r>
    </w:p>
    <w:p w14:paraId="3AC609E2" w14:textId="5396E734" w:rsidR="00526043" w:rsidRPr="00526043" w:rsidRDefault="00526043" w:rsidP="00D95595">
      <w:pPr>
        <w:autoSpaceDE w:val="0"/>
        <w:autoSpaceDN w:val="0"/>
        <w:adjustRightInd w:val="0"/>
        <w:spacing w:after="0"/>
        <w:ind w:firstLine="284"/>
        <w:jc w:val="both"/>
        <w:rPr>
          <w:rFonts w:ascii="Times New Roman" w:hAnsi="Times New Roman" w:cs="Times New Roman"/>
          <w:color w:val="1C1D1E"/>
        </w:rPr>
      </w:pPr>
      <w:r w:rsidRPr="00526043">
        <w:rPr>
          <w:rFonts w:ascii="Times New Roman" w:hAnsi="Times New Roman" w:cs="Times New Roman"/>
          <w:color w:val="1C1D1E"/>
        </w:rPr>
        <w:t>Simulation</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"Simulation"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xml:space="preserve"> is commonly used to study large, complex systems like combat. There are two different </w:t>
      </w:r>
      <w:r w:rsidR="002A45F3" w:rsidRPr="00526043">
        <w:rPr>
          <w:rFonts w:ascii="Times New Roman" w:hAnsi="Times New Roman" w:cs="Times New Roman"/>
          <w:color w:val="1C1D1E"/>
        </w:rPr>
        <w:t>representations</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"models"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xml:space="preserve"> for </w:t>
      </w:r>
      <w:r w:rsidR="002A45F3">
        <w:rPr>
          <w:rFonts w:ascii="Times New Roman" w:hAnsi="Times New Roman" w:cs="Times New Roman"/>
          <w:color w:val="1C1D1E"/>
        </w:rPr>
        <w:t>simulating</w:t>
      </w:r>
      <w:r w:rsidRPr="00526043">
        <w:rPr>
          <w:rFonts w:ascii="Times New Roman" w:hAnsi="Times New Roman" w:cs="Times New Roman"/>
          <w:color w:val="1C1D1E"/>
        </w:rPr>
        <w:t xml:space="preserve"> a system through time: the “fixed time-step</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"fixed time-step"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and the “event-to-event</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"event-to-event" </w:instrText>
      </w:r>
      <w:r w:rsidRPr="00526043">
        <w:rPr>
          <w:rFonts w:ascii="Times New Roman" w:hAnsi="Times New Roman" w:cs="Times New Roman"/>
          <w:color w:val="1C1D1E"/>
        </w:rPr>
        <w:fldChar w:fldCharType="end"/>
      </w:r>
      <w:proofErr w:type="gramStart"/>
      <w:r w:rsidRPr="00526043">
        <w:rPr>
          <w:rFonts w:ascii="Times New Roman" w:hAnsi="Times New Roman" w:cs="Times New Roman"/>
          <w:color w:val="1C1D1E"/>
        </w:rPr>
        <w:t>”.</w:t>
      </w:r>
      <w:proofErr w:type="gramEnd"/>
      <w:r w:rsidRPr="00526043">
        <w:rPr>
          <w:rFonts w:ascii="Times New Roman" w:hAnsi="Times New Roman" w:cs="Times New Roman"/>
          <w:color w:val="1C1D1E"/>
        </w:rPr>
        <w:t xml:space="preserve"> Most of the simulations of </w:t>
      </w:r>
      <w:r w:rsidR="00E73FA3">
        <w:rPr>
          <w:rFonts w:ascii="Times New Roman" w:hAnsi="Times New Roman" w:cs="Times New Roman"/>
          <w:color w:val="1C1D1E"/>
        </w:rPr>
        <w:t>combat</w:t>
      </w:r>
      <w:r w:rsidRPr="00526043">
        <w:rPr>
          <w:rFonts w:ascii="Times New Roman" w:hAnsi="Times New Roman" w:cs="Times New Roman"/>
          <w:color w:val="1C1D1E"/>
        </w:rPr>
        <w:t xml:space="preserve"> force use both the time-step</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"time-step"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xml:space="preserve"> method for the target-acquisition process and the event-step</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"event-step"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xml:space="preserve"> method for all other processes. The basic difference between time-step</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"empirical"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xml:space="preserve"> approach and event-step</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"simulation"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xml:space="preserve"> approach is about </w:t>
      </w:r>
      <w:r w:rsidR="00C624EE">
        <w:rPr>
          <w:rFonts w:ascii="Times New Roman" w:hAnsi="Times New Roman" w:cs="Times New Roman"/>
          <w:color w:val="1C1D1E"/>
        </w:rPr>
        <w:t xml:space="preserve">the form of </w:t>
      </w:r>
      <w:r w:rsidRPr="00526043">
        <w:rPr>
          <w:rFonts w:ascii="Times New Roman" w:hAnsi="Times New Roman" w:cs="Times New Roman"/>
          <w:color w:val="1C1D1E"/>
        </w:rPr>
        <w:t xml:space="preserve">time frame. The time-step approach has emphasized the use of continuous differential </w:t>
      </w:r>
      <w:r w:rsidR="00C624EE">
        <w:rPr>
          <w:rFonts w:ascii="Times New Roman" w:hAnsi="Times New Roman" w:cs="Times New Roman"/>
          <w:color w:val="1C1D1E"/>
        </w:rPr>
        <w:t>time</w:t>
      </w:r>
      <w:r w:rsidRPr="00526043">
        <w:rPr>
          <w:rFonts w:ascii="Times New Roman" w:hAnsi="Times New Roman" w:cs="Times New Roman"/>
          <w:color w:val="1C1D1E"/>
        </w:rPr>
        <w:t xml:space="preserve"> in the models</w:t>
      </w:r>
      <w:r w:rsidR="00C624EE">
        <w:rPr>
          <w:rFonts w:ascii="Times New Roman" w:hAnsi="Times New Roman" w:cs="Times New Roman"/>
          <w:color w:val="1C1D1E"/>
        </w:rPr>
        <w:t xml:space="preserve"> whereas event based </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"continuous differential function" </w:instrText>
      </w:r>
      <w:r w:rsidRPr="00526043">
        <w:rPr>
          <w:rFonts w:ascii="Times New Roman" w:hAnsi="Times New Roman" w:cs="Times New Roman"/>
          <w:color w:val="1C1D1E"/>
        </w:rPr>
        <w:fldChar w:fldCharType="end"/>
      </w:r>
      <w:r w:rsidR="00C624EE">
        <w:rPr>
          <w:rFonts w:ascii="Times New Roman" w:hAnsi="Times New Roman" w:cs="Times New Roman"/>
          <w:color w:val="1C1D1E"/>
        </w:rPr>
        <w:t>s</w:t>
      </w:r>
      <w:r w:rsidRPr="00526043">
        <w:rPr>
          <w:rFonts w:ascii="Times New Roman" w:hAnsi="Times New Roman" w:cs="Times New Roman"/>
          <w:color w:val="1C1D1E"/>
        </w:rPr>
        <w:t xml:space="preserve">imulation </w:t>
      </w:r>
      <w:r w:rsidR="00C624EE">
        <w:rPr>
          <w:rFonts w:ascii="Times New Roman" w:hAnsi="Times New Roman" w:cs="Times New Roman"/>
          <w:color w:val="1C1D1E"/>
        </w:rPr>
        <w:lastRenderedPageBreak/>
        <w:t xml:space="preserve">emphasized the </w:t>
      </w:r>
      <w:r w:rsidRPr="00526043">
        <w:rPr>
          <w:rFonts w:ascii="Times New Roman" w:hAnsi="Times New Roman" w:cs="Times New Roman"/>
          <w:color w:val="1C1D1E"/>
        </w:rPr>
        <w:t xml:space="preserve">conflict as series of discrete events (discrete-time process). </w:t>
      </w:r>
    </w:p>
    <w:p w14:paraId="5A75EF61" w14:textId="12EBFDC7" w:rsidR="00526043" w:rsidRPr="00526043" w:rsidRDefault="00526043" w:rsidP="00526043">
      <w:pPr>
        <w:autoSpaceDE w:val="0"/>
        <w:autoSpaceDN w:val="0"/>
        <w:adjustRightInd w:val="0"/>
        <w:ind w:firstLine="284"/>
        <w:jc w:val="both"/>
        <w:rPr>
          <w:rFonts w:ascii="Times New Roman" w:hAnsi="Times New Roman" w:cs="Times New Roman"/>
          <w:color w:val="1C1D1E"/>
        </w:rPr>
      </w:pPr>
      <w:r w:rsidRPr="00526043">
        <w:rPr>
          <w:rFonts w:ascii="Times New Roman" w:hAnsi="Times New Roman" w:cs="Times New Roman"/>
          <w:color w:val="1C1D1E"/>
        </w:rPr>
        <w:t xml:space="preserve">In modern times the term </w:t>
      </w:r>
      <w:r w:rsidR="005478F1">
        <w:rPr>
          <w:rFonts w:ascii="Times New Roman" w:hAnsi="Times New Roman" w:cs="Times New Roman"/>
          <w:color w:val="1C1D1E"/>
        </w:rPr>
        <w:t>collaborative</w:t>
      </w:r>
      <w:r w:rsidRPr="00526043">
        <w:rPr>
          <w:rFonts w:ascii="Times New Roman" w:hAnsi="Times New Roman" w:cs="Times New Roman"/>
          <w:color w:val="1C1D1E"/>
        </w:rPr>
        <w:t xml:space="preserve"> operation</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"joint operation"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xml:space="preserve"> is very common in defense planning process. By </w:t>
      </w:r>
      <w:r w:rsidR="005478F1">
        <w:rPr>
          <w:rFonts w:ascii="Times New Roman" w:hAnsi="Times New Roman" w:cs="Times New Roman"/>
          <w:color w:val="1C1D1E"/>
        </w:rPr>
        <w:t>Collaborative</w:t>
      </w:r>
      <w:r w:rsidRPr="00526043">
        <w:rPr>
          <w:rFonts w:ascii="Times New Roman" w:hAnsi="Times New Roman" w:cs="Times New Roman"/>
          <w:color w:val="1C1D1E"/>
        </w:rPr>
        <w:t xml:space="preserve"> operation we mean that any military operations that are being conducted in coordination with air force, navy, army, </w:t>
      </w:r>
      <w:proofErr w:type="gramStart"/>
      <w:r w:rsidRPr="00526043">
        <w:rPr>
          <w:rFonts w:ascii="Times New Roman" w:hAnsi="Times New Roman" w:cs="Times New Roman"/>
          <w:color w:val="1C1D1E"/>
        </w:rPr>
        <w:t>space</w:t>
      </w:r>
      <w:proofErr w:type="gramEnd"/>
      <w:r w:rsidRPr="00526043">
        <w:rPr>
          <w:rFonts w:ascii="Times New Roman" w:hAnsi="Times New Roman" w:cs="Times New Roman"/>
          <w:color w:val="1C1D1E"/>
        </w:rPr>
        <w:t xml:space="preserve"> and cyber command. Although in our country there is no dedicated command for space and cyber, in future we may have separate command for space and cyber. The basic structure of any </w:t>
      </w:r>
      <w:r w:rsidR="005478F1">
        <w:rPr>
          <w:rFonts w:ascii="Times New Roman" w:hAnsi="Times New Roman" w:cs="Times New Roman"/>
          <w:color w:val="1C1D1E"/>
        </w:rPr>
        <w:t>Collaborative</w:t>
      </w:r>
      <w:r w:rsidRPr="00526043">
        <w:rPr>
          <w:rFonts w:ascii="Times New Roman" w:hAnsi="Times New Roman" w:cs="Times New Roman"/>
          <w:color w:val="1C1D1E"/>
        </w:rPr>
        <w:t xml:space="preserve"> operations involve an </w:t>
      </w:r>
      <w:r w:rsidRPr="00CC6892">
        <w:rPr>
          <w:rFonts w:ascii="Times New Roman" w:hAnsi="Times New Roman" w:cs="Times New Roman"/>
          <w:color w:val="1C1D1E"/>
          <w:spacing w:val="100"/>
        </w:rPr>
        <w:t>OODA</w:t>
      </w:r>
      <w:r w:rsidRPr="00526043">
        <w:rPr>
          <w:rFonts w:ascii="Times New Roman" w:hAnsi="Times New Roman" w:cs="Times New Roman"/>
          <w:color w:val="1C1D1E"/>
        </w:rPr>
        <w:t xml:space="preserve"> (Observe-Orient-Decide-Act)</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"OODA (Observe-Orient-Decide-Act)"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xml:space="preserve"> loop or variants of it </w:t>
      </w:r>
      <w:hyperlink w:anchor="Bolderheij" w:history="1">
        <w:sdt>
          <w:sdtPr>
            <w:rPr>
              <w:rFonts w:cs="Times New Roman"/>
              <w:iCs/>
              <w:color w:val="1C1D1E"/>
            </w:rPr>
            <w:id w:val="1872022601"/>
            <w:citation/>
          </w:sdtPr>
          <w:sdtEndPr/>
          <w:sdtContent>
            <w:r w:rsidRPr="00CC6892">
              <w:rPr>
                <w:rFonts w:cs="Times New Roman"/>
                <w:b/>
                <w:color w:val="1C1D1E"/>
              </w:rPr>
              <w:fldChar w:fldCharType="begin"/>
            </w:r>
            <w:r w:rsidRPr="00CC6892">
              <w:rPr>
                <w:rFonts w:cs="Times New Roman"/>
                <w:b/>
                <w:color w:val="1C1D1E"/>
              </w:rPr>
              <w:instrText xml:space="preserve"> CITATION Bol05 \l 16393 </w:instrText>
            </w:r>
            <w:r w:rsidRPr="00CC6892">
              <w:rPr>
                <w:rFonts w:cs="Times New Roman"/>
                <w:b/>
                <w:color w:val="1C1D1E"/>
              </w:rPr>
              <w:fldChar w:fldCharType="separate"/>
            </w:r>
            <w:r w:rsidR="0074037F">
              <w:rPr>
                <w:rFonts w:cs="Times New Roman"/>
                <w:b/>
                <w:noProof/>
                <w:color w:val="1C1D1E"/>
              </w:rPr>
              <w:t xml:space="preserve"> </w:t>
            </w:r>
            <w:r w:rsidR="0074037F" w:rsidRPr="0074037F">
              <w:rPr>
                <w:rFonts w:cs="Times New Roman"/>
                <w:noProof/>
                <w:color w:val="1C1D1E"/>
              </w:rPr>
              <w:t>(F. Bolderheij, 2005)</w:t>
            </w:r>
            <w:r w:rsidRPr="00CC6892">
              <w:rPr>
                <w:rFonts w:cs="Times New Roman"/>
                <w:b/>
                <w:color w:val="1C1D1E"/>
              </w:rPr>
              <w:fldChar w:fldCharType="end"/>
            </w:r>
          </w:sdtContent>
        </w:sdt>
      </w:hyperlink>
      <w:r w:rsidRPr="00CC6892">
        <w:rPr>
          <w:rFonts w:ascii="Times New Roman" w:hAnsi="Times New Roman" w:cs="Times New Roman"/>
          <w:color w:val="1C1D1E"/>
        </w:rPr>
        <w:t>,</w:t>
      </w:r>
      <w:hyperlink w:anchor="stormberg" w:history="1">
        <w:sdt>
          <w:sdtPr>
            <w:rPr>
              <w:rFonts w:cs="Times New Roman"/>
              <w:b/>
              <w:color w:val="1C1D1E"/>
            </w:rPr>
            <w:id w:val="397415347"/>
            <w:citation/>
          </w:sdtPr>
          <w:sdtEndPr/>
          <w:sdtContent>
            <w:r w:rsidRPr="00CC6892">
              <w:rPr>
                <w:rFonts w:cs="Times New Roman"/>
                <w:b/>
                <w:color w:val="1C1D1E"/>
              </w:rPr>
              <w:fldChar w:fldCharType="begin"/>
            </w:r>
            <w:r w:rsidRPr="00CC6892">
              <w:rPr>
                <w:rFonts w:cs="Times New Roman"/>
                <w:b/>
                <w:color w:val="1C1D1E"/>
              </w:rPr>
              <w:instrText xml:space="preserve"> CITATION DSt02 \l 16393 </w:instrText>
            </w:r>
            <w:r w:rsidRPr="00CC6892">
              <w:rPr>
                <w:rFonts w:cs="Times New Roman"/>
                <w:b/>
                <w:color w:val="1C1D1E"/>
              </w:rPr>
              <w:fldChar w:fldCharType="separate"/>
            </w:r>
            <w:r w:rsidR="0074037F">
              <w:rPr>
                <w:rFonts w:cs="Times New Roman"/>
                <w:b/>
                <w:noProof/>
                <w:color w:val="1C1D1E"/>
              </w:rPr>
              <w:t xml:space="preserve"> </w:t>
            </w:r>
            <w:r w:rsidR="0074037F" w:rsidRPr="0074037F">
              <w:rPr>
                <w:rFonts w:cs="Times New Roman"/>
                <w:noProof/>
                <w:color w:val="1C1D1E"/>
              </w:rPr>
              <w:t>(Stromberg &amp; et., 2002)</w:t>
            </w:r>
            <w:r w:rsidRPr="00CC6892">
              <w:rPr>
                <w:rFonts w:cs="Times New Roman"/>
                <w:b/>
                <w:color w:val="1C1D1E"/>
              </w:rPr>
              <w:fldChar w:fldCharType="end"/>
            </w:r>
          </w:sdtContent>
        </w:sdt>
        <w:r w:rsidRPr="00CC6892">
          <w:rPr>
            <w:rFonts w:cs="Times New Roman"/>
            <w:b/>
            <w:color w:val="1C1D1E"/>
          </w:rPr>
          <w:t>.</w:t>
        </w:r>
      </w:hyperlink>
      <w:r w:rsidRPr="00526043">
        <w:rPr>
          <w:rFonts w:ascii="Times New Roman" w:hAnsi="Times New Roman" w:cs="Times New Roman"/>
          <w:color w:val="1C1D1E"/>
        </w:rPr>
        <w:t xml:space="preserve"> Although, the OODA loop was initially originated from behavioral science, latter it was exploited for understanding the human participations in complex military problems. Along with the OODA loop recently, the object oriented</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"object oriented"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xml:space="preserve"> approaches are also becoming popular because of its enhanced capability of practical reasoning for developing modern software systems. It has the advantages from the user </w:t>
      </w:r>
      <w:r w:rsidRPr="00526043">
        <w:rPr>
          <w:rFonts w:ascii="Times New Roman" w:hAnsi="Times New Roman" w:cs="Times New Roman"/>
          <w:color w:val="1C1D1E"/>
        </w:rPr>
        <w:lastRenderedPageBreak/>
        <w:t>perspective in terms of both speed and ease of development of models</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"models"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xml:space="preserve">. </w:t>
      </w:r>
    </w:p>
    <w:p w14:paraId="796D32A1" w14:textId="4E57D455" w:rsidR="00526043" w:rsidRPr="00526043" w:rsidRDefault="00526043" w:rsidP="00526043">
      <w:pPr>
        <w:autoSpaceDE w:val="0"/>
        <w:autoSpaceDN w:val="0"/>
        <w:adjustRightInd w:val="0"/>
        <w:ind w:firstLine="284"/>
        <w:jc w:val="both"/>
        <w:rPr>
          <w:rFonts w:ascii="Times New Roman" w:hAnsi="Times New Roman" w:cs="Times New Roman"/>
          <w:color w:val="1C1D1E"/>
        </w:rPr>
      </w:pPr>
      <w:r w:rsidRPr="00526043">
        <w:rPr>
          <w:rFonts w:ascii="Times New Roman" w:hAnsi="Times New Roman" w:cs="Times New Roman"/>
          <w:color w:val="1C1D1E"/>
        </w:rPr>
        <w:t>In recent times information sharing</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"information sharing"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xml:space="preserve"> and collaborative decision making</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"collaborative decision making"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xml:space="preserve"> over the defense networks have completely revolutionized the combat scenarios </w:t>
      </w:r>
      <w:hyperlink w:anchor="dsa99" w:history="1">
        <w:sdt>
          <w:sdtPr>
            <w:rPr>
              <w:b/>
              <w:color w:val="1C1D1E"/>
            </w:rPr>
            <w:id w:val="2078092097"/>
            <w:citation/>
          </w:sdtPr>
          <w:sdtEndPr>
            <w:rPr>
              <w:b w:val="0"/>
              <w:iCs/>
            </w:rPr>
          </w:sdtEndPr>
          <w:sdtContent>
            <w:r w:rsidRPr="00526043">
              <w:rPr>
                <w:b/>
                <w:color w:val="1C1D1E"/>
              </w:rPr>
              <w:fldChar w:fldCharType="begin"/>
            </w:r>
            <w:r w:rsidRPr="00526043">
              <w:rPr>
                <w:b/>
                <w:color w:val="1C1D1E"/>
              </w:rPr>
              <w:instrText xml:space="preserve"> CITATION DSA99 \l 16393 </w:instrText>
            </w:r>
            <w:r w:rsidRPr="00526043">
              <w:rPr>
                <w:b/>
                <w:color w:val="1C1D1E"/>
              </w:rPr>
              <w:fldChar w:fldCharType="separate"/>
            </w:r>
            <w:r w:rsidR="0074037F">
              <w:rPr>
                <w:b/>
                <w:noProof/>
                <w:color w:val="1C1D1E"/>
              </w:rPr>
              <w:t xml:space="preserve"> </w:t>
            </w:r>
            <w:r w:rsidR="0074037F" w:rsidRPr="0074037F">
              <w:rPr>
                <w:noProof/>
                <w:color w:val="1C1D1E"/>
              </w:rPr>
              <w:t>(D. S. Alberts, 1999)</w:t>
            </w:r>
            <w:r w:rsidRPr="00526043">
              <w:rPr>
                <w:b/>
                <w:color w:val="1C1D1E"/>
              </w:rPr>
              <w:fldChar w:fldCharType="end"/>
            </w:r>
          </w:sdtContent>
        </w:sdt>
      </w:hyperlink>
      <w:r w:rsidRPr="00526043">
        <w:rPr>
          <w:rFonts w:ascii="Times New Roman" w:hAnsi="Times New Roman" w:cs="Times New Roman"/>
          <w:color w:val="1C1D1E"/>
        </w:rPr>
        <w:t>. Today’s offensive forces are equipped with sophisticated electronic attacking</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"electronic attacking"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xml:space="preserve"> (EA)</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"electronic attacking (EA)"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xml:space="preserve"> or electronic counter measuring (ECM)</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"electronic counter measuring (ECM)"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"electronic counter measuring (ECM)"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xml:space="preserve"> devices (for electronic jamming against radar and communications), Early Warning and Controlling System</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"Early Warning and Controlling System"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xml:space="preserve"> (EWACS</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"EWACS"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"Early Warning and Controlling System (EWACS)"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high speed of information flow, high precision air-to-air</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"air-to-air"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air-to-surface</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"air-to-surface"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xml:space="preserve"> missiles, high speed fighters, bombers, unmanned air vehicles (UAV)</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"unmanned air vehicles (UAV)"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xml:space="preserve"> etc. To respond to these, the defensive forces rely on early warning surveillance, tracking, over-the-horizon (OTH)</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"over-the-horizon (OTH)"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xml:space="preserve"> radar, orbital military satellites, counter surveillance and reconnaissance system</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"counter surveillance and reconnaissance system"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xml:space="preserve"> (CSRS</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"CSRS"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counter communication system</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"counter communication system"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xml:space="preserve"> (CCS) , interceptor missiles, cyber intelligence, that has electronic counter </w:t>
      </w:r>
      <w:proofErr w:type="spellStart"/>
      <w:r w:rsidRPr="00526043">
        <w:rPr>
          <w:rFonts w:ascii="Times New Roman" w:hAnsi="Times New Roman" w:cs="Times New Roman"/>
          <w:color w:val="1C1D1E"/>
        </w:rPr>
        <w:t>counter</w:t>
      </w:r>
      <w:proofErr w:type="spellEnd"/>
      <w:r w:rsidRPr="00526043">
        <w:rPr>
          <w:rFonts w:ascii="Times New Roman" w:hAnsi="Times New Roman" w:cs="Times New Roman"/>
          <w:color w:val="1C1D1E"/>
        </w:rPr>
        <w:t xml:space="preserve"> measure (ECCM</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"ECCM"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"electronic counter counter measure (ECCM)"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xml:space="preserve"> anti jamming</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"anti jamming"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xml:space="preserve"> technologies, high-tech command and controls (C2)</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"command and controls (C2)"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xml:space="preserve"> that robustly assess the situation and efficiently decide the best </w:t>
      </w:r>
      <w:r w:rsidRPr="00526043">
        <w:rPr>
          <w:rFonts w:ascii="Times New Roman" w:hAnsi="Times New Roman" w:cs="Times New Roman"/>
          <w:color w:val="1C1D1E"/>
        </w:rPr>
        <w:lastRenderedPageBreak/>
        <w:t>course of action (COA)</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"course of action (COA)"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Modeling</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"Modeling"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xml:space="preserve"> such combat processes is of utmost importance to survive with such technological and collaborative advancement.</w:t>
      </w:r>
    </w:p>
    <w:p w14:paraId="6D3C34E2" w14:textId="05AF133E" w:rsidR="00526043" w:rsidRPr="00526043" w:rsidRDefault="00526043" w:rsidP="00D95595">
      <w:pPr>
        <w:autoSpaceDE w:val="0"/>
        <w:autoSpaceDN w:val="0"/>
        <w:adjustRightInd w:val="0"/>
        <w:spacing w:after="0"/>
        <w:ind w:firstLine="284"/>
        <w:jc w:val="both"/>
        <w:rPr>
          <w:rFonts w:ascii="Times New Roman" w:hAnsi="Times New Roman" w:cs="Times New Roman"/>
          <w:color w:val="1C1D1E"/>
        </w:rPr>
      </w:pPr>
      <w:r w:rsidRPr="00526043">
        <w:rPr>
          <w:rFonts w:ascii="Times New Roman" w:hAnsi="Times New Roman" w:cs="Times New Roman"/>
          <w:color w:val="1C1D1E"/>
        </w:rPr>
        <w:t xml:space="preserve">The </w:t>
      </w:r>
      <w:r w:rsidR="005478F1">
        <w:rPr>
          <w:rFonts w:ascii="Times New Roman" w:hAnsi="Times New Roman" w:cs="Times New Roman"/>
          <w:color w:val="1C1D1E"/>
        </w:rPr>
        <w:t>collaborative</w:t>
      </w:r>
      <w:r w:rsidRPr="00526043">
        <w:rPr>
          <w:rFonts w:ascii="Times New Roman" w:hAnsi="Times New Roman" w:cs="Times New Roman"/>
          <w:color w:val="1C1D1E"/>
        </w:rPr>
        <w:t xml:space="preserve"> Arm</w:t>
      </w:r>
      <w:r w:rsidR="00E73FA3">
        <w:rPr>
          <w:rFonts w:ascii="Times New Roman" w:hAnsi="Times New Roman" w:cs="Times New Roman"/>
          <w:color w:val="1C1D1E"/>
        </w:rPr>
        <w:t>y</w:t>
      </w:r>
      <w:r w:rsidRPr="00526043">
        <w:rPr>
          <w:rFonts w:ascii="Times New Roman" w:hAnsi="Times New Roman" w:cs="Times New Roman"/>
          <w:color w:val="1C1D1E"/>
        </w:rPr>
        <w:t xml:space="preserve">, Air Force &amp; Naval </w:t>
      </w:r>
      <w:r w:rsidR="00E73FA3">
        <w:rPr>
          <w:rFonts w:ascii="Times New Roman" w:hAnsi="Times New Roman" w:cs="Times New Roman"/>
          <w:color w:val="1C1D1E"/>
        </w:rPr>
        <w:t>Game</w:t>
      </w:r>
      <w:r w:rsidRPr="00526043">
        <w:rPr>
          <w:rFonts w:ascii="Times New Roman" w:hAnsi="Times New Roman" w:cs="Times New Roman"/>
          <w:color w:val="1C1D1E"/>
        </w:rPr>
        <w:t xml:space="preserve"> is an aggregation</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"aggregation"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xml:space="preserve"> of sensors, weapons, C2, intelligence systems, communications, and personnel operating under the </w:t>
      </w:r>
      <w:r w:rsidR="00563044">
        <w:rPr>
          <w:rFonts w:ascii="Times New Roman" w:hAnsi="Times New Roman" w:cs="Times New Roman"/>
          <w:color w:val="1C1D1E"/>
        </w:rPr>
        <w:t>Collaborative</w:t>
      </w:r>
      <w:r w:rsidRPr="00526043">
        <w:rPr>
          <w:rFonts w:ascii="Times New Roman" w:hAnsi="Times New Roman" w:cs="Times New Roman"/>
          <w:color w:val="1C1D1E"/>
        </w:rPr>
        <w:t xml:space="preserve"> </w:t>
      </w:r>
      <w:r w:rsidR="00563044">
        <w:rPr>
          <w:rFonts w:ascii="Times New Roman" w:hAnsi="Times New Roman" w:cs="Times New Roman"/>
          <w:color w:val="1C1D1E"/>
        </w:rPr>
        <w:t>T</w:t>
      </w:r>
      <w:r w:rsidRPr="00526043">
        <w:rPr>
          <w:rFonts w:ascii="Times New Roman" w:hAnsi="Times New Roman" w:cs="Times New Roman"/>
          <w:color w:val="1C1D1E"/>
        </w:rPr>
        <w:t xml:space="preserve">ask </w:t>
      </w:r>
      <w:r w:rsidR="00563044">
        <w:rPr>
          <w:rFonts w:ascii="Times New Roman" w:hAnsi="Times New Roman" w:cs="Times New Roman"/>
          <w:color w:val="1C1D1E"/>
        </w:rPr>
        <w:t>F</w:t>
      </w:r>
      <w:r w:rsidRPr="00526043">
        <w:rPr>
          <w:rFonts w:ascii="Times New Roman" w:hAnsi="Times New Roman" w:cs="Times New Roman"/>
          <w:color w:val="1C1D1E"/>
        </w:rPr>
        <w:t>orce (</w:t>
      </w:r>
      <w:r w:rsidR="00563044">
        <w:rPr>
          <w:rFonts w:ascii="Times New Roman" w:hAnsi="Times New Roman" w:cs="Times New Roman"/>
          <w:color w:val="1C1D1E"/>
        </w:rPr>
        <w:t>C</w:t>
      </w:r>
      <w:r w:rsidRPr="00526043">
        <w:rPr>
          <w:rFonts w:ascii="Times New Roman" w:hAnsi="Times New Roman" w:cs="Times New Roman"/>
          <w:color w:val="1C1D1E"/>
        </w:rPr>
        <w:t>TF)</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"joint task force (JTF)"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xml:space="preserve"> of a designated Joint Commander. The gaming</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"war gaming"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xml:space="preserve"> systems have progressed steadily over the recent year</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"year"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s to include highly sophisticated computer-based software systems to assist and train the Commander. Some of the examples of such tools are Air Force Mission Support System</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"Air Force Mission Support System"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xml:space="preserve">, </w:t>
      </w:r>
      <w:proofErr w:type="spellStart"/>
      <w:r w:rsidRPr="00526043">
        <w:rPr>
          <w:rFonts w:ascii="Times New Roman" w:hAnsi="Times New Roman" w:cs="Times New Roman"/>
          <w:color w:val="1C1D1E"/>
        </w:rPr>
        <w:t>PowerScene</w:t>
      </w:r>
      <w:proofErr w:type="spellEnd"/>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"PowerScene"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xml:space="preserve">, </w:t>
      </w:r>
      <w:proofErr w:type="spellStart"/>
      <w:r w:rsidRPr="00526043">
        <w:rPr>
          <w:rFonts w:ascii="Times New Roman" w:hAnsi="Times New Roman" w:cs="Times New Roman"/>
          <w:color w:val="1C1D1E"/>
        </w:rPr>
        <w:t>TopScene</w:t>
      </w:r>
      <w:proofErr w:type="spellEnd"/>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"TopScene"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xml:space="preserve"> etc.</w:t>
      </w:r>
      <w:sdt>
        <w:sdtPr>
          <w:rPr>
            <w:rFonts w:ascii="Times New Roman" w:hAnsi="Times New Roman" w:cs="Times New Roman"/>
            <w:color w:val="1C1D1E"/>
          </w:rPr>
          <w:id w:val="-1795901342"/>
          <w:citation/>
        </w:sdtPr>
        <w:sdtEndPr/>
        <w:sdtContent>
          <w:r w:rsidR="00414779">
            <w:rPr>
              <w:rFonts w:ascii="Times New Roman" w:hAnsi="Times New Roman" w:cs="Times New Roman"/>
              <w:color w:val="1C1D1E"/>
            </w:rPr>
            <w:fldChar w:fldCharType="begin"/>
          </w:r>
          <w:r w:rsidR="00414779">
            <w:rPr>
              <w:rFonts w:ascii="Times New Roman" w:hAnsi="Times New Roman" w:cs="Times New Roman"/>
              <w:color w:val="1C1D1E"/>
            </w:rPr>
            <w:instrText xml:space="preserve"> CITATION DSA99 \l 1033 </w:instrText>
          </w:r>
          <w:r w:rsidR="00414779">
            <w:rPr>
              <w:rFonts w:ascii="Times New Roman" w:hAnsi="Times New Roman" w:cs="Times New Roman"/>
              <w:color w:val="1C1D1E"/>
            </w:rPr>
            <w:fldChar w:fldCharType="separate"/>
          </w:r>
          <w:r w:rsidR="0074037F">
            <w:rPr>
              <w:rFonts w:ascii="Times New Roman" w:hAnsi="Times New Roman" w:cs="Times New Roman"/>
              <w:noProof/>
              <w:color w:val="1C1D1E"/>
            </w:rPr>
            <w:t xml:space="preserve"> </w:t>
          </w:r>
          <w:r w:rsidR="0074037F" w:rsidRPr="0074037F">
            <w:rPr>
              <w:rFonts w:ascii="Times New Roman" w:hAnsi="Times New Roman" w:cs="Times New Roman"/>
              <w:noProof/>
              <w:color w:val="1C1D1E"/>
            </w:rPr>
            <w:t>(D. S. Alberts, 1999)</w:t>
          </w:r>
          <w:r w:rsidR="00414779">
            <w:rPr>
              <w:rFonts w:ascii="Times New Roman" w:hAnsi="Times New Roman" w:cs="Times New Roman"/>
              <w:color w:val="1C1D1E"/>
            </w:rPr>
            <w:fldChar w:fldCharType="end"/>
          </w:r>
        </w:sdtContent>
      </w:sdt>
      <w:r w:rsidRPr="00526043">
        <w:rPr>
          <w:rFonts w:ascii="Times New Roman" w:hAnsi="Times New Roman" w:cs="Times New Roman"/>
          <w:color w:val="1C1D1E"/>
        </w:rPr>
        <w:t xml:space="preserve"> </w:t>
      </w:r>
      <w:r w:rsidR="00414779">
        <w:t>.</w:t>
      </w:r>
    </w:p>
    <w:p w14:paraId="39C5BF9B" w14:textId="41173A5F" w:rsidR="00526043" w:rsidRPr="00526043" w:rsidRDefault="00DF66A1" w:rsidP="00526043">
      <w:pPr>
        <w:autoSpaceDE w:val="0"/>
        <w:autoSpaceDN w:val="0"/>
        <w:adjustRightInd w:val="0"/>
        <w:ind w:firstLine="284"/>
        <w:jc w:val="both"/>
        <w:rPr>
          <w:rFonts w:ascii="Times New Roman" w:hAnsi="Times New Roman" w:cs="Times New Roman"/>
          <w:color w:val="1C1D1E"/>
        </w:rPr>
      </w:pPr>
      <w:r>
        <w:rPr>
          <w:rFonts w:ascii="Times New Roman" w:hAnsi="Times New Roman" w:cs="Times New Roman"/>
          <w:color w:val="1C1D1E"/>
        </w:rPr>
        <w:t>An effective</w:t>
      </w:r>
      <w:r w:rsidR="00526043" w:rsidRPr="00526043">
        <w:rPr>
          <w:rFonts w:ascii="Times New Roman" w:hAnsi="Times New Roman" w:cs="Times New Roman"/>
          <w:color w:val="1C1D1E"/>
        </w:rPr>
        <w:t xml:space="preserve"> plan to </w:t>
      </w:r>
      <w:r>
        <w:rPr>
          <w:rFonts w:ascii="Times New Roman" w:hAnsi="Times New Roman" w:cs="Times New Roman"/>
          <w:color w:val="1C1D1E"/>
        </w:rPr>
        <w:t>exercise</w:t>
      </w:r>
      <w:r w:rsidR="00526043" w:rsidRPr="00526043">
        <w:rPr>
          <w:rFonts w:ascii="Times New Roman" w:hAnsi="Times New Roman" w:cs="Times New Roman"/>
          <w:color w:val="1C1D1E"/>
        </w:rPr>
        <w:t xml:space="preserve"> a </w:t>
      </w:r>
      <w:r w:rsidR="00047EE2">
        <w:rPr>
          <w:rFonts w:ascii="Times New Roman" w:hAnsi="Times New Roman" w:cs="Times New Roman"/>
          <w:color w:val="1C1D1E"/>
        </w:rPr>
        <w:t>c</w:t>
      </w:r>
      <w:r w:rsidR="005478F1">
        <w:rPr>
          <w:rFonts w:ascii="Times New Roman" w:hAnsi="Times New Roman" w:cs="Times New Roman"/>
          <w:color w:val="1C1D1E"/>
        </w:rPr>
        <w:t>ollaborative</w:t>
      </w:r>
      <w:r w:rsidR="00526043" w:rsidRPr="00526043">
        <w:rPr>
          <w:rFonts w:ascii="Times New Roman" w:hAnsi="Times New Roman" w:cs="Times New Roman"/>
          <w:color w:val="1C1D1E"/>
        </w:rPr>
        <w:t xml:space="preserve"> war</w:t>
      </w:r>
      <w:r w:rsidR="00047EE2">
        <w:rPr>
          <w:rFonts w:ascii="Times New Roman" w:hAnsi="Times New Roman" w:cs="Times New Roman"/>
          <w:color w:val="1C1D1E"/>
        </w:rPr>
        <w:t xml:space="preserve"> </w:t>
      </w:r>
      <w:r w:rsidR="00526043" w:rsidRPr="00526043">
        <w:rPr>
          <w:rFonts w:ascii="Times New Roman" w:hAnsi="Times New Roman" w:cs="Times New Roman"/>
          <w:color w:val="1C1D1E"/>
        </w:rPr>
        <w:t>game involving the army, navy and air force, the primary unit that needs to be modeled in the game may be a Brigade</w:t>
      </w:r>
      <w:r w:rsidR="00526043" w:rsidRPr="00526043">
        <w:rPr>
          <w:rFonts w:ascii="Times New Roman" w:hAnsi="Times New Roman" w:cs="Times New Roman"/>
          <w:color w:val="1C1D1E"/>
        </w:rPr>
        <w:fldChar w:fldCharType="begin"/>
      </w:r>
      <w:r w:rsidR="00526043" w:rsidRPr="00526043">
        <w:rPr>
          <w:rFonts w:ascii="Times New Roman" w:hAnsi="Times New Roman" w:cs="Times New Roman"/>
          <w:color w:val="1C1D1E"/>
        </w:rPr>
        <w:instrText xml:space="preserve"> XE "Brigade" </w:instrText>
      </w:r>
      <w:r w:rsidR="00526043" w:rsidRPr="00526043">
        <w:rPr>
          <w:rFonts w:ascii="Times New Roman" w:hAnsi="Times New Roman" w:cs="Times New Roman"/>
          <w:color w:val="1C1D1E"/>
        </w:rPr>
        <w:fldChar w:fldCharType="end"/>
      </w:r>
      <w:r w:rsidR="00526043" w:rsidRPr="00526043">
        <w:rPr>
          <w:rFonts w:ascii="Times New Roman" w:hAnsi="Times New Roman" w:cs="Times New Roman"/>
          <w:color w:val="1C1D1E"/>
        </w:rPr>
        <w:t xml:space="preserve"> or Division</w:t>
      </w:r>
      <w:r w:rsidR="00526043" w:rsidRPr="00526043">
        <w:rPr>
          <w:rFonts w:ascii="Times New Roman" w:hAnsi="Times New Roman" w:cs="Times New Roman"/>
          <w:color w:val="1C1D1E"/>
        </w:rPr>
        <w:fldChar w:fldCharType="begin"/>
      </w:r>
      <w:r w:rsidR="00526043" w:rsidRPr="00526043">
        <w:rPr>
          <w:rFonts w:ascii="Times New Roman" w:hAnsi="Times New Roman" w:cs="Times New Roman"/>
          <w:color w:val="1C1D1E"/>
        </w:rPr>
        <w:instrText xml:space="preserve"> XE "Division" </w:instrText>
      </w:r>
      <w:r w:rsidR="00526043" w:rsidRPr="00526043">
        <w:rPr>
          <w:rFonts w:ascii="Times New Roman" w:hAnsi="Times New Roman" w:cs="Times New Roman"/>
          <w:color w:val="1C1D1E"/>
        </w:rPr>
        <w:fldChar w:fldCharType="end"/>
      </w:r>
      <w:r w:rsidR="00526043" w:rsidRPr="00526043">
        <w:rPr>
          <w:rFonts w:ascii="Times New Roman" w:hAnsi="Times New Roman" w:cs="Times New Roman"/>
          <w:color w:val="1C1D1E"/>
        </w:rPr>
        <w:t xml:space="preserve"> for the Army, an Air Squadron</w:t>
      </w:r>
      <w:r w:rsidR="00526043" w:rsidRPr="00526043">
        <w:rPr>
          <w:rFonts w:ascii="Times New Roman" w:hAnsi="Times New Roman" w:cs="Times New Roman"/>
          <w:color w:val="1C1D1E"/>
        </w:rPr>
        <w:fldChar w:fldCharType="begin"/>
      </w:r>
      <w:r w:rsidR="00526043" w:rsidRPr="00526043">
        <w:rPr>
          <w:rFonts w:ascii="Times New Roman" w:hAnsi="Times New Roman" w:cs="Times New Roman"/>
          <w:color w:val="1C1D1E"/>
        </w:rPr>
        <w:instrText xml:space="preserve"> XE "Mission planning" </w:instrText>
      </w:r>
      <w:r w:rsidR="00526043" w:rsidRPr="00526043">
        <w:rPr>
          <w:rFonts w:ascii="Times New Roman" w:hAnsi="Times New Roman" w:cs="Times New Roman"/>
          <w:color w:val="1C1D1E"/>
        </w:rPr>
        <w:fldChar w:fldCharType="end"/>
      </w:r>
      <w:r w:rsidR="00526043" w:rsidRPr="00526043">
        <w:rPr>
          <w:rFonts w:ascii="Times New Roman" w:hAnsi="Times New Roman" w:cs="Times New Roman"/>
          <w:color w:val="1C1D1E"/>
        </w:rPr>
        <w:t xml:space="preserve"> for the Air Force and a Task Group</w:t>
      </w:r>
      <w:r w:rsidR="00526043" w:rsidRPr="00526043">
        <w:rPr>
          <w:rFonts w:ascii="Times New Roman" w:hAnsi="Times New Roman" w:cs="Times New Roman"/>
          <w:color w:val="1C1D1E"/>
        </w:rPr>
        <w:fldChar w:fldCharType="begin"/>
      </w:r>
      <w:r w:rsidR="00526043" w:rsidRPr="00526043">
        <w:rPr>
          <w:rFonts w:ascii="Times New Roman" w:hAnsi="Times New Roman" w:cs="Times New Roman"/>
          <w:color w:val="1C1D1E"/>
        </w:rPr>
        <w:instrText xml:space="preserve"> XE "Task Group" </w:instrText>
      </w:r>
      <w:r w:rsidR="00526043" w:rsidRPr="00526043">
        <w:rPr>
          <w:rFonts w:ascii="Times New Roman" w:hAnsi="Times New Roman" w:cs="Times New Roman"/>
          <w:color w:val="1C1D1E"/>
        </w:rPr>
        <w:fldChar w:fldCharType="end"/>
      </w:r>
      <w:r w:rsidR="00526043" w:rsidRPr="00526043">
        <w:rPr>
          <w:rFonts w:ascii="Times New Roman" w:hAnsi="Times New Roman" w:cs="Times New Roman"/>
          <w:color w:val="1C1D1E"/>
        </w:rPr>
        <w:t xml:space="preserve"> for the Navy. Each of these larger units comprises of heterogeneous</w:t>
      </w:r>
      <w:r w:rsidR="00526043" w:rsidRPr="00526043">
        <w:rPr>
          <w:rFonts w:ascii="Times New Roman" w:hAnsi="Times New Roman" w:cs="Times New Roman"/>
          <w:color w:val="1C1D1E"/>
        </w:rPr>
        <w:fldChar w:fldCharType="begin"/>
      </w:r>
      <w:r w:rsidR="00526043" w:rsidRPr="00526043">
        <w:rPr>
          <w:rFonts w:ascii="Times New Roman" w:hAnsi="Times New Roman" w:cs="Times New Roman"/>
          <w:color w:val="1C1D1E"/>
        </w:rPr>
        <w:instrText xml:space="preserve"> XE "heterogeneous" </w:instrText>
      </w:r>
      <w:r w:rsidR="00526043" w:rsidRPr="00526043">
        <w:rPr>
          <w:rFonts w:ascii="Times New Roman" w:hAnsi="Times New Roman" w:cs="Times New Roman"/>
          <w:color w:val="1C1D1E"/>
        </w:rPr>
        <w:fldChar w:fldCharType="end"/>
      </w:r>
      <w:r w:rsidR="00526043" w:rsidRPr="00526043">
        <w:rPr>
          <w:rFonts w:ascii="Times New Roman" w:hAnsi="Times New Roman" w:cs="Times New Roman"/>
          <w:color w:val="1C1D1E"/>
        </w:rPr>
        <w:t xml:space="preserve"> forces concerning everything starting from the weapon system to logistic resources as well </w:t>
      </w:r>
      <w:r w:rsidR="00526043" w:rsidRPr="00526043">
        <w:rPr>
          <w:rFonts w:ascii="Times New Roman" w:hAnsi="Times New Roman" w:cs="Times New Roman"/>
          <w:color w:val="1C1D1E"/>
        </w:rPr>
        <w:lastRenderedPageBreak/>
        <w:t>as command and control</w:t>
      </w:r>
      <w:r w:rsidR="00526043" w:rsidRPr="00526043">
        <w:rPr>
          <w:rFonts w:ascii="Times New Roman" w:hAnsi="Times New Roman" w:cs="Times New Roman"/>
          <w:color w:val="1C1D1E"/>
        </w:rPr>
        <w:fldChar w:fldCharType="begin"/>
      </w:r>
      <w:r w:rsidR="00526043" w:rsidRPr="00526043">
        <w:rPr>
          <w:rFonts w:ascii="Times New Roman" w:hAnsi="Times New Roman" w:cs="Times New Roman"/>
          <w:color w:val="1C1D1E"/>
        </w:rPr>
        <w:instrText xml:space="preserve"> XE "command and control" </w:instrText>
      </w:r>
      <w:r w:rsidR="00526043" w:rsidRPr="00526043">
        <w:rPr>
          <w:rFonts w:ascii="Times New Roman" w:hAnsi="Times New Roman" w:cs="Times New Roman"/>
          <w:color w:val="1C1D1E"/>
        </w:rPr>
        <w:fldChar w:fldCharType="end"/>
      </w:r>
      <w:r w:rsidR="00526043" w:rsidRPr="00526043">
        <w:rPr>
          <w:rFonts w:ascii="Times New Roman" w:hAnsi="Times New Roman" w:cs="Times New Roman"/>
          <w:color w:val="1C1D1E"/>
        </w:rPr>
        <w:t>. It has been seen that most of the aggregated models</w:t>
      </w:r>
      <w:r w:rsidR="00526043" w:rsidRPr="00526043">
        <w:rPr>
          <w:rFonts w:ascii="Times New Roman" w:hAnsi="Times New Roman" w:cs="Times New Roman"/>
          <w:color w:val="1C1D1E"/>
        </w:rPr>
        <w:fldChar w:fldCharType="begin"/>
      </w:r>
      <w:r w:rsidR="00526043" w:rsidRPr="00526043">
        <w:rPr>
          <w:rFonts w:ascii="Times New Roman" w:hAnsi="Times New Roman" w:cs="Times New Roman"/>
          <w:color w:val="1C1D1E"/>
        </w:rPr>
        <w:instrText xml:space="preserve"> XE "models" </w:instrText>
      </w:r>
      <w:r w:rsidR="00526043" w:rsidRPr="00526043">
        <w:rPr>
          <w:rFonts w:ascii="Times New Roman" w:hAnsi="Times New Roman" w:cs="Times New Roman"/>
          <w:color w:val="1C1D1E"/>
        </w:rPr>
        <w:fldChar w:fldCharType="end"/>
      </w:r>
      <w:r w:rsidR="00526043" w:rsidRPr="00526043">
        <w:rPr>
          <w:rFonts w:ascii="Times New Roman" w:hAnsi="Times New Roman" w:cs="Times New Roman"/>
          <w:color w:val="1C1D1E"/>
        </w:rPr>
        <w:t xml:space="preserve"> developed so far are for the theater</w:t>
      </w:r>
      <w:r>
        <w:rPr>
          <w:rFonts w:ascii="Times New Roman" w:hAnsi="Times New Roman" w:cs="Times New Roman"/>
          <w:color w:val="1C1D1E"/>
        </w:rPr>
        <w:t xml:space="preserve"> </w:t>
      </w:r>
      <w:sdt>
        <w:sdtPr>
          <w:rPr>
            <w:rFonts w:ascii="Times New Roman" w:hAnsi="Times New Roman" w:cs="Times New Roman"/>
            <w:color w:val="1C1D1E"/>
          </w:rPr>
          <w:id w:val="-1920937577"/>
          <w:citation/>
        </w:sdtPr>
        <w:sdtEndPr/>
        <w:sdtContent>
          <w:r>
            <w:rPr>
              <w:rFonts w:ascii="Times New Roman" w:hAnsi="Times New Roman" w:cs="Times New Roman"/>
              <w:color w:val="1C1D1E"/>
            </w:rPr>
            <w:fldChar w:fldCharType="begin"/>
          </w:r>
          <w:r>
            <w:rPr>
              <w:rFonts w:ascii="Times New Roman" w:hAnsi="Times New Roman" w:cs="Times New Roman"/>
              <w:color w:val="1C1D1E"/>
            </w:rPr>
            <w:instrText xml:space="preserve"> CITATION Ric96 \l 1033 </w:instrText>
          </w:r>
          <w:r>
            <w:rPr>
              <w:rFonts w:ascii="Times New Roman" w:hAnsi="Times New Roman" w:cs="Times New Roman"/>
              <w:color w:val="1C1D1E"/>
            </w:rPr>
            <w:fldChar w:fldCharType="separate"/>
          </w:r>
          <w:r w:rsidR="0074037F" w:rsidRPr="0074037F">
            <w:rPr>
              <w:rFonts w:ascii="Times New Roman" w:hAnsi="Times New Roman" w:cs="Times New Roman"/>
              <w:noProof/>
              <w:color w:val="1C1D1E"/>
            </w:rPr>
            <w:t>(Hillestal &amp; Moore, 1996)</w:t>
          </w:r>
          <w:r>
            <w:rPr>
              <w:rFonts w:ascii="Times New Roman" w:hAnsi="Times New Roman" w:cs="Times New Roman"/>
              <w:color w:val="1C1D1E"/>
            </w:rPr>
            <w:fldChar w:fldCharType="end"/>
          </w:r>
        </w:sdtContent>
      </w:sdt>
      <w:r>
        <w:rPr>
          <w:rFonts w:ascii="Times New Roman" w:hAnsi="Times New Roman" w:cs="Times New Roman"/>
          <w:color w:val="1C1D1E"/>
        </w:rPr>
        <w:t xml:space="preserve"> </w:t>
      </w:r>
      <w:r w:rsidR="00526043" w:rsidRPr="00526043">
        <w:rPr>
          <w:rFonts w:ascii="Times New Roman" w:hAnsi="Times New Roman" w:cs="Times New Roman"/>
          <w:color w:val="1C1D1E"/>
        </w:rPr>
        <w:fldChar w:fldCharType="begin"/>
      </w:r>
      <w:r w:rsidR="00526043" w:rsidRPr="00526043">
        <w:rPr>
          <w:rFonts w:ascii="Times New Roman" w:hAnsi="Times New Roman" w:cs="Times New Roman"/>
          <w:color w:val="1C1D1E"/>
        </w:rPr>
        <w:instrText xml:space="preserve"> XE "theater" </w:instrText>
      </w:r>
      <w:r w:rsidR="00526043" w:rsidRPr="00526043">
        <w:rPr>
          <w:rFonts w:ascii="Times New Roman" w:hAnsi="Times New Roman" w:cs="Times New Roman"/>
          <w:color w:val="1C1D1E"/>
        </w:rPr>
        <w:fldChar w:fldCharType="end"/>
      </w:r>
      <w:r w:rsidR="00526043" w:rsidRPr="00526043">
        <w:rPr>
          <w:rFonts w:ascii="Times New Roman" w:hAnsi="Times New Roman" w:cs="Times New Roman"/>
          <w:color w:val="1C1D1E"/>
        </w:rPr>
        <w:t>or campaign</w:t>
      </w:r>
      <w:r w:rsidR="00526043" w:rsidRPr="00526043">
        <w:rPr>
          <w:rFonts w:ascii="Times New Roman" w:hAnsi="Times New Roman" w:cs="Times New Roman"/>
          <w:color w:val="1C1D1E"/>
        </w:rPr>
        <w:fldChar w:fldCharType="begin"/>
      </w:r>
      <w:r w:rsidR="00526043" w:rsidRPr="00526043">
        <w:rPr>
          <w:rFonts w:ascii="Times New Roman" w:hAnsi="Times New Roman" w:cs="Times New Roman"/>
          <w:color w:val="1C1D1E"/>
        </w:rPr>
        <w:instrText xml:space="preserve"> XE "campaign" </w:instrText>
      </w:r>
      <w:r w:rsidR="00526043" w:rsidRPr="00526043">
        <w:rPr>
          <w:rFonts w:ascii="Times New Roman" w:hAnsi="Times New Roman" w:cs="Times New Roman"/>
          <w:color w:val="1C1D1E"/>
        </w:rPr>
        <w:fldChar w:fldCharType="end"/>
      </w:r>
      <w:r w:rsidR="00526043" w:rsidRPr="00526043">
        <w:rPr>
          <w:rFonts w:ascii="Times New Roman" w:hAnsi="Times New Roman" w:cs="Times New Roman"/>
          <w:color w:val="1C1D1E"/>
        </w:rPr>
        <w:t xml:space="preserve"> </w:t>
      </w:r>
      <w:sdt>
        <w:sdtPr>
          <w:rPr>
            <w:rFonts w:ascii="Times New Roman" w:hAnsi="Times New Roman" w:cs="Times New Roman"/>
            <w:color w:val="1C1D1E"/>
          </w:rPr>
          <w:id w:val="846220559"/>
          <w:citation/>
        </w:sdtPr>
        <w:sdtEndPr/>
        <w:sdtContent>
          <w:r>
            <w:rPr>
              <w:rFonts w:ascii="Times New Roman" w:hAnsi="Times New Roman" w:cs="Times New Roman"/>
              <w:color w:val="1C1D1E"/>
            </w:rPr>
            <w:fldChar w:fldCharType="begin"/>
          </w:r>
          <w:r>
            <w:rPr>
              <w:rFonts w:ascii="Times New Roman" w:hAnsi="Times New Roman" w:cs="Times New Roman"/>
              <w:color w:val="1C1D1E"/>
            </w:rPr>
            <w:instrText xml:space="preserve"> CITATION Hil96 \l 1033 </w:instrText>
          </w:r>
          <w:r>
            <w:rPr>
              <w:rFonts w:ascii="Times New Roman" w:hAnsi="Times New Roman" w:cs="Times New Roman"/>
              <w:color w:val="1C1D1E"/>
            </w:rPr>
            <w:fldChar w:fldCharType="separate"/>
          </w:r>
          <w:r w:rsidR="0074037F" w:rsidRPr="0074037F">
            <w:rPr>
              <w:rFonts w:ascii="Times New Roman" w:hAnsi="Times New Roman" w:cs="Times New Roman"/>
              <w:noProof/>
              <w:color w:val="1C1D1E"/>
            </w:rPr>
            <w:t>(Hillestad, Bennett, &amp; Moore, 1996)</w:t>
          </w:r>
          <w:r>
            <w:rPr>
              <w:rFonts w:ascii="Times New Roman" w:hAnsi="Times New Roman" w:cs="Times New Roman"/>
              <w:color w:val="1C1D1E"/>
            </w:rPr>
            <w:fldChar w:fldCharType="end"/>
          </w:r>
        </w:sdtContent>
      </w:sdt>
      <w:r>
        <w:t xml:space="preserve"> </w:t>
      </w:r>
      <w:r w:rsidR="00526043" w:rsidRPr="00526043">
        <w:rPr>
          <w:rFonts w:ascii="Times New Roman" w:hAnsi="Times New Roman" w:cs="Times New Roman"/>
          <w:color w:val="1C1D1E"/>
        </w:rPr>
        <w:t xml:space="preserve">level </w:t>
      </w:r>
      <w:r w:rsidR="00047EE2">
        <w:rPr>
          <w:rFonts w:ascii="Times New Roman" w:hAnsi="Times New Roman" w:cs="Times New Roman"/>
          <w:color w:val="1C1D1E"/>
        </w:rPr>
        <w:t>g</w:t>
      </w:r>
      <w:r w:rsidR="00526043" w:rsidRPr="00526043">
        <w:rPr>
          <w:rFonts w:ascii="Times New Roman" w:hAnsi="Times New Roman" w:cs="Times New Roman"/>
          <w:color w:val="1C1D1E"/>
        </w:rPr>
        <w:t>ame</w:t>
      </w:r>
      <w:r w:rsidR="00526043" w:rsidRPr="00526043">
        <w:rPr>
          <w:rFonts w:ascii="Times New Roman" w:hAnsi="Times New Roman" w:cs="Times New Roman"/>
          <w:color w:val="1C1D1E"/>
        </w:rPr>
        <w:fldChar w:fldCharType="begin"/>
      </w:r>
      <w:r w:rsidR="00526043" w:rsidRPr="00526043">
        <w:rPr>
          <w:rFonts w:ascii="Times New Roman" w:hAnsi="Times New Roman" w:cs="Times New Roman"/>
          <w:color w:val="1C1D1E"/>
        </w:rPr>
        <w:instrText xml:space="preserve"> XE "wargame" </w:instrText>
      </w:r>
      <w:r w:rsidR="00526043" w:rsidRPr="00526043">
        <w:rPr>
          <w:rFonts w:ascii="Times New Roman" w:hAnsi="Times New Roman" w:cs="Times New Roman"/>
          <w:color w:val="1C1D1E"/>
        </w:rPr>
        <w:fldChar w:fldCharType="end"/>
      </w:r>
      <w:r w:rsidR="00526043" w:rsidRPr="00526043">
        <w:rPr>
          <w:rFonts w:ascii="Times New Roman" w:hAnsi="Times New Roman" w:cs="Times New Roman"/>
          <w:color w:val="1C1D1E"/>
        </w:rPr>
        <w:t xml:space="preserve"> and most of the </w:t>
      </w:r>
      <w:r w:rsidR="00047EE2">
        <w:rPr>
          <w:rFonts w:ascii="Times New Roman" w:hAnsi="Times New Roman" w:cs="Times New Roman"/>
          <w:color w:val="1C1D1E"/>
        </w:rPr>
        <w:t>g</w:t>
      </w:r>
      <w:r w:rsidR="00526043" w:rsidRPr="00526043">
        <w:rPr>
          <w:rFonts w:ascii="Times New Roman" w:hAnsi="Times New Roman" w:cs="Times New Roman"/>
          <w:color w:val="1C1D1E"/>
        </w:rPr>
        <w:t>ame is played as human-computer interactive</w:t>
      </w:r>
      <w:r w:rsidR="00526043" w:rsidRPr="00526043">
        <w:rPr>
          <w:rFonts w:ascii="Times New Roman" w:hAnsi="Times New Roman" w:cs="Times New Roman"/>
          <w:color w:val="1C1D1E"/>
        </w:rPr>
        <w:fldChar w:fldCharType="begin"/>
      </w:r>
      <w:r w:rsidR="00526043" w:rsidRPr="00526043">
        <w:rPr>
          <w:rFonts w:ascii="Times New Roman" w:hAnsi="Times New Roman" w:cs="Times New Roman"/>
          <w:color w:val="1C1D1E"/>
        </w:rPr>
        <w:instrText xml:space="preserve"> XE "human-computer interactive" </w:instrText>
      </w:r>
      <w:r w:rsidR="00526043" w:rsidRPr="00526043">
        <w:rPr>
          <w:rFonts w:ascii="Times New Roman" w:hAnsi="Times New Roman" w:cs="Times New Roman"/>
          <w:color w:val="1C1D1E"/>
        </w:rPr>
        <w:fldChar w:fldCharType="end"/>
      </w:r>
      <w:r w:rsidR="00526043" w:rsidRPr="00526043">
        <w:rPr>
          <w:rFonts w:ascii="Times New Roman" w:hAnsi="Times New Roman" w:cs="Times New Roman"/>
          <w:color w:val="1C1D1E"/>
        </w:rPr>
        <w:t xml:space="preserve"> simulation</w:t>
      </w:r>
      <w:r w:rsidR="00526043" w:rsidRPr="00526043">
        <w:rPr>
          <w:rFonts w:ascii="Times New Roman" w:hAnsi="Times New Roman" w:cs="Times New Roman"/>
          <w:color w:val="1C1D1E"/>
        </w:rPr>
        <w:fldChar w:fldCharType="begin"/>
      </w:r>
      <w:r w:rsidR="00526043" w:rsidRPr="00526043">
        <w:rPr>
          <w:rFonts w:ascii="Times New Roman" w:hAnsi="Times New Roman" w:cs="Times New Roman"/>
          <w:color w:val="1C1D1E"/>
        </w:rPr>
        <w:instrText xml:space="preserve"> XE "simulation" </w:instrText>
      </w:r>
      <w:r w:rsidR="00526043" w:rsidRPr="00526043">
        <w:rPr>
          <w:rFonts w:ascii="Times New Roman" w:hAnsi="Times New Roman" w:cs="Times New Roman"/>
          <w:color w:val="1C1D1E"/>
        </w:rPr>
        <w:fldChar w:fldCharType="end"/>
      </w:r>
      <w:r w:rsidR="00526043" w:rsidRPr="00526043">
        <w:rPr>
          <w:rFonts w:ascii="Times New Roman" w:hAnsi="Times New Roman" w:cs="Times New Roman"/>
          <w:color w:val="1C1D1E"/>
        </w:rPr>
        <w:t xml:space="preserve">. Generally, Multiple decision-makers are involved in those </w:t>
      </w:r>
      <w:r w:rsidR="00047EE2">
        <w:rPr>
          <w:rFonts w:ascii="Times New Roman" w:hAnsi="Times New Roman" w:cs="Times New Roman"/>
          <w:color w:val="1C1D1E"/>
        </w:rPr>
        <w:t>game</w:t>
      </w:r>
      <w:r w:rsidR="00526043" w:rsidRPr="00526043">
        <w:rPr>
          <w:rFonts w:ascii="Times New Roman" w:hAnsi="Times New Roman" w:cs="Times New Roman"/>
          <w:color w:val="1C1D1E"/>
        </w:rPr>
        <w:t xml:space="preserve">. </w:t>
      </w:r>
    </w:p>
    <w:p w14:paraId="16ABB618" w14:textId="77777777" w:rsidR="00C725FC" w:rsidRDefault="00C725FC" w:rsidP="00526043">
      <w:pPr>
        <w:keepNext/>
        <w:jc w:val="center"/>
        <w:sectPr w:rsidR="00C725FC" w:rsidSect="000C7341">
          <w:headerReference w:type="even" r:id="rId25"/>
          <w:headerReference w:type="default" r:id="rId26"/>
          <w:headerReference w:type="first" r:id="rId27"/>
          <w:pgSz w:w="5954" w:h="8420" w:code="9"/>
          <w:pgMar w:top="709" w:right="567" w:bottom="709" w:left="567" w:header="283" w:footer="283" w:gutter="0"/>
          <w:pgBorders w:offsetFrom="page">
            <w:top w:val="single" w:sz="4" w:space="1" w:color="auto"/>
            <w:left w:val="single" w:sz="4" w:space="1" w:color="auto"/>
            <w:bottom w:val="single" w:sz="4" w:space="1" w:color="auto"/>
            <w:right w:val="single" w:sz="4" w:space="1" w:color="auto"/>
          </w:pgBorders>
          <w:cols w:space="708"/>
          <w:titlePg/>
          <w:docGrid w:linePitch="360"/>
        </w:sectPr>
      </w:pPr>
    </w:p>
    <w:p w14:paraId="2EDBADED" w14:textId="08757E32" w:rsidR="00526043" w:rsidRPr="00C725FC" w:rsidRDefault="00B73348" w:rsidP="00FF561D">
      <w:pPr>
        <w:keepNext/>
        <w:spacing w:after="0" w:line="240" w:lineRule="auto"/>
        <w:ind w:left="709" w:hanging="709"/>
        <w:jc w:val="center"/>
        <w:rPr>
          <w:rFonts w:ascii="Times New Roman" w:hAnsi="Times New Roman" w:cs="Times New Roman"/>
          <w:i/>
          <w:color w:val="000000" w:themeColor="text1"/>
        </w:rPr>
      </w:pPr>
      <w:r w:rsidRPr="00C725FC">
        <w:rPr>
          <w:rFonts w:ascii="Times New Roman" w:hAnsi="Times New Roman" w:cs="Times New Roman"/>
          <w:noProof/>
          <w:color w:val="000000" w:themeColor="text1"/>
          <w:lang w:val="en-IN" w:eastAsia="en-IN" w:bidi="hi-IN"/>
        </w:rPr>
        <w:lastRenderedPageBreak/>
        <w:drawing>
          <wp:anchor distT="0" distB="0" distL="114300" distR="114300" simplePos="0" relativeHeight="251390464" behindDoc="0" locked="0" layoutInCell="1" allowOverlap="1" wp14:anchorId="2630A504" wp14:editId="6BFCAFC9">
            <wp:simplePos x="0" y="0"/>
            <wp:positionH relativeFrom="page">
              <wp:posOffset>495300</wp:posOffset>
            </wp:positionH>
            <wp:positionV relativeFrom="paragraph">
              <wp:posOffset>38100</wp:posOffset>
            </wp:positionV>
            <wp:extent cx="4554855" cy="2590800"/>
            <wp:effectExtent l="38100" t="38100" r="36195" b="3810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4542"/>
                    <a:stretch/>
                  </pic:blipFill>
                  <pic:spPr bwMode="auto">
                    <a:xfrm>
                      <a:off x="0" y="0"/>
                      <a:ext cx="4554855" cy="2590800"/>
                    </a:xfrm>
                    <a:prstGeom prst="rect">
                      <a:avLst/>
                    </a:prstGeom>
                    <a:noFill/>
                    <a:ln w="222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3" w:name="_Toc44323233"/>
      <w:bookmarkStart w:id="4" w:name="_Toc119670375"/>
      <w:r w:rsidR="00526043" w:rsidRPr="00C725FC">
        <w:rPr>
          <w:rFonts w:ascii="Times New Roman" w:hAnsi="Times New Roman" w:cs="Times New Roman"/>
          <w:color w:val="000000" w:themeColor="text1"/>
        </w:rPr>
        <w:t xml:space="preserve">Figure </w:t>
      </w:r>
      <w:r w:rsidR="00526043" w:rsidRPr="00C725FC">
        <w:rPr>
          <w:rFonts w:ascii="Times New Roman" w:hAnsi="Times New Roman" w:cs="Times New Roman"/>
          <w:i/>
          <w:color w:val="000000" w:themeColor="text1"/>
        </w:rPr>
        <w:fldChar w:fldCharType="begin"/>
      </w:r>
      <w:r w:rsidR="00526043" w:rsidRPr="00C725FC">
        <w:rPr>
          <w:rFonts w:ascii="Times New Roman" w:hAnsi="Times New Roman" w:cs="Times New Roman"/>
          <w:color w:val="000000" w:themeColor="text1"/>
        </w:rPr>
        <w:instrText xml:space="preserve"> SEQ Figure \* ARABIC </w:instrText>
      </w:r>
      <w:r w:rsidR="00526043" w:rsidRPr="00C725FC">
        <w:rPr>
          <w:rFonts w:ascii="Times New Roman" w:hAnsi="Times New Roman" w:cs="Times New Roman"/>
          <w:i/>
          <w:color w:val="000000" w:themeColor="text1"/>
        </w:rPr>
        <w:fldChar w:fldCharType="separate"/>
      </w:r>
      <w:r w:rsidR="005F6F39">
        <w:rPr>
          <w:rFonts w:ascii="Times New Roman" w:hAnsi="Times New Roman" w:cs="Times New Roman"/>
          <w:noProof/>
          <w:color w:val="000000" w:themeColor="text1"/>
        </w:rPr>
        <w:t>1</w:t>
      </w:r>
      <w:r w:rsidR="00526043" w:rsidRPr="00C725FC">
        <w:rPr>
          <w:rFonts w:ascii="Times New Roman" w:hAnsi="Times New Roman" w:cs="Times New Roman"/>
          <w:i/>
          <w:noProof/>
          <w:color w:val="000000" w:themeColor="text1"/>
        </w:rPr>
        <w:fldChar w:fldCharType="end"/>
      </w:r>
      <w:r w:rsidR="00526043" w:rsidRPr="00C725FC">
        <w:rPr>
          <w:rFonts w:ascii="Times New Roman" w:hAnsi="Times New Roman" w:cs="Times New Roman"/>
          <w:color w:val="000000" w:themeColor="text1"/>
        </w:rPr>
        <w:t xml:space="preserve">. Elements of different </w:t>
      </w:r>
      <w:r w:rsidR="002F0277">
        <w:rPr>
          <w:rFonts w:ascii="Times New Roman" w:hAnsi="Times New Roman" w:cs="Times New Roman"/>
          <w:color w:val="000000" w:themeColor="text1"/>
        </w:rPr>
        <w:t>forces</w:t>
      </w:r>
      <w:r w:rsidR="00526043" w:rsidRPr="00C725FC">
        <w:rPr>
          <w:rFonts w:ascii="Times New Roman" w:hAnsi="Times New Roman" w:cs="Times New Roman"/>
          <w:color w:val="000000" w:themeColor="text1"/>
        </w:rPr>
        <w:t xml:space="preserve"> involved in </w:t>
      </w:r>
      <w:r w:rsidR="002F0277">
        <w:rPr>
          <w:rFonts w:ascii="Times New Roman" w:hAnsi="Times New Roman" w:cs="Times New Roman"/>
          <w:color w:val="000000" w:themeColor="text1"/>
        </w:rPr>
        <w:t xml:space="preserve">different </w:t>
      </w:r>
      <w:r w:rsidR="00DF66A1">
        <w:rPr>
          <w:rFonts w:ascii="Times New Roman" w:hAnsi="Times New Roman" w:cs="Times New Roman"/>
          <w:color w:val="000000" w:themeColor="text1"/>
        </w:rPr>
        <w:t>I</w:t>
      </w:r>
      <w:r w:rsidR="00526043" w:rsidRPr="00C725FC">
        <w:rPr>
          <w:rFonts w:ascii="Times New Roman" w:hAnsi="Times New Roman" w:cs="Times New Roman"/>
          <w:color w:val="000000" w:themeColor="text1"/>
        </w:rPr>
        <w:t xml:space="preserve">nter </w:t>
      </w:r>
      <w:r w:rsidR="00B66161">
        <w:rPr>
          <w:rFonts w:ascii="Times New Roman" w:hAnsi="Times New Roman" w:cs="Times New Roman"/>
          <w:color w:val="000000" w:themeColor="text1"/>
        </w:rPr>
        <w:t>S</w:t>
      </w:r>
      <w:r w:rsidR="00526043" w:rsidRPr="00C725FC">
        <w:rPr>
          <w:rFonts w:ascii="Times New Roman" w:hAnsi="Times New Roman" w:cs="Times New Roman"/>
          <w:color w:val="000000" w:themeColor="text1"/>
        </w:rPr>
        <w:t>ervice</w:t>
      </w:r>
      <w:r w:rsidR="002F0277">
        <w:rPr>
          <w:rFonts w:ascii="Times New Roman" w:hAnsi="Times New Roman" w:cs="Times New Roman"/>
          <w:color w:val="000000" w:themeColor="text1"/>
        </w:rPr>
        <w:t xml:space="preserve"> </w:t>
      </w:r>
      <w:bookmarkEnd w:id="3"/>
      <w:bookmarkEnd w:id="4"/>
      <w:r w:rsidR="002F0277">
        <w:rPr>
          <w:rFonts w:ascii="Times New Roman" w:hAnsi="Times New Roman" w:cs="Times New Roman"/>
          <w:color w:val="000000" w:themeColor="text1"/>
        </w:rPr>
        <w:t>Ops.</w:t>
      </w:r>
    </w:p>
    <w:p w14:paraId="397A5AB0" w14:textId="77777777" w:rsidR="00C725FC" w:rsidRDefault="00C725FC" w:rsidP="00526043">
      <w:pPr>
        <w:jc w:val="both"/>
        <w:rPr>
          <w:sz w:val="24"/>
          <w:szCs w:val="24"/>
        </w:rPr>
        <w:sectPr w:rsidR="00C725FC" w:rsidSect="000C7341">
          <w:pgSz w:w="8641" w:h="5761" w:orient="landscape" w:code="130"/>
          <w:pgMar w:top="567" w:right="1077" w:bottom="425" w:left="992" w:header="0" w:footer="0" w:gutter="0"/>
          <w:pgBorders w:offsetFrom="page">
            <w:top w:val="single" w:sz="4" w:space="1" w:color="auto"/>
            <w:left w:val="single" w:sz="4" w:space="1" w:color="auto"/>
            <w:bottom w:val="single" w:sz="4" w:space="1" w:color="auto"/>
            <w:right w:val="single" w:sz="4" w:space="1" w:color="auto"/>
          </w:pgBorders>
          <w:cols w:space="708"/>
          <w:titlePg/>
          <w:docGrid w:linePitch="360"/>
        </w:sectPr>
      </w:pPr>
    </w:p>
    <w:p w14:paraId="3CAC19DD" w14:textId="51FC6B01" w:rsidR="00526043" w:rsidRPr="00C725FC" w:rsidRDefault="00526043" w:rsidP="00526043">
      <w:pPr>
        <w:jc w:val="both"/>
        <w:rPr>
          <w:rFonts w:ascii="Times New Roman" w:hAnsi="Times New Roman" w:cs="Times New Roman"/>
          <w:color w:val="000000" w:themeColor="text1"/>
        </w:rPr>
      </w:pPr>
      <w:bookmarkStart w:id="5" w:name="_Hlk121386871"/>
      <w:r w:rsidRPr="00C725FC">
        <w:rPr>
          <w:rFonts w:ascii="Times New Roman" w:hAnsi="Times New Roman" w:cs="Times New Roman"/>
          <w:color w:val="000000" w:themeColor="text1"/>
        </w:rPr>
        <w:lastRenderedPageBreak/>
        <w:t xml:space="preserve">Most of the wars that have been taken place </w:t>
      </w:r>
      <w:r w:rsidR="00CA3C8B">
        <w:rPr>
          <w:rFonts w:ascii="Times New Roman" w:hAnsi="Times New Roman" w:cs="Times New Roman"/>
          <w:color w:val="000000" w:themeColor="text1"/>
        </w:rPr>
        <w:t>i</w:t>
      </w:r>
      <w:r w:rsidRPr="00C725FC">
        <w:rPr>
          <w:rFonts w:ascii="Times New Roman" w:hAnsi="Times New Roman" w:cs="Times New Roman"/>
          <w:color w:val="000000" w:themeColor="text1"/>
        </w:rPr>
        <w:t>n the world in</w:t>
      </w:r>
      <w:r w:rsidR="00CA3C8B">
        <w:rPr>
          <w:rFonts w:ascii="Times New Roman" w:hAnsi="Times New Roman" w:cs="Times New Roman"/>
          <w:color w:val="000000" w:themeColor="text1"/>
        </w:rPr>
        <w:t xml:space="preserve"> the</w:t>
      </w:r>
      <w:r w:rsidRPr="00C725FC">
        <w:rPr>
          <w:rFonts w:ascii="Times New Roman" w:hAnsi="Times New Roman" w:cs="Times New Roman"/>
          <w:color w:val="000000" w:themeColor="text1"/>
        </w:rPr>
        <w:t xml:space="preserve"> recent times have seen the Air Force, </w:t>
      </w:r>
      <w:proofErr w:type="gramStart"/>
      <w:r w:rsidRPr="00C725FC">
        <w:rPr>
          <w:rFonts w:ascii="Times New Roman" w:hAnsi="Times New Roman" w:cs="Times New Roman"/>
          <w:color w:val="000000" w:themeColor="text1"/>
        </w:rPr>
        <w:t>Navy</w:t>
      </w:r>
      <w:proofErr w:type="gramEnd"/>
      <w:r w:rsidRPr="00C725FC">
        <w:rPr>
          <w:rFonts w:ascii="Times New Roman" w:hAnsi="Times New Roman" w:cs="Times New Roman"/>
          <w:color w:val="000000" w:themeColor="text1"/>
        </w:rPr>
        <w:t xml:space="preserve"> and Army fight together. Most of the countries in the world are forming a </w:t>
      </w:r>
      <w:r w:rsidR="00563044">
        <w:rPr>
          <w:rFonts w:ascii="Times New Roman" w:hAnsi="Times New Roman" w:cs="Times New Roman"/>
          <w:color w:val="000000" w:themeColor="text1"/>
        </w:rPr>
        <w:t>collaborative</w:t>
      </w:r>
      <w:r w:rsidRPr="00C725FC">
        <w:rPr>
          <w:rFonts w:ascii="Times New Roman" w:hAnsi="Times New Roman" w:cs="Times New Roman"/>
          <w:color w:val="000000" w:themeColor="text1"/>
        </w:rPr>
        <w:t xml:space="preserve"> force consisting of the Army, Navy, and Air Force. Countries are preparing themselves in a way that the enemy can be defeated in water, land, and air. From the analysis of data from open literatures, today we can predict the outcome of the war before the war really begins. That requires a thorough analysis of the influencing factors or elements or equipment of strategic</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"strategic"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and operational scenarios</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"operational scenarios"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w:t>
      </w:r>
    </w:p>
    <w:p w14:paraId="2AB295D7" w14:textId="77777777" w:rsidR="00C725FC" w:rsidRDefault="00C725FC" w:rsidP="00C725FC">
      <w:pPr>
        <w:pStyle w:val="Caption"/>
        <w:keepNext/>
        <w:ind w:left="567" w:hanging="567"/>
        <w:jc w:val="both"/>
        <w:rPr>
          <w:rFonts w:ascii="Times New Roman" w:hAnsi="Times New Roman" w:cs="Times New Roman"/>
          <w:i w:val="0"/>
          <w:color w:val="000000" w:themeColor="text1"/>
          <w:sz w:val="20"/>
          <w:szCs w:val="20"/>
        </w:rPr>
        <w:sectPr w:rsidR="00C725FC" w:rsidSect="000C7341">
          <w:pgSz w:w="5954" w:h="8420" w:code="9"/>
          <w:pgMar w:top="567" w:right="567" w:bottom="993" w:left="567" w:header="0" w:footer="0" w:gutter="0"/>
          <w:pgBorders w:offsetFrom="page">
            <w:top w:val="single" w:sz="4" w:space="1" w:color="auto"/>
            <w:left w:val="single" w:sz="4" w:space="1" w:color="auto"/>
            <w:bottom w:val="single" w:sz="4" w:space="1" w:color="auto"/>
            <w:right w:val="single" w:sz="4" w:space="1" w:color="auto"/>
          </w:pgBorders>
          <w:cols w:space="708"/>
          <w:titlePg/>
          <w:docGrid w:linePitch="360"/>
        </w:sectPr>
      </w:pPr>
      <w:bookmarkStart w:id="6" w:name="_Toc44320744"/>
      <w:bookmarkStart w:id="7" w:name="_Toc44413419"/>
      <w:bookmarkStart w:id="8" w:name="_Toc118977408"/>
      <w:bookmarkEnd w:id="5"/>
    </w:p>
    <w:p w14:paraId="3169190A" w14:textId="2C110B23" w:rsidR="00526043" w:rsidRPr="00C725FC" w:rsidRDefault="00526043" w:rsidP="00832F24">
      <w:pPr>
        <w:pStyle w:val="Caption"/>
        <w:keepNext/>
        <w:spacing w:after="0"/>
        <w:ind w:left="709" w:hanging="709"/>
        <w:jc w:val="both"/>
        <w:rPr>
          <w:rFonts w:ascii="Times New Roman" w:hAnsi="Times New Roman" w:cs="Times New Roman"/>
          <w:i w:val="0"/>
          <w:color w:val="000000" w:themeColor="text1"/>
          <w:sz w:val="20"/>
          <w:szCs w:val="20"/>
        </w:rPr>
      </w:pPr>
      <w:r w:rsidRPr="00C725FC">
        <w:rPr>
          <w:rFonts w:ascii="Times New Roman" w:hAnsi="Times New Roman" w:cs="Times New Roman"/>
          <w:i w:val="0"/>
          <w:color w:val="000000" w:themeColor="text1"/>
          <w:sz w:val="20"/>
          <w:szCs w:val="20"/>
        </w:rPr>
        <w:lastRenderedPageBreak/>
        <w:t xml:space="preserve">Table </w:t>
      </w:r>
      <w:r w:rsidRPr="00C725FC">
        <w:rPr>
          <w:rFonts w:ascii="Times New Roman" w:hAnsi="Times New Roman" w:cs="Times New Roman"/>
          <w:i w:val="0"/>
          <w:color w:val="000000" w:themeColor="text1"/>
          <w:sz w:val="20"/>
          <w:szCs w:val="20"/>
        </w:rPr>
        <w:fldChar w:fldCharType="begin"/>
      </w:r>
      <w:r w:rsidRPr="00C725FC">
        <w:rPr>
          <w:rFonts w:ascii="Times New Roman" w:hAnsi="Times New Roman" w:cs="Times New Roman"/>
          <w:i w:val="0"/>
          <w:color w:val="000000" w:themeColor="text1"/>
          <w:sz w:val="20"/>
          <w:szCs w:val="20"/>
        </w:rPr>
        <w:instrText xml:space="preserve"> SEQ Table \* ARABIC </w:instrText>
      </w:r>
      <w:r w:rsidRPr="00C725FC">
        <w:rPr>
          <w:rFonts w:ascii="Times New Roman" w:hAnsi="Times New Roman" w:cs="Times New Roman"/>
          <w:i w:val="0"/>
          <w:color w:val="000000" w:themeColor="text1"/>
          <w:sz w:val="20"/>
          <w:szCs w:val="20"/>
        </w:rPr>
        <w:fldChar w:fldCharType="separate"/>
      </w:r>
      <w:r w:rsidR="005F6F39">
        <w:rPr>
          <w:rFonts w:ascii="Times New Roman" w:hAnsi="Times New Roman" w:cs="Times New Roman"/>
          <w:i w:val="0"/>
          <w:noProof/>
          <w:color w:val="000000" w:themeColor="text1"/>
          <w:sz w:val="20"/>
          <w:szCs w:val="20"/>
        </w:rPr>
        <w:t>1</w:t>
      </w:r>
      <w:r w:rsidRPr="00C725FC">
        <w:rPr>
          <w:rFonts w:ascii="Times New Roman" w:hAnsi="Times New Roman" w:cs="Times New Roman"/>
          <w:i w:val="0"/>
          <w:noProof/>
          <w:color w:val="000000" w:themeColor="text1"/>
          <w:sz w:val="20"/>
          <w:szCs w:val="20"/>
        </w:rPr>
        <w:fldChar w:fldCharType="end"/>
      </w:r>
      <w:r w:rsidRPr="00C725FC">
        <w:rPr>
          <w:rFonts w:ascii="Times New Roman" w:hAnsi="Times New Roman" w:cs="Times New Roman"/>
          <w:i w:val="0"/>
          <w:color w:val="000000" w:themeColor="text1"/>
          <w:sz w:val="20"/>
          <w:szCs w:val="20"/>
        </w:rPr>
        <w:t>. Factor charts showing involvement of different factors in Inter Service operations</w:t>
      </w:r>
      <w:bookmarkEnd w:id="6"/>
      <w:bookmarkEnd w:id="7"/>
      <w:bookmarkEnd w:id="8"/>
    </w:p>
    <w:tbl>
      <w:tblPr>
        <w:tblpPr w:leftFromText="181" w:rightFromText="181" w:vertAnchor="text" w:horzAnchor="page"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50"/>
        <w:gridCol w:w="2199"/>
        <w:gridCol w:w="460"/>
        <w:gridCol w:w="460"/>
        <w:gridCol w:w="460"/>
        <w:gridCol w:w="460"/>
        <w:gridCol w:w="460"/>
        <w:gridCol w:w="460"/>
        <w:gridCol w:w="460"/>
        <w:gridCol w:w="460"/>
        <w:gridCol w:w="331"/>
        <w:gridCol w:w="460"/>
      </w:tblGrid>
      <w:tr w:rsidR="003B4715" w:rsidRPr="00C725FC" w14:paraId="0D45A97F" w14:textId="77777777" w:rsidTr="00337D6C">
        <w:trPr>
          <w:trHeight w:val="340"/>
          <w:tblHeader/>
        </w:trPr>
        <w:tc>
          <w:tcPr>
            <w:tcW w:w="0" w:type="auto"/>
            <w:vMerge w:val="restart"/>
            <w:shd w:val="clear" w:color="auto" w:fill="auto"/>
            <w:vAlign w:val="center"/>
          </w:tcPr>
          <w:p w14:paraId="27F261BC" w14:textId="77777777" w:rsidR="00526043" w:rsidRPr="003B4715" w:rsidRDefault="00526043" w:rsidP="00012502">
            <w:pPr>
              <w:spacing w:after="0" w:line="240" w:lineRule="auto"/>
              <w:rPr>
                <w:rFonts w:ascii="Times New Roman" w:hAnsi="Times New Roman" w:cs="Times New Roman"/>
                <w:b/>
                <w:bCs/>
                <w:color w:val="000000" w:themeColor="text1"/>
                <w:sz w:val="16"/>
                <w:szCs w:val="16"/>
              </w:rPr>
            </w:pPr>
            <w:r w:rsidRPr="003B4715">
              <w:rPr>
                <w:rFonts w:ascii="Times New Roman" w:hAnsi="Times New Roman" w:cs="Times New Roman"/>
                <w:b/>
                <w:bCs/>
                <w:color w:val="000000" w:themeColor="text1"/>
                <w:sz w:val="16"/>
                <w:szCs w:val="16"/>
              </w:rPr>
              <w:t>Sl. No.</w:t>
            </w:r>
          </w:p>
        </w:tc>
        <w:tc>
          <w:tcPr>
            <w:tcW w:w="0" w:type="auto"/>
            <w:vMerge w:val="restart"/>
            <w:shd w:val="clear" w:color="auto" w:fill="auto"/>
            <w:vAlign w:val="center"/>
          </w:tcPr>
          <w:p w14:paraId="189C3F9E" w14:textId="77777777" w:rsidR="00526043" w:rsidRPr="003B4715" w:rsidRDefault="00526043" w:rsidP="00012502">
            <w:pPr>
              <w:spacing w:after="0" w:line="240" w:lineRule="auto"/>
              <w:rPr>
                <w:rFonts w:ascii="Times New Roman" w:hAnsi="Times New Roman" w:cs="Times New Roman"/>
                <w:b/>
                <w:bCs/>
                <w:color w:val="000000" w:themeColor="text1"/>
                <w:sz w:val="16"/>
                <w:szCs w:val="16"/>
              </w:rPr>
            </w:pPr>
            <w:r w:rsidRPr="003B4715">
              <w:rPr>
                <w:rFonts w:ascii="Times New Roman" w:hAnsi="Times New Roman" w:cs="Times New Roman"/>
                <w:b/>
                <w:bCs/>
                <w:color w:val="000000" w:themeColor="text1"/>
                <w:sz w:val="16"/>
                <w:szCs w:val="16"/>
              </w:rPr>
              <w:t>Operational Scenarios</w:t>
            </w:r>
          </w:p>
        </w:tc>
        <w:tc>
          <w:tcPr>
            <w:tcW w:w="0" w:type="auto"/>
            <w:gridSpan w:val="10"/>
            <w:shd w:val="clear" w:color="auto" w:fill="auto"/>
            <w:vAlign w:val="center"/>
          </w:tcPr>
          <w:p w14:paraId="3D414D77" w14:textId="77777777" w:rsidR="00526043" w:rsidRPr="003B4715" w:rsidRDefault="00526043" w:rsidP="00012502">
            <w:pPr>
              <w:spacing w:after="0" w:line="240" w:lineRule="auto"/>
              <w:jc w:val="center"/>
              <w:rPr>
                <w:rFonts w:ascii="Times New Roman" w:hAnsi="Times New Roman" w:cs="Times New Roman"/>
                <w:b/>
                <w:bCs/>
                <w:color w:val="000000" w:themeColor="text1"/>
                <w:sz w:val="16"/>
                <w:szCs w:val="16"/>
              </w:rPr>
            </w:pPr>
            <w:r w:rsidRPr="003B4715">
              <w:rPr>
                <w:rFonts w:ascii="Times New Roman" w:hAnsi="Times New Roman" w:cs="Times New Roman"/>
                <w:b/>
                <w:bCs/>
                <w:color w:val="000000" w:themeColor="text1"/>
                <w:sz w:val="16"/>
                <w:szCs w:val="16"/>
              </w:rPr>
              <w:t>Factors**</w:t>
            </w:r>
          </w:p>
        </w:tc>
      </w:tr>
      <w:tr w:rsidR="003B4715" w:rsidRPr="00C725FC" w14:paraId="4B3F59C0" w14:textId="77777777" w:rsidTr="00337D6C">
        <w:trPr>
          <w:trHeight w:val="340"/>
          <w:tblHeader/>
        </w:trPr>
        <w:tc>
          <w:tcPr>
            <w:tcW w:w="0" w:type="auto"/>
            <w:vMerge/>
            <w:shd w:val="clear" w:color="auto" w:fill="auto"/>
            <w:vAlign w:val="center"/>
          </w:tcPr>
          <w:p w14:paraId="448429C1" w14:textId="77777777" w:rsidR="00526043" w:rsidRPr="003B4715" w:rsidRDefault="00526043" w:rsidP="00012502">
            <w:pPr>
              <w:spacing w:after="0" w:line="240" w:lineRule="auto"/>
              <w:rPr>
                <w:rFonts w:ascii="Times New Roman" w:hAnsi="Times New Roman" w:cs="Times New Roman"/>
                <w:b/>
                <w:bCs/>
                <w:color w:val="000000" w:themeColor="text1"/>
                <w:sz w:val="16"/>
                <w:szCs w:val="16"/>
              </w:rPr>
            </w:pPr>
          </w:p>
        </w:tc>
        <w:tc>
          <w:tcPr>
            <w:tcW w:w="0" w:type="auto"/>
            <w:vMerge/>
            <w:shd w:val="clear" w:color="auto" w:fill="auto"/>
            <w:vAlign w:val="center"/>
          </w:tcPr>
          <w:p w14:paraId="1D42A8EF" w14:textId="77777777" w:rsidR="00526043" w:rsidRPr="003B4715" w:rsidRDefault="00526043" w:rsidP="00012502">
            <w:pPr>
              <w:spacing w:after="0" w:line="240" w:lineRule="auto"/>
              <w:rPr>
                <w:rFonts w:ascii="Times New Roman" w:hAnsi="Times New Roman" w:cs="Times New Roman"/>
                <w:b/>
                <w:bCs/>
                <w:color w:val="000000" w:themeColor="text1"/>
                <w:sz w:val="16"/>
                <w:szCs w:val="16"/>
              </w:rPr>
            </w:pPr>
          </w:p>
        </w:tc>
        <w:tc>
          <w:tcPr>
            <w:tcW w:w="0" w:type="auto"/>
            <w:shd w:val="clear" w:color="auto" w:fill="auto"/>
            <w:vAlign w:val="center"/>
          </w:tcPr>
          <w:p w14:paraId="215787CE" w14:textId="77777777" w:rsidR="00526043" w:rsidRPr="003B4715" w:rsidRDefault="00526043" w:rsidP="00612A0E">
            <w:pPr>
              <w:spacing w:after="0" w:line="240" w:lineRule="auto"/>
              <w:jc w:val="center"/>
              <w:rPr>
                <w:rFonts w:ascii="Times New Roman" w:hAnsi="Times New Roman" w:cs="Times New Roman"/>
                <w:b/>
                <w:bCs/>
                <w:color w:val="000000" w:themeColor="text1"/>
                <w:sz w:val="16"/>
                <w:szCs w:val="16"/>
              </w:rPr>
            </w:pPr>
            <w:r w:rsidRPr="003B4715">
              <w:rPr>
                <w:rFonts w:ascii="Times New Roman" w:hAnsi="Times New Roman" w:cs="Times New Roman"/>
                <w:b/>
                <w:bCs/>
                <w:color w:val="000000" w:themeColor="text1"/>
                <w:sz w:val="16"/>
                <w:szCs w:val="16"/>
              </w:rPr>
              <w:t>1</w:t>
            </w:r>
          </w:p>
        </w:tc>
        <w:tc>
          <w:tcPr>
            <w:tcW w:w="0" w:type="auto"/>
            <w:shd w:val="clear" w:color="auto" w:fill="auto"/>
            <w:vAlign w:val="center"/>
          </w:tcPr>
          <w:p w14:paraId="3601BF68" w14:textId="77777777" w:rsidR="00526043" w:rsidRPr="003B4715" w:rsidRDefault="00526043" w:rsidP="00612A0E">
            <w:pPr>
              <w:spacing w:after="0" w:line="240" w:lineRule="auto"/>
              <w:jc w:val="center"/>
              <w:rPr>
                <w:rFonts w:ascii="Times New Roman" w:hAnsi="Times New Roman" w:cs="Times New Roman"/>
                <w:b/>
                <w:bCs/>
                <w:color w:val="000000" w:themeColor="text1"/>
                <w:sz w:val="16"/>
                <w:szCs w:val="16"/>
              </w:rPr>
            </w:pPr>
            <w:r w:rsidRPr="003B4715">
              <w:rPr>
                <w:rFonts w:ascii="Times New Roman" w:hAnsi="Times New Roman" w:cs="Times New Roman"/>
                <w:b/>
                <w:bCs/>
                <w:color w:val="000000" w:themeColor="text1"/>
                <w:sz w:val="16"/>
                <w:szCs w:val="16"/>
              </w:rPr>
              <w:t>2</w:t>
            </w:r>
          </w:p>
        </w:tc>
        <w:tc>
          <w:tcPr>
            <w:tcW w:w="0" w:type="auto"/>
            <w:shd w:val="clear" w:color="auto" w:fill="auto"/>
            <w:vAlign w:val="center"/>
          </w:tcPr>
          <w:p w14:paraId="7C18BCE3" w14:textId="77777777" w:rsidR="00526043" w:rsidRPr="003B4715" w:rsidRDefault="00526043" w:rsidP="00612A0E">
            <w:pPr>
              <w:spacing w:after="0" w:line="240" w:lineRule="auto"/>
              <w:jc w:val="center"/>
              <w:rPr>
                <w:rFonts w:ascii="Times New Roman" w:hAnsi="Times New Roman" w:cs="Times New Roman"/>
                <w:b/>
                <w:bCs/>
                <w:color w:val="000000" w:themeColor="text1"/>
                <w:sz w:val="16"/>
                <w:szCs w:val="16"/>
              </w:rPr>
            </w:pPr>
            <w:r w:rsidRPr="003B4715">
              <w:rPr>
                <w:rFonts w:ascii="Times New Roman" w:hAnsi="Times New Roman" w:cs="Times New Roman"/>
                <w:b/>
                <w:bCs/>
                <w:color w:val="000000" w:themeColor="text1"/>
                <w:sz w:val="16"/>
                <w:szCs w:val="16"/>
              </w:rPr>
              <w:t>3</w:t>
            </w:r>
          </w:p>
        </w:tc>
        <w:tc>
          <w:tcPr>
            <w:tcW w:w="0" w:type="auto"/>
            <w:shd w:val="clear" w:color="auto" w:fill="auto"/>
            <w:vAlign w:val="center"/>
          </w:tcPr>
          <w:p w14:paraId="5C1354F0" w14:textId="77777777" w:rsidR="00526043" w:rsidRPr="003B4715" w:rsidRDefault="00526043" w:rsidP="00612A0E">
            <w:pPr>
              <w:spacing w:after="0" w:line="240" w:lineRule="auto"/>
              <w:jc w:val="center"/>
              <w:rPr>
                <w:rFonts w:ascii="Times New Roman" w:hAnsi="Times New Roman" w:cs="Times New Roman"/>
                <w:b/>
                <w:bCs/>
                <w:color w:val="000000" w:themeColor="text1"/>
                <w:sz w:val="16"/>
                <w:szCs w:val="16"/>
              </w:rPr>
            </w:pPr>
            <w:r w:rsidRPr="003B4715">
              <w:rPr>
                <w:rFonts w:ascii="Times New Roman" w:hAnsi="Times New Roman" w:cs="Times New Roman"/>
                <w:b/>
                <w:bCs/>
                <w:color w:val="000000" w:themeColor="text1"/>
                <w:sz w:val="16"/>
                <w:szCs w:val="16"/>
              </w:rPr>
              <w:t>4</w:t>
            </w:r>
          </w:p>
        </w:tc>
        <w:tc>
          <w:tcPr>
            <w:tcW w:w="0" w:type="auto"/>
            <w:shd w:val="clear" w:color="auto" w:fill="auto"/>
            <w:vAlign w:val="center"/>
          </w:tcPr>
          <w:p w14:paraId="6CAE5A6B" w14:textId="77777777" w:rsidR="00526043" w:rsidRPr="003B4715" w:rsidRDefault="00526043" w:rsidP="00612A0E">
            <w:pPr>
              <w:spacing w:after="0" w:line="240" w:lineRule="auto"/>
              <w:jc w:val="center"/>
              <w:rPr>
                <w:rFonts w:ascii="Times New Roman" w:hAnsi="Times New Roman" w:cs="Times New Roman"/>
                <w:b/>
                <w:bCs/>
                <w:color w:val="000000" w:themeColor="text1"/>
                <w:sz w:val="16"/>
                <w:szCs w:val="16"/>
              </w:rPr>
            </w:pPr>
            <w:r w:rsidRPr="003B4715">
              <w:rPr>
                <w:rFonts w:ascii="Times New Roman" w:hAnsi="Times New Roman" w:cs="Times New Roman"/>
                <w:b/>
                <w:bCs/>
                <w:color w:val="000000" w:themeColor="text1"/>
                <w:sz w:val="16"/>
                <w:szCs w:val="16"/>
              </w:rPr>
              <w:t>5</w:t>
            </w:r>
          </w:p>
        </w:tc>
        <w:tc>
          <w:tcPr>
            <w:tcW w:w="0" w:type="auto"/>
            <w:shd w:val="clear" w:color="auto" w:fill="auto"/>
            <w:vAlign w:val="center"/>
          </w:tcPr>
          <w:p w14:paraId="77CFB5E6" w14:textId="77777777" w:rsidR="00526043" w:rsidRPr="003B4715" w:rsidRDefault="00526043" w:rsidP="00612A0E">
            <w:pPr>
              <w:spacing w:after="0" w:line="240" w:lineRule="auto"/>
              <w:jc w:val="center"/>
              <w:rPr>
                <w:rFonts w:ascii="Times New Roman" w:hAnsi="Times New Roman" w:cs="Times New Roman"/>
                <w:b/>
                <w:bCs/>
                <w:color w:val="000000" w:themeColor="text1"/>
                <w:sz w:val="16"/>
                <w:szCs w:val="16"/>
              </w:rPr>
            </w:pPr>
            <w:r w:rsidRPr="003B4715">
              <w:rPr>
                <w:rFonts w:ascii="Times New Roman" w:hAnsi="Times New Roman" w:cs="Times New Roman"/>
                <w:b/>
                <w:bCs/>
                <w:color w:val="000000" w:themeColor="text1"/>
                <w:sz w:val="16"/>
                <w:szCs w:val="16"/>
              </w:rPr>
              <w:t>6</w:t>
            </w:r>
          </w:p>
        </w:tc>
        <w:tc>
          <w:tcPr>
            <w:tcW w:w="0" w:type="auto"/>
            <w:shd w:val="clear" w:color="auto" w:fill="auto"/>
            <w:vAlign w:val="center"/>
          </w:tcPr>
          <w:p w14:paraId="768242A5" w14:textId="77777777" w:rsidR="00526043" w:rsidRPr="003B4715" w:rsidRDefault="00526043" w:rsidP="00612A0E">
            <w:pPr>
              <w:spacing w:after="0" w:line="240" w:lineRule="auto"/>
              <w:jc w:val="center"/>
              <w:rPr>
                <w:rFonts w:ascii="Times New Roman" w:hAnsi="Times New Roman" w:cs="Times New Roman"/>
                <w:b/>
                <w:bCs/>
                <w:color w:val="000000" w:themeColor="text1"/>
                <w:sz w:val="16"/>
                <w:szCs w:val="16"/>
              </w:rPr>
            </w:pPr>
            <w:r w:rsidRPr="003B4715">
              <w:rPr>
                <w:rFonts w:ascii="Times New Roman" w:hAnsi="Times New Roman" w:cs="Times New Roman"/>
                <w:b/>
                <w:bCs/>
                <w:color w:val="000000" w:themeColor="text1"/>
                <w:sz w:val="16"/>
                <w:szCs w:val="16"/>
              </w:rPr>
              <w:t>7</w:t>
            </w:r>
          </w:p>
        </w:tc>
        <w:tc>
          <w:tcPr>
            <w:tcW w:w="0" w:type="auto"/>
            <w:shd w:val="clear" w:color="auto" w:fill="auto"/>
            <w:vAlign w:val="center"/>
          </w:tcPr>
          <w:p w14:paraId="7E43AB26" w14:textId="77777777" w:rsidR="00526043" w:rsidRPr="003B4715" w:rsidRDefault="00526043" w:rsidP="00612A0E">
            <w:pPr>
              <w:spacing w:after="0" w:line="240" w:lineRule="auto"/>
              <w:jc w:val="center"/>
              <w:rPr>
                <w:rFonts w:ascii="Times New Roman" w:hAnsi="Times New Roman" w:cs="Times New Roman"/>
                <w:b/>
                <w:bCs/>
                <w:color w:val="000000" w:themeColor="text1"/>
                <w:sz w:val="16"/>
                <w:szCs w:val="16"/>
              </w:rPr>
            </w:pPr>
            <w:r w:rsidRPr="003B4715">
              <w:rPr>
                <w:rFonts w:ascii="Times New Roman" w:hAnsi="Times New Roman" w:cs="Times New Roman"/>
                <w:b/>
                <w:bCs/>
                <w:color w:val="000000" w:themeColor="text1"/>
                <w:sz w:val="16"/>
                <w:szCs w:val="16"/>
              </w:rPr>
              <w:t>8</w:t>
            </w:r>
          </w:p>
        </w:tc>
        <w:tc>
          <w:tcPr>
            <w:tcW w:w="0" w:type="auto"/>
            <w:shd w:val="clear" w:color="auto" w:fill="auto"/>
            <w:vAlign w:val="center"/>
          </w:tcPr>
          <w:p w14:paraId="0509D0B6" w14:textId="77777777" w:rsidR="00526043" w:rsidRPr="003B4715" w:rsidRDefault="00526043" w:rsidP="00612A0E">
            <w:pPr>
              <w:spacing w:after="0" w:line="240" w:lineRule="auto"/>
              <w:jc w:val="center"/>
              <w:rPr>
                <w:rFonts w:ascii="Times New Roman" w:hAnsi="Times New Roman" w:cs="Times New Roman"/>
                <w:b/>
                <w:bCs/>
                <w:color w:val="000000" w:themeColor="text1"/>
                <w:sz w:val="16"/>
                <w:szCs w:val="16"/>
              </w:rPr>
            </w:pPr>
            <w:r w:rsidRPr="003B4715">
              <w:rPr>
                <w:rFonts w:ascii="Times New Roman" w:hAnsi="Times New Roman" w:cs="Times New Roman"/>
                <w:b/>
                <w:bCs/>
                <w:color w:val="000000" w:themeColor="text1"/>
                <w:sz w:val="16"/>
                <w:szCs w:val="16"/>
              </w:rPr>
              <w:t>9</w:t>
            </w:r>
          </w:p>
        </w:tc>
        <w:tc>
          <w:tcPr>
            <w:tcW w:w="0" w:type="auto"/>
            <w:vAlign w:val="center"/>
          </w:tcPr>
          <w:p w14:paraId="64988BFD" w14:textId="77777777" w:rsidR="00526043" w:rsidRPr="003B4715" w:rsidRDefault="00526043" w:rsidP="00612A0E">
            <w:pPr>
              <w:spacing w:after="0" w:line="240" w:lineRule="auto"/>
              <w:jc w:val="center"/>
              <w:rPr>
                <w:rFonts w:ascii="Times New Roman" w:hAnsi="Times New Roman" w:cs="Times New Roman"/>
                <w:b/>
                <w:bCs/>
                <w:color w:val="000000" w:themeColor="text1"/>
                <w:sz w:val="16"/>
                <w:szCs w:val="16"/>
              </w:rPr>
            </w:pPr>
            <w:r w:rsidRPr="003B4715">
              <w:rPr>
                <w:rFonts w:ascii="Times New Roman" w:hAnsi="Times New Roman" w:cs="Times New Roman"/>
                <w:b/>
                <w:bCs/>
                <w:color w:val="000000" w:themeColor="text1"/>
                <w:sz w:val="16"/>
                <w:szCs w:val="16"/>
              </w:rPr>
              <w:t>10</w:t>
            </w:r>
          </w:p>
        </w:tc>
      </w:tr>
      <w:tr w:rsidR="00581EF3" w:rsidRPr="00C725FC" w14:paraId="6303653A" w14:textId="77777777" w:rsidTr="00337D6C">
        <w:trPr>
          <w:trHeight w:val="340"/>
        </w:trPr>
        <w:tc>
          <w:tcPr>
            <w:tcW w:w="0" w:type="auto"/>
            <w:shd w:val="clear" w:color="auto" w:fill="auto"/>
            <w:vAlign w:val="center"/>
          </w:tcPr>
          <w:p w14:paraId="586309B8" w14:textId="77777777" w:rsidR="00526043" w:rsidRPr="00C725FC" w:rsidRDefault="00526043" w:rsidP="00612A0E">
            <w:pPr>
              <w:spacing w:before="120" w:after="120" w:line="240" w:lineRule="auto"/>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1</w:t>
            </w:r>
          </w:p>
        </w:tc>
        <w:tc>
          <w:tcPr>
            <w:tcW w:w="0" w:type="auto"/>
            <w:shd w:val="clear" w:color="auto" w:fill="auto"/>
            <w:vAlign w:val="center"/>
          </w:tcPr>
          <w:p w14:paraId="6A78B20E" w14:textId="77777777" w:rsidR="00526043" w:rsidRPr="00C725FC" w:rsidRDefault="00526043" w:rsidP="00612A0E">
            <w:pPr>
              <w:spacing w:before="120" w:after="120" w:line="240" w:lineRule="auto"/>
              <w:rPr>
                <w:rFonts w:ascii="Times New Roman" w:eastAsia="Times New Roman" w:hAnsi="Times New Roman" w:cs="Times New Roman"/>
                <w:color w:val="000000" w:themeColor="text1"/>
                <w:sz w:val="16"/>
                <w:szCs w:val="16"/>
              </w:rPr>
            </w:pPr>
            <w:r w:rsidRPr="00C725FC">
              <w:rPr>
                <w:rFonts w:ascii="Times New Roman" w:eastAsia="Times New Roman" w:hAnsi="Times New Roman" w:cs="Times New Roman"/>
                <w:color w:val="000000" w:themeColor="text1"/>
                <w:sz w:val="16"/>
                <w:szCs w:val="16"/>
              </w:rPr>
              <w:t>Air Base Attack using Missiles</w:t>
            </w:r>
          </w:p>
        </w:tc>
        <w:tc>
          <w:tcPr>
            <w:tcW w:w="0" w:type="auto"/>
            <w:shd w:val="clear" w:color="auto" w:fill="auto"/>
            <w:vAlign w:val="center"/>
          </w:tcPr>
          <w:p w14:paraId="3353B79A"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X1</w:t>
            </w:r>
          </w:p>
        </w:tc>
        <w:tc>
          <w:tcPr>
            <w:tcW w:w="0" w:type="auto"/>
            <w:shd w:val="clear" w:color="auto" w:fill="auto"/>
            <w:vAlign w:val="center"/>
          </w:tcPr>
          <w:p w14:paraId="2DB753BB"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X2</w:t>
            </w:r>
          </w:p>
        </w:tc>
        <w:tc>
          <w:tcPr>
            <w:tcW w:w="0" w:type="auto"/>
            <w:shd w:val="clear" w:color="auto" w:fill="auto"/>
            <w:vAlign w:val="center"/>
          </w:tcPr>
          <w:p w14:paraId="6D13FD08"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X3</w:t>
            </w:r>
          </w:p>
        </w:tc>
        <w:tc>
          <w:tcPr>
            <w:tcW w:w="0" w:type="auto"/>
            <w:shd w:val="clear" w:color="auto" w:fill="auto"/>
            <w:vAlign w:val="center"/>
          </w:tcPr>
          <w:p w14:paraId="32DEFC6A"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X4</w:t>
            </w:r>
          </w:p>
        </w:tc>
        <w:tc>
          <w:tcPr>
            <w:tcW w:w="0" w:type="auto"/>
            <w:shd w:val="clear" w:color="auto" w:fill="auto"/>
            <w:vAlign w:val="center"/>
          </w:tcPr>
          <w:p w14:paraId="2F86468D"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X5</w:t>
            </w:r>
          </w:p>
        </w:tc>
        <w:tc>
          <w:tcPr>
            <w:tcW w:w="0" w:type="auto"/>
            <w:shd w:val="clear" w:color="auto" w:fill="auto"/>
            <w:vAlign w:val="center"/>
          </w:tcPr>
          <w:p w14:paraId="4D4D531B"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X6</w:t>
            </w:r>
          </w:p>
        </w:tc>
        <w:tc>
          <w:tcPr>
            <w:tcW w:w="0" w:type="auto"/>
            <w:shd w:val="clear" w:color="auto" w:fill="auto"/>
            <w:vAlign w:val="center"/>
          </w:tcPr>
          <w:p w14:paraId="2A7A2261"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X7</w:t>
            </w:r>
          </w:p>
        </w:tc>
        <w:tc>
          <w:tcPr>
            <w:tcW w:w="0" w:type="auto"/>
            <w:shd w:val="clear" w:color="auto" w:fill="auto"/>
            <w:vAlign w:val="center"/>
          </w:tcPr>
          <w:p w14:paraId="2A85A879"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X8</w:t>
            </w:r>
          </w:p>
        </w:tc>
        <w:tc>
          <w:tcPr>
            <w:tcW w:w="0" w:type="auto"/>
            <w:shd w:val="clear" w:color="auto" w:fill="auto"/>
            <w:vAlign w:val="center"/>
          </w:tcPr>
          <w:p w14:paraId="649CFD80"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X9</w:t>
            </w:r>
          </w:p>
        </w:tc>
        <w:tc>
          <w:tcPr>
            <w:tcW w:w="0" w:type="auto"/>
            <w:vAlign w:val="center"/>
          </w:tcPr>
          <w:p w14:paraId="75B605A4"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X10</w:t>
            </w:r>
          </w:p>
        </w:tc>
      </w:tr>
      <w:tr w:rsidR="00581EF3" w:rsidRPr="00C725FC" w14:paraId="7B6AA722" w14:textId="77777777" w:rsidTr="00337D6C">
        <w:trPr>
          <w:trHeight w:val="340"/>
        </w:trPr>
        <w:tc>
          <w:tcPr>
            <w:tcW w:w="0" w:type="auto"/>
            <w:shd w:val="clear" w:color="auto" w:fill="auto"/>
            <w:vAlign w:val="center"/>
          </w:tcPr>
          <w:p w14:paraId="144F5DA1" w14:textId="77777777" w:rsidR="00526043" w:rsidRPr="00C725FC" w:rsidRDefault="00526043" w:rsidP="00612A0E">
            <w:pPr>
              <w:spacing w:before="120" w:after="120" w:line="240" w:lineRule="auto"/>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2</w:t>
            </w:r>
          </w:p>
        </w:tc>
        <w:tc>
          <w:tcPr>
            <w:tcW w:w="0" w:type="auto"/>
            <w:shd w:val="clear" w:color="auto" w:fill="auto"/>
            <w:vAlign w:val="center"/>
          </w:tcPr>
          <w:p w14:paraId="43C7B11F" w14:textId="77777777" w:rsidR="00526043" w:rsidRPr="00C725FC" w:rsidRDefault="00526043" w:rsidP="00612A0E">
            <w:pPr>
              <w:spacing w:before="120" w:after="120" w:line="240" w:lineRule="auto"/>
              <w:rPr>
                <w:rFonts w:ascii="Times New Roman" w:eastAsia="Times New Roman" w:hAnsi="Times New Roman" w:cs="Times New Roman"/>
                <w:color w:val="000000" w:themeColor="text1"/>
                <w:sz w:val="16"/>
                <w:szCs w:val="16"/>
              </w:rPr>
            </w:pPr>
            <w:r w:rsidRPr="00C725FC">
              <w:rPr>
                <w:rFonts w:ascii="Times New Roman" w:eastAsia="Times New Roman" w:hAnsi="Times New Roman" w:cs="Times New Roman"/>
                <w:color w:val="000000" w:themeColor="text1"/>
                <w:sz w:val="16"/>
                <w:szCs w:val="16"/>
              </w:rPr>
              <w:t>Airbase Attack by Aircrafts</w:t>
            </w:r>
          </w:p>
        </w:tc>
        <w:tc>
          <w:tcPr>
            <w:tcW w:w="0" w:type="auto"/>
            <w:shd w:val="clear" w:color="auto" w:fill="auto"/>
            <w:vAlign w:val="center"/>
          </w:tcPr>
          <w:p w14:paraId="5EE2BE9D"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X11</w:t>
            </w:r>
          </w:p>
        </w:tc>
        <w:tc>
          <w:tcPr>
            <w:tcW w:w="0" w:type="auto"/>
            <w:shd w:val="clear" w:color="auto" w:fill="auto"/>
            <w:vAlign w:val="center"/>
          </w:tcPr>
          <w:p w14:paraId="3BB76A65"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X12</w:t>
            </w:r>
          </w:p>
        </w:tc>
        <w:tc>
          <w:tcPr>
            <w:tcW w:w="0" w:type="auto"/>
            <w:shd w:val="clear" w:color="auto" w:fill="auto"/>
            <w:vAlign w:val="center"/>
          </w:tcPr>
          <w:p w14:paraId="06798AF9"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c>
          <w:tcPr>
            <w:tcW w:w="0" w:type="auto"/>
            <w:shd w:val="clear" w:color="auto" w:fill="auto"/>
            <w:vAlign w:val="center"/>
          </w:tcPr>
          <w:p w14:paraId="7FD5239B"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c>
          <w:tcPr>
            <w:tcW w:w="0" w:type="auto"/>
            <w:shd w:val="clear" w:color="auto" w:fill="auto"/>
            <w:vAlign w:val="center"/>
          </w:tcPr>
          <w:p w14:paraId="2EC3F782"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c>
          <w:tcPr>
            <w:tcW w:w="0" w:type="auto"/>
            <w:shd w:val="clear" w:color="auto" w:fill="auto"/>
            <w:vAlign w:val="center"/>
          </w:tcPr>
          <w:p w14:paraId="2EFAF5FE"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c>
          <w:tcPr>
            <w:tcW w:w="0" w:type="auto"/>
            <w:shd w:val="clear" w:color="auto" w:fill="auto"/>
            <w:vAlign w:val="center"/>
          </w:tcPr>
          <w:p w14:paraId="6CBBDADA"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c>
          <w:tcPr>
            <w:tcW w:w="0" w:type="auto"/>
            <w:shd w:val="clear" w:color="auto" w:fill="auto"/>
            <w:vAlign w:val="center"/>
          </w:tcPr>
          <w:p w14:paraId="7DC7C544"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c>
          <w:tcPr>
            <w:tcW w:w="0" w:type="auto"/>
            <w:shd w:val="clear" w:color="auto" w:fill="auto"/>
            <w:vAlign w:val="center"/>
          </w:tcPr>
          <w:p w14:paraId="73E7CD71"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c>
          <w:tcPr>
            <w:tcW w:w="0" w:type="auto"/>
            <w:vAlign w:val="center"/>
          </w:tcPr>
          <w:p w14:paraId="1EC15F1D"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r>
      <w:tr w:rsidR="00581EF3" w:rsidRPr="00C725FC" w14:paraId="2AB75822" w14:textId="77777777" w:rsidTr="00337D6C">
        <w:trPr>
          <w:trHeight w:val="340"/>
        </w:trPr>
        <w:tc>
          <w:tcPr>
            <w:tcW w:w="0" w:type="auto"/>
            <w:shd w:val="clear" w:color="auto" w:fill="auto"/>
            <w:vAlign w:val="center"/>
          </w:tcPr>
          <w:p w14:paraId="459ACE1E" w14:textId="77777777" w:rsidR="00526043" w:rsidRPr="00C725FC" w:rsidRDefault="00526043" w:rsidP="00612A0E">
            <w:pPr>
              <w:spacing w:before="120" w:after="120" w:line="240" w:lineRule="auto"/>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3</w:t>
            </w:r>
          </w:p>
        </w:tc>
        <w:tc>
          <w:tcPr>
            <w:tcW w:w="0" w:type="auto"/>
            <w:shd w:val="clear" w:color="auto" w:fill="auto"/>
            <w:vAlign w:val="center"/>
          </w:tcPr>
          <w:p w14:paraId="5EE23E05" w14:textId="77777777" w:rsidR="00526043" w:rsidRPr="00C725FC" w:rsidRDefault="00526043" w:rsidP="00612A0E">
            <w:pPr>
              <w:spacing w:before="120" w:after="120" w:line="240" w:lineRule="auto"/>
              <w:rPr>
                <w:rFonts w:ascii="Times New Roman" w:eastAsia="Times New Roman" w:hAnsi="Times New Roman" w:cs="Times New Roman"/>
                <w:color w:val="000000" w:themeColor="text1"/>
                <w:sz w:val="16"/>
                <w:szCs w:val="16"/>
              </w:rPr>
            </w:pPr>
            <w:r w:rsidRPr="00C725FC">
              <w:rPr>
                <w:rFonts w:ascii="Times New Roman" w:eastAsia="Times New Roman" w:hAnsi="Times New Roman" w:cs="Times New Roman"/>
                <w:color w:val="000000" w:themeColor="text1"/>
                <w:sz w:val="16"/>
                <w:szCs w:val="16"/>
              </w:rPr>
              <w:t>Air Superiority</w:t>
            </w:r>
          </w:p>
        </w:tc>
        <w:tc>
          <w:tcPr>
            <w:tcW w:w="0" w:type="auto"/>
            <w:shd w:val="clear" w:color="auto" w:fill="auto"/>
            <w:vAlign w:val="center"/>
          </w:tcPr>
          <w:p w14:paraId="28723FF4"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X13</w:t>
            </w:r>
          </w:p>
        </w:tc>
        <w:tc>
          <w:tcPr>
            <w:tcW w:w="0" w:type="auto"/>
            <w:shd w:val="clear" w:color="auto" w:fill="auto"/>
            <w:vAlign w:val="center"/>
          </w:tcPr>
          <w:p w14:paraId="420C29F7"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X14</w:t>
            </w:r>
          </w:p>
        </w:tc>
        <w:tc>
          <w:tcPr>
            <w:tcW w:w="0" w:type="auto"/>
            <w:shd w:val="clear" w:color="auto" w:fill="auto"/>
            <w:vAlign w:val="center"/>
          </w:tcPr>
          <w:p w14:paraId="67B2B6A7"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X15</w:t>
            </w:r>
          </w:p>
        </w:tc>
        <w:tc>
          <w:tcPr>
            <w:tcW w:w="0" w:type="auto"/>
            <w:shd w:val="clear" w:color="auto" w:fill="auto"/>
            <w:vAlign w:val="center"/>
          </w:tcPr>
          <w:p w14:paraId="4E162146"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X16</w:t>
            </w:r>
          </w:p>
        </w:tc>
        <w:tc>
          <w:tcPr>
            <w:tcW w:w="0" w:type="auto"/>
            <w:shd w:val="clear" w:color="auto" w:fill="auto"/>
            <w:vAlign w:val="center"/>
          </w:tcPr>
          <w:p w14:paraId="420756E4"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X17</w:t>
            </w:r>
          </w:p>
        </w:tc>
        <w:tc>
          <w:tcPr>
            <w:tcW w:w="0" w:type="auto"/>
            <w:shd w:val="clear" w:color="auto" w:fill="auto"/>
            <w:vAlign w:val="center"/>
          </w:tcPr>
          <w:p w14:paraId="2E9D4837"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X18</w:t>
            </w:r>
          </w:p>
        </w:tc>
        <w:tc>
          <w:tcPr>
            <w:tcW w:w="0" w:type="auto"/>
            <w:shd w:val="clear" w:color="auto" w:fill="auto"/>
            <w:vAlign w:val="center"/>
          </w:tcPr>
          <w:p w14:paraId="62E82239"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X19</w:t>
            </w:r>
          </w:p>
        </w:tc>
        <w:tc>
          <w:tcPr>
            <w:tcW w:w="0" w:type="auto"/>
            <w:shd w:val="clear" w:color="auto" w:fill="auto"/>
            <w:vAlign w:val="center"/>
          </w:tcPr>
          <w:p w14:paraId="7E75C00B"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c>
          <w:tcPr>
            <w:tcW w:w="0" w:type="auto"/>
            <w:shd w:val="clear" w:color="auto" w:fill="auto"/>
            <w:vAlign w:val="center"/>
          </w:tcPr>
          <w:p w14:paraId="06554FF3"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c>
          <w:tcPr>
            <w:tcW w:w="0" w:type="auto"/>
            <w:vAlign w:val="center"/>
          </w:tcPr>
          <w:p w14:paraId="11E8CAC3"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r>
      <w:tr w:rsidR="00581EF3" w:rsidRPr="00C725FC" w14:paraId="663771EB" w14:textId="77777777" w:rsidTr="00337D6C">
        <w:trPr>
          <w:trHeight w:val="340"/>
        </w:trPr>
        <w:tc>
          <w:tcPr>
            <w:tcW w:w="0" w:type="auto"/>
            <w:shd w:val="clear" w:color="auto" w:fill="auto"/>
            <w:vAlign w:val="center"/>
          </w:tcPr>
          <w:p w14:paraId="56BCDA28" w14:textId="77777777" w:rsidR="00526043" w:rsidRPr="00C725FC" w:rsidRDefault="00526043" w:rsidP="00612A0E">
            <w:pPr>
              <w:spacing w:before="120" w:after="120" w:line="240" w:lineRule="auto"/>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4</w:t>
            </w:r>
          </w:p>
        </w:tc>
        <w:tc>
          <w:tcPr>
            <w:tcW w:w="0" w:type="auto"/>
            <w:shd w:val="clear" w:color="auto" w:fill="auto"/>
            <w:vAlign w:val="center"/>
          </w:tcPr>
          <w:p w14:paraId="260A0726" w14:textId="77777777" w:rsidR="00526043" w:rsidRPr="00C725FC" w:rsidRDefault="00526043" w:rsidP="00612A0E">
            <w:pPr>
              <w:spacing w:before="120" w:after="120" w:line="240" w:lineRule="auto"/>
              <w:rPr>
                <w:rFonts w:ascii="Times New Roman" w:eastAsia="Times New Roman" w:hAnsi="Times New Roman" w:cs="Times New Roman"/>
                <w:color w:val="000000" w:themeColor="text1"/>
                <w:sz w:val="16"/>
                <w:szCs w:val="16"/>
              </w:rPr>
            </w:pPr>
            <w:r w:rsidRPr="00C725FC">
              <w:rPr>
                <w:rFonts w:ascii="Times New Roman" w:eastAsia="Times New Roman" w:hAnsi="Times New Roman" w:cs="Times New Roman"/>
                <w:color w:val="000000" w:themeColor="text1"/>
                <w:sz w:val="16"/>
                <w:szCs w:val="16"/>
              </w:rPr>
              <w:t>Airspace Penetration</w:t>
            </w:r>
          </w:p>
        </w:tc>
        <w:tc>
          <w:tcPr>
            <w:tcW w:w="0" w:type="auto"/>
            <w:shd w:val="clear" w:color="auto" w:fill="auto"/>
            <w:vAlign w:val="center"/>
          </w:tcPr>
          <w:p w14:paraId="69C115BE"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X20</w:t>
            </w:r>
          </w:p>
        </w:tc>
        <w:tc>
          <w:tcPr>
            <w:tcW w:w="0" w:type="auto"/>
            <w:shd w:val="clear" w:color="auto" w:fill="auto"/>
            <w:vAlign w:val="center"/>
          </w:tcPr>
          <w:p w14:paraId="2F6C0B2B"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X21</w:t>
            </w:r>
          </w:p>
        </w:tc>
        <w:tc>
          <w:tcPr>
            <w:tcW w:w="0" w:type="auto"/>
            <w:shd w:val="clear" w:color="auto" w:fill="auto"/>
            <w:vAlign w:val="center"/>
          </w:tcPr>
          <w:p w14:paraId="5EF52EBC"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X22</w:t>
            </w:r>
          </w:p>
        </w:tc>
        <w:tc>
          <w:tcPr>
            <w:tcW w:w="0" w:type="auto"/>
            <w:shd w:val="clear" w:color="auto" w:fill="auto"/>
            <w:vAlign w:val="center"/>
          </w:tcPr>
          <w:p w14:paraId="7F0ED263"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X23</w:t>
            </w:r>
          </w:p>
        </w:tc>
        <w:tc>
          <w:tcPr>
            <w:tcW w:w="0" w:type="auto"/>
            <w:shd w:val="clear" w:color="auto" w:fill="auto"/>
            <w:vAlign w:val="center"/>
          </w:tcPr>
          <w:p w14:paraId="76AA15F9"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X24</w:t>
            </w:r>
          </w:p>
        </w:tc>
        <w:tc>
          <w:tcPr>
            <w:tcW w:w="0" w:type="auto"/>
            <w:shd w:val="clear" w:color="auto" w:fill="auto"/>
            <w:vAlign w:val="center"/>
          </w:tcPr>
          <w:p w14:paraId="7619F4F4"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X25</w:t>
            </w:r>
          </w:p>
        </w:tc>
        <w:tc>
          <w:tcPr>
            <w:tcW w:w="0" w:type="auto"/>
            <w:shd w:val="clear" w:color="auto" w:fill="auto"/>
            <w:vAlign w:val="center"/>
          </w:tcPr>
          <w:p w14:paraId="5CD72C73"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X26</w:t>
            </w:r>
          </w:p>
        </w:tc>
        <w:tc>
          <w:tcPr>
            <w:tcW w:w="0" w:type="auto"/>
            <w:shd w:val="clear" w:color="auto" w:fill="auto"/>
            <w:vAlign w:val="center"/>
          </w:tcPr>
          <w:p w14:paraId="45D122B3"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X27</w:t>
            </w:r>
          </w:p>
        </w:tc>
        <w:tc>
          <w:tcPr>
            <w:tcW w:w="0" w:type="auto"/>
            <w:shd w:val="clear" w:color="auto" w:fill="auto"/>
            <w:vAlign w:val="center"/>
          </w:tcPr>
          <w:p w14:paraId="032D0E97"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c>
          <w:tcPr>
            <w:tcW w:w="0" w:type="auto"/>
            <w:vAlign w:val="center"/>
          </w:tcPr>
          <w:p w14:paraId="729556FF"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r>
      <w:tr w:rsidR="00581EF3" w:rsidRPr="00C725FC" w14:paraId="7DEB53F2" w14:textId="77777777" w:rsidTr="00337D6C">
        <w:trPr>
          <w:trHeight w:val="340"/>
        </w:trPr>
        <w:tc>
          <w:tcPr>
            <w:tcW w:w="0" w:type="auto"/>
            <w:shd w:val="clear" w:color="auto" w:fill="auto"/>
            <w:vAlign w:val="center"/>
          </w:tcPr>
          <w:p w14:paraId="781A29E5" w14:textId="77777777" w:rsidR="00526043" w:rsidRPr="00C725FC" w:rsidRDefault="00526043" w:rsidP="00612A0E">
            <w:pPr>
              <w:spacing w:before="120" w:after="120" w:line="240" w:lineRule="auto"/>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5</w:t>
            </w:r>
          </w:p>
        </w:tc>
        <w:tc>
          <w:tcPr>
            <w:tcW w:w="0" w:type="auto"/>
            <w:shd w:val="clear" w:color="auto" w:fill="auto"/>
            <w:vAlign w:val="center"/>
          </w:tcPr>
          <w:p w14:paraId="1EC63B1E" w14:textId="77777777" w:rsidR="00526043" w:rsidRPr="00C725FC" w:rsidRDefault="00526043" w:rsidP="00612A0E">
            <w:pPr>
              <w:spacing w:before="120" w:after="120" w:line="240" w:lineRule="auto"/>
              <w:rPr>
                <w:rFonts w:ascii="Times New Roman" w:eastAsia="Times New Roman" w:hAnsi="Times New Roman" w:cs="Times New Roman"/>
                <w:color w:val="000000" w:themeColor="text1"/>
                <w:sz w:val="16"/>
                <w:szCs w:val="16"/>
              </w:rPr>
            </w:pPr>
            <w:r w:rsidRPr="00C725FC">
              <w:rPr>
                <w:rFonts w:ascii="Times New Roman" w:eastAsia="Times New Roman" w:hAnsi="Times New Roman" w:cs="Times New Roman"/>
                <w:color w:val="000000" w:themeColor="text1"/>
                <w:sz w:val="16"/>
                <w:szCs w:val="16"/>
              </w:rPr>
              <w:t>Defender Anti-surface Warfare</w:t>
            </w:r>
          </w:p>
        </w:tc>
        <w:tc>
          <w:tcPr>
            <w:tcW w:w="0" w:type="auto"/>
            <w:shd w:val="clear" w:color="auto" w:fill="auto"/>
            <w:vAlign w:val="center"/>
          </w:tcPr>
          <w:p w14:paraId="35D6AA5E"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X28</w:t>
            </w:r>
          </w:p>
        </w:tc>
        <w:tc>
          <w:tcPr>
            <w:tcW w:w="0" w:type="auto"/>
            <w:shd w:val="clear" w:color="auto" w:fill="auto"/>
            <w:vAlign w:val="center"/>
          </w:tcPr>
          <w:p w14:paraId="0752A208"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X29</w:t>
            </w:r>
          </w:p>
        </w:tc>
        <w:tc>
          <w:tcPr>
            <w:tcW w:w="0" w:type="auto"/>
            <w:shd w:val="clear" w:color="auto" w:fill="auto"/>
            <w:vAlign w:val="center"/>
          </w:tcPr>
          <w:p w14:paraId="081EC422"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X30</w:t>
            </w:r>
          </w:p>
        </w:tc>
        <w:tc>
          <w:tcPr>
            <w:tcW w:w="0" w:type="auto"/>
            <w:shd w:val="clear" w:color="auto" w:fill="auto"/>
            <w:vAlign w:val="center"/>
          </w:tcPr>
          <w:p w14:paraId="1F56FACF"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X31</w:t>
            </w:r>
          </w:p>
        </w:tc>
        <w:tc>
          <w:tcPr>
            <w:tcW w:w="0" w:type="auto"/>
            <w:shd w:val="clear" w:color="auto" w:fill="auto"/>
            <w:vAlign w:val="center"/>
          </w:tcPr>
          <w:p w14:paraId="66E0A25A"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X32</w:t>
            </w:r>
          </w:p>
        </w:tc>
        <w:tc>
          <w:tcPr>
            <w:tcW w:w="0" w:type="auto"/>
            <w:shd w:val="clear" w:color="auto" w:fill="auto"/>
            <w:vAlign w:val="center"/>
          </w:tcPr>
          <w:p w14:paraId="52C137A7"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c>
          <w:tcPr>
            <w:tcW w:w="0" w:type="auto"/>
            <w:shd w:val="clear" w:color="auto" w:fill="auto"/>
            <w:vAlign w:val="center"/>
          </w:tcPr>
          <w:p w14:paraId="5980DD27"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c>
          <w:tcPr>
            <w:tcW w:w="0" w:type="auto"/>
            <w:shd w:val="clear" w:color="auto" w:fill="auto"/>
            <w:vAlign w:val="center"/>
          </w:tcPr>
          <w:p w14:paraId="3FB1190E"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c>
          <w:tcPr>
            <w:tcW w:w="0" w:type="auto"/>
            <w:shd w:val="clear" w:color="auto" w:fill="auto"/>
            <w:vAlign w:val="center"/>
          </w:tcPr>
          <w:p w14:paraId="081AF98B"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c>
          <w:tcPr>
            <w:tcW w:w="0" w:type="auto"/>
            <w:vAlign w:val="center"/>
          </w:tcPr>
          <w:p w14:paraId="0DE3F99A"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r>
      <w:tr w:rsidR="003B4715" w:rsidRPr="00C725FC" w14:paraId="08BA05A7" w14:textId="77777777" w:rsidTr="00337D6C">
        <w:trPr>
          <w:trHeight w:val="340"/>
        </w:trPr>
        <w:tc>
          <w:tcPr>
            <w:tcW w:w="0" w:type="auto"/>
            <w:shd w:val="clear" w:color="auto" w:fill="auto"/>
            <w:vAlign w:val="center"/>
          </w:tcPr>
          <w:p w14:paraId="4800644C" w14:textId="77777777" w:rsidR="00526043" w:rsidRPr="00C725FC" w:rsidRDefault="00526043" w:rsidP="00612A0E">
            <w:pPr>
              <w:spacing w:before="120" w:after="120" w:line="240" w:lineRule="auto"/>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6</w:t>
            </w:r>
          </w:p>
        </w:tc>
        <w:tc>
          <w:tcPr>
            <w:tcW w:w="0" w:type="auto"/>
            <w:shd w:val="clear" w:color="auto" w:fill="auto"/>
            <w:vAlign w:val="center"/>
          </w:tcPr>
          <w:p w14:paraId="52149B57" w14:textId="77777777" w:rsidR="00526043" w:rsidRPr="00C725FC" w:rsidRDefault="00526043" w:rsidP="00612A0E">
            <w:pPr>
              <w:spacing w:before="120" w:after="120" w:line="240" w:lineRule="auto"/>
              <w:rPr>
                <w:rFonts w:ascii="Times New Roman" w:eastAsia="Times New Roman" w:hAnsi="Times New Roman" w:cs="Times New Roman"/>
                <w:color w:val="000000" w:themeColor="text1"/>
                <w:sz w:val="16"/>
                <w:szCs w:val="16"/>
              </w:rPr>
            </w:pPr>
            <w:r w:rsidRPr="00C725FC">
              <w:rPr>
                <w:rFonts w:ascii="Times New Roman" w:eastAsia="Times New Roman" w:hAnsi="Times New Roman" w:cs="Times New Roman"/>
                <w:color w:val="000000" w:themeColor="text1"/>
                <w:sz w:val="16"/>
                <w:szCs w:val="16"/>
              </w:rPr>
              <w:t>Attacker Anti-Surface Warfare</w:t>
            </w:r>
          </w:p>
        </w:tc>
        <w:tc>
          <w:tcPr>
            <w:tcW w:w="0" w:type="auto"/>
            <w:shd w:val="clear" w:color="auto" w:fill="auto"/>
            <w:vAlign w:val="center"/>
          </w:tcPr>
          <w:p w14:paraId="7B982960"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X33</w:t>
            </w:r>
          </w:p>
        </w:tc>
        <w:tc>
          <w:tcPr>
            <w:tcW w:w="0" w:type="auto"/>
            <w:shd w:val="clear" w:color="auto" w:fill="auto"/>
            <w:vAlign w:val="center"/>
          </w:tcPr>
          <w:p w14:paraId="177840BD"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X34</w:t>
            </w:r>
          </w:p>
        </w:tc>
        <w:tc>
          <w:tcPr>
            <w:tcW w:w="0" w:type="auto"/>
            <w:shd w:val="clear" w:color="auto" w:fill="auto"/>
            <w:vAlign w:val="center"/>
          </w:tcPr>
          <w:p w14:paraId="7B5845AF"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X35</w:t>
            </w:r>
          </w:p>
        </w:tc>
        <w:tc>
          <w:tcPr>
            <w:tcW w:w="0" w:type="auto"/>
            <w:shd w:val="clear" w:color="auto" w:fill="auto"/>
            <w:vAlign w:val="center"/>
          </w:tcPr>
          <w:p w14:paraId="04763F2B"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X36</w:t>
            </w:r>
          </w:p>
        </w:tc>
        <w:tc>
          <w:tcPr>
            <w:tcW w:w="0" w:type="auto"/>
            <w:shd w:val="clear" w:color="auto" w:fill="auto"/>
            <w:vAlign w:val="center"/>
          </w:tcPr>
          <w:p w14:paraId="4761FA03"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X37</w:t>
            </w:r>
          </w:p>
        </w:tc>
        <w:tc>
          <w:tcPr>
            <w:tcW w:w="0" w:type="auto"/>
            <w:shd w:val="clear" w:color="auto" w:fill="auto"/>
            <w:vAlign w:val="center"/>
          </w:tcPr>
          <w:p w14:paraId="14C11112"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c>
          <w:tcPr>
            <w:tcW w:w="0" w:type="auto"/>
            <w:shd w:val="clear" w:color="auto" w:fill="auto"/>
            <w:vAlign w:val="center"/>
          </w:tcPr>
          <w:p w14:paraId="4DB89A0F"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c>
          <w:tcPr>
            <w:tcW w:w="0" w:type="auto"/>
            <w:shd w:val="clear" w:color="auto" w:fill="auto"/>
            <w:vAlign w:val="center"/>
          </w:tcPr>
          <w:p w14:paraId="3DFB05F8"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c>
          <w:tcPr>
            <w:tcW w:w="0" w:type="auto"/>
            <w:shd w:val="clear" w:color="auto" w:fill="auto"/>
            <w:vAlign w:val="center"/>
          </w:tcPr>
          <w:p w14:paraId="6220D0BC"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c>
          <w:tcPr>
            <w:tcW w:w="0" w:type="auto"/>
            <w:vAlign w:val="center"/>
          </w:tcPr>
          <w:p w14:paraId="1FF4ADBE"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r>
      <w:tr w:rsidR="003B4715" w:rsidRPr="00C725FC" w14:paraId="22429FDD" w14:textId="77777777" w:rsidTr="00337D6C">
        <w:trPr>
          <w:trHeight w:val="340"/>
        </w:trPr>
        <w:tc>
          <w:tcPr>
            <w:tcW w:w="0" w:type="auto"/>
            <w:shd w:val="clear" w:color="auto" w:fill="auto"/>
            <w:vAlign w:val="center"/>
          </w:tcPr>
          <w:p w14:paraId="637790E9" w14:textId="77777777" w:rsidR="00526043" w:rsidRPr="00C725FC" w:rsidRDefault="00526043" w:rsidP="00612A0E">
            <w:pPr>
              <w:spacing w:before="120" w:after="120" w:line="240" w:lineRule="auto"/>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7</w:t>
            </w:r>
          </w:p>
        </w:tc>
        <w:tc>
          <w:tcPr>
            <w:tcW w:w="0" w:type="auto"/>
            <w:shd w:val="clear" w:color="auto" w:fill="auto"/>
            <w:vAlign w:val="center"/>
          </w:tcPr>
          <w:p w14:paraId="7CFF3227" w14:textId="77777777" w:rsidR="00526043" w:rsidRPr="00C725FC" w:rsidRDefault="00526043" w:rsidP="00612A0E">
            <w:pPr>
              <w:tabs>
                <w:tab w:val="left" w:pos="2022"/>
              </w:tabs>
              <w:spacing w:before="120" w:after="120" w:line="240" w:lineRule="auto"/>
              <w:rPr>
                <w:rFonts w:ascii="Times New Roman" w:hAnsi="Times New Roman" w:cs="Times New Roman"/>
                <w:color w:val="000000" w:themeColor="text1"/>
                <w:sz w:val="16"/>
                <w:szCs w:val="16"/>
              </w:rPr>
            </w:pPr>
            <w:r w:rsidRPr="00C725FC">
              <w:rPr>
                <w:rFonts w:ascii="Times New Roman" w:eastAsia="Times New Roman" w:hAnsi="Times New Roman" w:cs="Times New Roman"/>
                <w:color w:val="000000" w:themeColor="text1"/>
                <w:sz w:val="16"/>
                <w:szCs w:val="16"/>
              </w:rPr>
              <w:t>Attacker Counter space</w:t>
            </w:r>
          </w:p>
        </w:tc>
        <w:tc>
          <w:tcPr>
            <w:tcW w:w="0" w:type="auto"/>
            <w:shd w:val="clear" w:color="auto" w:fill="auto"/>
            <w:vAlign w:val="center"/>
          </w:tcPr>
          <w:p w14:paraId="6533F781"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X38</w:t>
            </w:r>
          </w:p>
        </w:tc>
        <w:tc>
          <w:tcPr>
            <w:tcW w:w="0" w:type="auto"/>
            <w:shd w:val="clear" w:color="auto" w:fill="auto"/>
            <w:vAlign w:val="center"/>
          </w:tcPr>
          <w:p w14:paraId="15AAFB17"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X39</w:t>
            </w:r>
          </w:p>
        </w:tc>
        <w:tc>
          <w:tcPr>
            <w:tcW w:w="0" w:type="auto"/>
            <w:shd w:val="clear" w:color="auto" w:fill="auto"/>
            <w:vAlign w:val="center"/>
          </w:tcPr>
          <w:p w14:paraId="5B6F520F"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X40</w:t>
            </w:r>
          </w:p>
        </w:tc>
        <w:tc>
          <w:tcPr>
            <w:tcW w:w="0" w:type="auto"/>
            <w:shd w:val="clear" w:color="auto" w:fill="auto"/>
            <w:vAlign w:val="center"/>
          </w:tcPr>
          <w:p w14:paraId="58ABE5D6"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X41</w:t>
            </w:r>
          </w:p>
        </w:tc>
        <w:tc>
          <w:tcPr>
            <w:tcW w:w="0" w:type="auto"/>
            <w:shd w:val="clear" w:color="auto" w:fill="auto"/>
            <w:vAlign w:val="center"/>
          </w:tcPr>
          <w:p w14:paraId="559D1B28"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X42</w:t>
            </w:r>
          </w:p>
        </w:tc>
        <w:tc>
          <w:tcPr>
            <w:tcW w:w="0" w:type="auto"/>
            <w:shd w:val="clear" w:color="auto" w:fill="auto"/>
            <w:vAlign w:val="center"/>
          </w:tcPr>
          <w:p w14:paraId="0727B443"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c>
          <w:tcPr>
            <w:tcW w:w="0" w:type="auto"/>
            <w:shd w:val="clear" w:color="auto" w:fill="auto"/>
            <w:vAlign w:val="center"/>
          </w:tcPr>
          <w:p w14:paraId="193B22F1"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c>
          <w:tcPr>
            <w:tcW w:w="0" w:type="auto"/>
            <w:shd w:val="clear" w:color="auto" w:fill="auto"/>
            <w:vAlign w:val="center"/>
          </w:tcPr>
          <w:p w14:paraId="0CB83EA9"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c>
          <w:tcPr>
            <w:tcW w:w="0" w:type="auto"/>
            <w:shd w:val="clear" w:color="auto" w:fill="auto"/>
            <w:vAlign w:val="center"/>
          </w:tcPr>
          <w:p w14:paraId="13489B56"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c>
          <w:tcPr>
            <w:tcW w:w="0" w:type="auto"/>
            <w:vAlign w:val="center"/>
          </w:tcPr>
          <w:p w14:paraId="637BDFB9"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r>
      <w:tr w:rsidR="00581EF3" w:rsidRPr="00C725FC" w14:paraId="0E5AD89D" w14:textId="77777777" w:rsidTr="00337D6C">
        <w:trPr>
          <w:trHeight w:val="340"/>
        </w:trPr>
        <w:tc>
          <w:tcPr>
            <w:tcW w:w="0" w:type="auto"/>
            <w:tcBorders>
              <w:bottom w:val="single" w:sz="4" w:space="0" w:color="auto"/>
            </w:tcBorders>
            <w:shd w:val="clear" w:color="auto" w:fill="auto"/>
            <w:vAlign w:val="center"/>
          </w:tcPr>
          <w:p w14:paraId="70FBAB16" w14:textId="77777777" w:rsidR="00526043" w:rsidRPr="00C725FC" w:rsidRDefault="00526043" w:rsidP="00612A0E">
            <w:pPr>
              <w:spacing w:before="120" w:after="120" w:line="240" w:lineRule="auto"/>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lastRenderedPageBreak/>
              <w:t>8</w:t>
            </w:r>
          </w:p>
        </w:tc>
        <w:tc>
          <w:tcPr>
            <w:tcW w:w="0" w:type="auto"/>
            <w:tcBorders>
              <w:bottom w:val="single" w:sz="4" w:space="0" w:color="auto"/>
            </w:tcBorders>
            <w:shd w:val="clear" w:color="auto" w:fill="auto"/>
            <w:vAlign w:val="center"/>
          </w:tcPr>
          <w:p w14:paraId="01DF67FA" w14:textId="77777777" w:rsidR="00526043" w:rsidRPr="00C725FC" w:rsidRDefault="00526043" w:rsidP="00612A0E">
            <w:pPr>
              <w:spacing w:before="120" w:after="120" w:line="240" w:lineRule="auto"/>
              <w:rPr>
                <w:rFonts w:ascii="Times New Roman" w:eastAsia="Times New Roman" w:hAnsi="Times New Roman" w:cs="Times New Roman"/>
                <w:color w:val="000000" w:themeColor="text1"/>
                <w:sz w:val="16"/>
                <w:szCs w:val="16"/>
              </w:rPr>
            </w:pPr>
            <w:r w:rsidRPr="00C725FC">
              <w:rPr>
                <w:rFonts w:ascii="Times New Roman" w:eastAsia="Times New Roman" w:hAnsi="Times New Roman" w:cs="Times New Roman"/>
                <w:color w:val="000000" w:themeColor="text1"/>
                <w:sz w:val="16"/>
                <w:szCs w:val="16"/>
              </w:rPr>
              <w:t>Defender Counter space</w:t>
            </w:r>
          </w:p>
        </w:tc>
        <w:tc>
          <w:tcPr>
            <w:tcW w:w="0" w:type="auto"/>
            <w:tcBorders>
              <w:bottom w:val="single" w:sz="4" w:space="0" w:color="auto"/>
            </w:tcBorders>
            <w:shd w:val="clear" w:color="auto" w:fill="auto"/>
            <w:vAlign w:val="center"/>
          </w:tcPr>
          <w:p w14:paraId="72A49465"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X43</w:t>
            </w:r>
          </w:p>
        </w:tc>
        <w:tc>
          <w:tcPr>
            <w:tcW w:w="0" w:type="auto"/>
            <w:tcBorders>
              <w:bottom w:val="single" w:sz="4" w:space="0" w:color="auto"/>
            </w:tcBorders>
            <w:shd w:val="clear" w:color="auto" w:fill="auto"/>
            <w:vAlign w:val="center"/>
          </w:tcPr>
          <w:p w14:paraId="2EDDD7D6"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X44</w:t>
            </w:r>
          </w:p>
        </w:tc>
        <w:tc>
          <w:tcPr>
            <w:tcW w:w="0" w:type="auto"/>
            <w:tcBorders>
              <w:bottom w:val="single" w:sz="4" w:space="0" w:color="auto"/>
            </w:tcBorders>
            <w:shd w:val="clear" w:color="auto" w:fill="auto"/>
            <w:vAlign w:val="center"/>
          </w:tcPr>
          <w:p w14:paraId="0FAE01F0"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X45</w:t>
            </w:r>
          </w:p>
        </w:tc>
        <w:tc>
          <w:tcPr>
            <w:tcW w:w="0" w:type="auto"/>
            <w:tcBorders>
              <w:bottom w:val="single" w:sz="4" w:space="0" w:color="auto"/>
            </w:tcBorders>
            <w:shd w:val="clear" w:color="auto" w:fill="auto"/>
            <w:vAlign w:val="center"/>
          </w:tcPr>
          <w:p w14:paraId="218D1BD2"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X46</w:t>
            </w:r>
          </w:p>
        </w:tc>
        <w:tc>
          <w:tcPr>
            <w:tcW w:w="0" w:type="auto"/>
            <w:tcBorders>
              <w:bottom w:val="single" w:sz="4" w:space="0" w:color="auto"/>
            </w:tcBorders>
            <w:shd w:val="clear" w:color="auto" w:fill="auto"/>
            <w:vAlign w:val="center"/>
          </w:tcPr>
          <w:p w14:paraId="3D7113A4"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X47</w:t>
            </w:r>
          </w:p>
        </w:tc>
        <w:tc>
          <w:tcPr>
            <w:tcW w:w="0" w:type="auto"/>
            <w:tcBorders>
              <w:bottom w:val="single" w:sz="4" w:space="0" w:color="auto"/>
            </w:tcBorders>
            <w:shd w:val="clear" w:color="auto" w:fill="auto"/>
            <w:vAlign w:val="center"/>
          </w:tcPr>
          <w:p w14:paraId="360B57F1"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c>
          <w:tcPr>
            <w:tcW w:w="0" w:type="auto"/>
            <w:tcBorders>
              <w:bottom w:val="single" w:sz="4" w:space="0" w:color="auto"/>
            </w:tcBorders>
            <w:shd w:val="clear" w:color="auto" w:fill="auto"/>
            <w:vAlign w:val="center"/>
          </w:tcPr>
          <w:p w14:paraId="6C397876"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c>
          <w:tcPr>
            <w:tcW w:w="0" w:type="auto"/>
            <w:tcBorders>
              <w:bottom w:val="single" w:sz="4" w:space="0" w:color="auto"/>
            </w:tcBorders>
            <w:shd w:val="clear" w:color="auto" w:fill="auto"/>
            <w:vAlign w:val="center"/>
          </w:tcPr>
          <w:p w14:paraId="73CF44BE"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c>
          <w:tcPr>
            <w:tcW w:w="0" w:type="auto"/>
            <w:tcBorders>
              <w:bottom w:val="single" w:sz="4" w:space="0" w:color="auto"/>
            </w:tcBorders>
            <w:shd w:val="clear" w:color="auto" w:fill="auto"/>
            <w:vAlign w:val="center"/>
          </w:tcPr>
          <w:p w14:paraId="718D3338"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c>
          <w:tcPr>
            <w:tcW w:w="0" w:type="auto"/>
            <w:tcBorders>
              <w:bottom w:val="single" w:sz="4" w:space="0" w:color="auto"/>
            </w:tcBorders>
            <w:vAlign w:val="center"/>
          </w:tcPr>
          <w:p w14:paraId="50F2D178"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r>
      <w:tr w:rsidR="00581EF3" w:rsidRPr="00C725FC" w14:paraId="60952F2E" w14:textId="77777777" w:rsidTr="00337D6C">
        <w:trPr>
          <w:trHeight w:val="340"/>
        </w:trPr>
        <w:tc>
          <w:tcPr>
            <w:tcW w:w="0" w:type="auto"/>
            <w:tcBorders>
              <w:bottom w:val="single" w:sz="4" w:space="0" w:color="auto"/>
            </w:tcBorders>
            <w:shd w:val="clear" w:color="auto" w:fill="auto"/>
            <w:vAlign w:val="center"/>
          </w:tcPr>
          <w:p w14:paraId="4E34C7B7" w14:textId="77777777" w:rsidR="00526043" w:rsidRPr="00C725FC" w:rsidRDefault="00526043" w:rsidP="00612A0E">
            <w:pPr>
              <w:spacing w:before="120" w:after="120" w:line="240" w:lineRule="auto"/>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9</w:t>
            </w:r>
          </w:p>
        </w:tc>
        <w:tc>
          <w:tcPr>
            <w:tcW w:w="0" w:type="auto"/>
            <w:tcBorders>
              <w:bottom w:val="single" w:sz="4" w:space="0" w:color="auto"/>
            </w:tcBorders>
            <w:shd w:val="clear" w:color="auto" w:fill="auto"/>
            <w:vAlign w:val="center"/>
          </w:tcPr>
          <w:p w14:paraId="59DE98A9" w14:textId="77777777" w:rsidR="00526043" w:rsidRPr="00C725FC" w:rsidRDefault="00526043" w:rsidP="00612A0E">
            <w:pPr>
              <w:spacing w:before="120" w:after="120" w:line="240" w:lineRule="auto"/>
              <w:rPr>
                <w:rFonts w:ascii="Times New Roman" w:eastAsia="Times New Roman" w:hAnsi="Times New Roman" w:cs="Times New Roman"/>
                <w:color w:val="000000" w:themeColor="text1"/>
                <w:sz w:val="16"/>
                <w:szCs w:val="16"/>
              </w:rPr>
            </w:pPr>
            <w:r w:rsidRPr="00C725FC">
              <w:rPr>
                <w:rFonts w:ascii="Times New Roman" w:eastAsia="Times New Roman" w:hAnsi="Times New Roman" w:cs="Times New Roman"/>
                <w:color w:val="000000" w:themeColor="text1"/>
                <w:sz w:val="16"/>
                <w:szCs w:val="16"/>
              </w:rPr>
              <w:t>Cyber War</w:t>
            </w:r>
          </w:p>
        </w:tc>
        <w:tc>
          <w:tcPr>
            <w:tcW w:w="0" w:type="auto"/>
            <w:tcBorders>
              <w:bottom w:val="single" w:sz="4" w:space="0" w:color="auto"/>
            </w:tcBorders>
            <w:shd w:val="clear" w:color="auto" w:fill="auto"/>
            <w:vAlign w:val="center"/>
          </w:tcPr>
          <w:p w14:paraId="4B937BC9"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X48</w:t>
            </w:r>
          </w:p>
        </w:tc>
        <w:tc>
          <w:tcPr>
            <w:tcW w:w="0" w:type="auto"/>
            <w:tcBorders>
              <w:bottom w:val="single" w:sz="4" w:space="0" w:color="auto"/>
            </w:tcBorders>
            <w:shd w:val="clear" w:color="auto" w:fill="auto"/>
            <w:vAlign w:val="center"/>
          </w:tcPr>
          <w:p w14:paraId="7400B98A"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X49</w:t>
            </w:r>
          </w:p>
        </w:tc>
        <w:tc>
          <w:tcPr>
            <w:tcW w:w="0" w:type="auto"/>
            <w:tcBorders>
              <w:bottom w:val="single" w:sz="4" w:space="0" w:color="auto"/>
            </w:tcBorders>
            <w:shd w:val="clear" w:color="auto" w:fill="auto"/>
            <w:vAlign w:val="center"/>
          </w:tcPr>
          <w:p w14:paraId="5ADAD612"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X50</w:t>
            </w:r>
          </w:p>
        </w:tc>
        <w:tc>
          <w:tcPr>
            <w:tcW w:w="0" w:type="auto"/>
            <w:tcBorders>
              <w:bottom w:val="single" w:sz="4" w:space="0" w:color="auto"/>
            </w:tcBorders>
            <w:shd w:val="clear" w:color="auto" w:fill="auto"/>
            <w:vAlign w:val="center"/>
          </w:tcPr>
          <w:p w14:paraId="185362F5"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X51</w:t>
            </w:r>
          </w:p>
        </w:tc>
        <w:tc>
          <w:tcPr>
            <w:tcW w:w="0" w:type="auto"/>
            <w:tcBorders>
              <w:bottom w:val="single" w:sz="4" w:space="0" w:color="auto"/>
            </w:tcBorders>
            <w:shd w:val="clear" w:color="auto" w:fill="auto"/>
            <w:vAlign w:val="center"/>
          </w:tcPr>
          <w:p w14:paraId="5208127E"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c>
          <w:tcPr>
            <w:tcW w:w="0" w:type="auto"/>
            <w:tcBorders>
              <w:bottom w:val="single" w:sz="4" w:space="0" w:color="auto"/>
            </w:tcBorders>
            <w:shd w:val="clear" w:color="auto" w:fill="auto"/>
            <w:vAlign w:val="center"/>
          </w:tcPr>
          <w:p w14:paraId="1ABA3C2D"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c>
          <w:tcPr>
            <w:tcW w:w="0" w:type="auto"/>
            <w:tcBorders>
              <w:bottom w:val="single" w:sz="4" w:space="0" w:color="auto"/>
            </w:tcBorders>
            <w:shd w:val="clear" w:color="auto" w:fill="auto"/>
            <w:vAlign w:val="center"/>
          </w:tcPr>
          <w:p w14:paraId="75A33A00"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c>
          <w:tcPr>
            <w:tcW w:w="0" w:type="auto"/>
            <w:tcBorders>
              <w:bottom w:val="single" w:sz="4" w:space="0" w:color="auto"/>
            </w:tcBorders>
            <w:shd w:val="clear" w:color="auto" w:fill="auto"/>
            <w:vAlign w:val="center"/>
          </w:tcPr>
          <w:p w14:paraId="11F4FFEC"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c>
          <w:tcPr>
            <w:tcW w:w="0" w:type="auto"/>
            <w:tcBorders>
              <w:bottom w:val="single" w:sz="4" w:space="0" w:color="auto"/>
            </w:tcBorders>
            <w:shd w:val="clear" w:color="auto" w:fill="auto"/>
            <w:vAlign w:val="center"/>
          </w:tcPr>
          <w:p w14:paraId="7F0AC630"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c>
          <w:tcPr>
            <w:tcW w:w="0" w:type="auto"/>
            <w:tcBorders>
              <w:bottom w:val="single" w:sz="4" w:space="0" w:color="auto"/>
            </w:tcBorders>
            <w:vAlign w:val="center"/>
          </w:tcPr>
          <w:p w14:paraId="5B622E40"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r>
      <w:tr w:rsidR="00C725FC" w:rsidRPr="00C725FC" w14:paraId="6BA9E51F" w14:textId="77777777" w:rsidTr="00337D6C">
        <w:trPr>
          <w:trHeight w:val="340"/>
        </w:trPr>
        <w:tc>
          <w:tcPr>
            <w:tcW w:w="0" w:type="auto"/>
            <w:gridSpan w:val="12"/>
            <w:tcBorders>
              <w:top w:val="single" w:sz="4" w:space="0" w:color="auto"/>
              <w:left w:val="nil"/>
              <w:bottom w:val="nil"/>
              <w:right w:val="nil"/>
            </w:tcBorders>
            <w:shd w:val="clear" w:color="auto" w:fill="auto"/>
            <w:vAlign w:val="center"/>
          </w:tcPr>
          <w:p w14:paraId="563FE10F" w14:textId="1CF8BA6E" w:rsidR="00526043" w:rsidRPr="00C725FC" w:rsidRDefault="00526043" w:rsidP="00581EF3">
            <w:pPr>
              <w:spacing w:after="0" w:line="240" w:lineRule="auto"/>
              <w:ind w:right="34"/>
              <w:jc w:val="both"/>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 X1: No. of  Cruise Missiles, X2: No. of  Ballistic Missiles, X3: Range of Cruise Missiles, X4: Range of Ballistic Missiles, X5: CEP of Cruise Missiles, X6: CEP of ballistic Missiles, X7: Fortification Factor of Defender,X8:  runway repair method, X9: Aircraft Dispersion, X10: Basing, X11: Varieties of PGMs, X12: Number of Stand-off Weapons, X13:Generation of Air force Aircraft, X14: Generation of Navy Aircraft,X15: Basing, X16:  Flight Distance, X17:  Force Structure, X18:  Period of the Campaign, X19: X20: SAM, X21:Seeker, X22: Ranger, X23: Sophisticated aircraft, X24: Airborne early warning aircrafts , X25: IADs, X26: Stealth Aircraft, X27: SEAD,X28: Satellite link to monitor aircraft carrier, X29: Anti-ship ballistic missiles, X30: Submarines, X31: Torpedoes, X32: Cruise missiles,X33: Amphibious Ships, X34: anti-submarine Helicopter, X35: Anti-submarine ships,X36: air force cruise missiles, X37: naval cruise missiles,X38: Number of Orbital military satellites, X39: Counter Surveillance Reconnaissance System</w:t>
            </w:r>
            <w:r w:rsidRPr="00C725FC">
              <w:rPr>
                <w:rFonts w:ascii="Times New Roman" w:hAnsi="Times New Roman" w:cs="Times New Roman"/>
                <w:color w:val="000000" w:themeColor="text1"/>
                <w:sz w:val="16"/>
                <w:szCs w:val="16"/>
              </w:rPr>
              <w:fldChar w:fldCharType="begin"/>
            </w:r>
            <w:r w:rsidRPr="00C725FC">
              <w:rPr>
                <w:rFonts w:ascii="Times New Roman" w:hAnsi="Times New Roman" w:cs="Times New Roman"/>
                <w:color w:val="000000" w:themeColor="text1"/>
                <w:sz w:val="16"/>
                <w:szCs w:val="16"/>
              </w:rPr>
              <w:instrText xml:space="preserve"> XE "System" </w:instrText>
            </w:r>
            <w:r w:rsidRPr="00C725FC">
              <w:rPr>
                <w:rFonts w:ascii="Times New Roman" w:hAnsi="Times New Roman" w:cs="Times New Roman"/>
                <w:color w:val="000000" w:themeColor="text1"/>
                <w:sz w:val="16"/>
                <w:szCs w:val="16"/>
              </w:rPr>
              <w:fldChar w:fldCharType="end"/>
            </w:r>
            <w:r w:rsidRPr="00C725FC">
              <w:rPr>
                <w:rFonts w:ascii="Times New Roman" w:hAnsi="Times New Roman" w:cs="Times New Roman"/>
                <w:color w:val="000000" w:themeColor="text1"/>
                <w:sz w:val="16"/>
                <w:szCs w:val="16"/>
              </w:rPr>
              <w:t xml:space="preserve"> (CSRS</w:t>
            </w:r>
            <w:r w:rsidRPr="00C725FC">
              <w:rPr>
                <w:rFonts w:ascii="Times New Roman" w:hAnsi="Times New Roman" w:cs="Times New Roman"/>
                <w:color w:val="000000" w:themeColor="text1"/>
                <w:sz w:val="16"/>
                <w:szCs w:val="16"/>
              </w:rPr>
              <w:fldChar w:fldCharType="begin"/>
            </w:r>
            <w:r w:rsidRPr="00C725FC">
              <w:rPr>
                <w:rFonts w:ascii="Times New Roman" w:hAnsi="Times New Roman" w:cs="Times New Roman"/>
                <w:color w:val="000000" w:themeColor="text1"/>
                <w:sz w:val="16"/>
                <w:szCs w:val="16"/>
              </w:rPr>
              <w:instrText xml:space="preserve"> XE "CSRS" </w:instrText>
            </w:r>
            <w:r w:rsidRPr="00C725FC">
              <w:rPr>
                <w:rFonts w:ascii="Times New Roman" w:hAnsi="Times New Roman" w:cs="Times New Roman"/>
                <w:color w:val="000000" w:themeColor="text1"/>
                <w:sz w:val="16"/>
                <w:szCs w:val="16"/>
              </w:rPr>
              <w:fldChar w:fldCharType="end"/>
            </w:r>
            <w:r w:rsidRPr="00C725FC">
              <w:rPr>
                <w:rFonts w:ascii="Times New Roman" w:hAnsi="Times New Roman" w:cs="Times New Roman"/>
                <w:color w:val="000000" w:themeColor="text1"/>
                <w:sz w:val="16"/>
                <w:szCs w:val="16"/>
              </w:rPr>
              <w:t xml:space="preserve">), X40: Tactical High energy Laser system, X41: Interceptors,X42: Counter Communication System (CCS), X43: Number of Orbital military satellites of defender, X44: Counter Surveillance Reconnaissance System (CSRS) of defender, X45: Tactical High energy Laser system of defender, X46: Interceptors of defender, X47: Counter Communication System </w:t>
            </w:r>
            <w:r w:rsidRPr="00C725FC">
              <w:rPr>
                <w:rFonts w:ascii="Times New Roman" w:hAnsi="Times New Roman" w:cs="Times New Roman"/>
                <w:color w:val="000000" w:themeColor="text1"/>
                <w:sz w:val="16"/>
                <w:szCs w:val="16"/>
              </w:rPr>
              <w:lastRenderedPageBreak/>
              <w:t>(CCS) of defender, X48: No. of Cyber Command</w:t>
            </w:r>
            <w:r w:rsidR="00854300">
              <w:rPr>
                <w:rFonts w:ascii="Times New Roman" w:hAnsi="Times New Roman" w:cs="Times New Roman"/>
                <w:color w:val="000000" w:themeColor="text1"/>
                <w:sz w:val="16"/>
                <w:szCs w:val="16"/>
              </w:rPr>
              <w:t>,X49:Cyber skills of the side, X50:network management, X51: Number of classified Network.</w:t>
            </w:r>
          </w:p>
        </w:tc>
      </w:tr>
    </w:tbl>
    <w:p w14:paraId="31ECDB01" w14:textId="36033AA1" w:rsidR="004401FB" w:rsidRPr="00A974D3" w:rsidRDefault="004401FB" w:rsidP="004401FB">
      <w:pPr>
        <w:tabs>
          <w:tab w:val="left" w:pos="1019"/>
        </w:tabs>
        <w:rPr>
          <w:rFonts w:ascii="Times New Roman" w:hAnsi="Times New Roman" w:cs="Times New Roman"/>
          <w:color w:val="000000" w:themeColor="text1"/>
        </w:rPr>
        <w:sectPr w:rsidR="004401FB" w:rsidRPr="00A974D3" w:rsidSect="000C7341">
          <w:pgSz w:w="8420" w:h="5954" w:orient="landscape" w:code="9"/>
          <w:pgMar w:top="567" w:right="623" w:bottom="425" w:left="567" w:header="283" w:footer="283" w:gutter="0"/>
          <w:pgBorders w:offsetFrom="page">
            <w:top w:val="single" w:sz="4" w:space="1" w:color="auto"/>
            <w:left w:val="single" w:sz="4" w:space="1" w:color="auto"/>
            <w:bottom w:val="single" w:sz="4" w:space="1" w:color="auto"/>
            <w:right w:val="single" w:sz="4" w:space="1" w:color="auto"/>
          </w:pgBorders>
          <w:cols w:space="708"/>
          <w:titlePg/>
          <w:docGrid w:linePitch="360"/>
        </w:sectPr>
      </w:pPr>
    </w:p>
    <w:p w14:paraId="4CBE69AA" w14:textId="64525345" w:rsidR="00A23EAA" w:rsidRDefault="00A23EAA" w:rsidP="00BA5E89">
      <w:pPr>
        <w:jc w:val="both"/>
        <w:rPr>
          <w:rFonts w:ascii="Times New Roman" w:hAnsi="Times New Roman" w:cs="Times New Roman"/>
          <w:color w:val="000000" w:themeColor="text1"/>
        </w:rPr>
      </w:pPr>
      <w:bookmarkStart w:id="9" w:name="_Toc44320745"/>
      <w:bookmarkStart w:id="10" w:name="_Toc44413420"/>
      <w:bookmarkStart w:id="11" w:name="_Toc118977409"/>
      <w:r w:rsidRPr="00C725FC">
        <w:rPr>
          <w:rFonts w:ascii="Times New Roman" w:hAnsi="Times New Roman" w:cs="Times New Roman"/>
          <w:color w:val="000000" w:themeColor="text1"/>
        </w:rPr>
        <w:lastRenderedPageBreak/>
        <w:t>In different strategic operations</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"strategic operations"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it is very important to make a scorecard</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"scorecard"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of how different equipment will determine the outcome of a war. In this section we have prepared a general factor-chart</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"factor-chart"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considering ten </w:t>
      </w:r>
      <w:r w:rsidR="002F0277">
        <w:rPr>
          <w:rFonts w:ascii="Times New Roman" w:hAnsi="Times New Roman" w:cs="Times New Roman"/>
          <w:color w:val="000000" w:themeColor="text1"/>
        </w:rPr>
        <w:t>c</w:t>
      </w:r>
      <w:r>
        <w:rPr>
          <w:rFonts w:ascii="Times New Roman" w:hAnsi="Times New Roman" w:cs="Times New Roman"/>
          <w:color w:val="000000" w:themeColor="text1"/>
        </w:rPr>
        <w:t>ollaborative</w:t>
      </w:r>
      <w:r w:rsidRPr="00C725FC">
        <w:rPr>
          <w:rFonts w:ascii="Times New Roman" w:hAnsi="Times New Roman" w:cs="Times New Roman"/>
          <w:color w:val="000000" w:themeColor="text1"/>
        </w:rPr>
        <w:t xml:space="preserve"> </w:t>
      </w:r>
      <w:r w:rsidR="00772A5E" w:rsidRPr="00C725FC">
        <w:rPr>
          <w:rFonts w:ascii="Times New Roman" w:hAnsi="Times New Roman" w:cs="Times New Roman"/>
          <w:color w:val="000000" w:themeColor="text1"/>
        </w:rPr>
        <w:t>operations</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"joint operation"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scenarios that have been thoroughly analyzed and important factors have been identified. To prepare this factor-chart different combat attrition models</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"models"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are </w:t>
      </w:r>
      <w:r w:rsidR="002F0277">
        <w:rPr>
          <w:rFonts w:ascii="Times New Roman" w:hAnsi="Times New Roman" w:cs="Times New Roman"/>
          <w:color w:val="000000" w:themeColor="text1"/>
        </w:rPr>
        <w:t>considered</w:t>
      </w:r>
      <w:r w:rsidRPr="00C725FC">
        <w:rPr>
          <w:rFonts w:ascii="Times New Roman" w:hAnsi="Times New Roman" w:cs="Times New Roman"/>
          <w:color w:val="000000" w:themeColor="text1"/>
        </w:rPr>
        <w:t xml:space="preserve">. This factor-chart is made up of the factors that the commander </w:t>
      </w:r>
      <w:proofErr w:type="gramStart"/>
      <w:r w:rsidRPr="00C725FC">
        <w:rPr>
          <w:rFonts w:ascii="Times New Roman" w:hAnsi="Times New Roman" w:cs="Times New Roman"/>
          <w:color w:val="000000" w:themeColor="text1"/>
        </w:rPr>
        <w:t>has to</w:t>
      </w:r>
      <w:proofErr w:type="gramEnd"/>
      <w:r w:rsidRPr="00C725FC">
        <w:rPr>
          <w:rFonts w:ascii="Times New Roman" w:hAnsi="Times New Roman" w:cs="Times New Roman"/>
          <w:color w:val="000000" w:themeColor="text1"/>
        </w:rPr>
        <w:t xml:space="preserve"> keep in mind while conducting various </w:t>
      </w:r>
      <w:r w:rsidR="002F0277">
        <w:rPr>
          <w:rFonts w:ascii="Times New Roman" w:hAnsi="Times New Roman" w:cs="Times New Roman"/>
          <w:color w:val="000000" w:themeColor="text1"/>
        </w:rPr>
        <w:t>c</w:t>
      </w:r>
      <w:r>
        <w:rPr>
          <w:rFonts w:ascii="Times New Roman" w:hAnsi="Times New Roman" w:cs="Times New Roman"/>
          <w:color w:val="000000" w:themeColor="text1"/>
        </w:rPr>
        <w:t>ollaborative</w:t>
      </w:r>
      <w:r w:rsidRPr="00C725FC">
        <w:rPr>
          <w:rFonts w:ascii="Times New Roman" w:hAnsi="Times New Roman" w:cs="Times New Roman"/>
          <w:color w:val="000000" w:themeColor="text1"/>
        </w:rPr>
        <w:t xml:space="preserve"> </w:t>
      </w:r>
      <w:r w:rsidR="002F0277">
        <w:rPr>
          <w:rFonts w:ascii="Times New Roman" w:hAnsi="Times New Roman" w:cs="Times New Roman"/>
          <w:color w:val="000000" w:themeColor="text1"/>
        </w:rPr>
        <w:t>i</w:t>
      </w:r>
      <w:r w:rsidRPr="00C725FC">
        <w:rPr>
          <w:rFonts w:ascii="Times New Roman" w:hAnsi="Times New Roman" w:cs="Times New Roman"/>
          <w:color w:val="000000" w:themeColor="text1"/>
        </w:rPr>
        <w:t xml:space="preserve">nter Service operations. Just as it is difficult to calculate how much damage can be done in any </w:t>
      </w:r>
      <w:r>
        <w:rPr>
          <w:rFonts w:ascii="Times New Roman" w:hAnsi="Times New Roman" w:cs="Times New Roman"/>
          <w:color w:val="000000" w:themeColor="text1"/>
        </w:rPr>
        <w:t>Collaborative</w:t>
      </w:r>
      <w:r w:rsidRPr="00C725FC">
        <w:rPr>
          <w:rFonts w:ascii="Times New Roman" w:hAnsi="Times New Roman" w:cs="Times New Roman"/>
          <w:color w:val="000000" w:themeColor="text1"/>
        </w:rPr>
        <w:t xml:space="preserve"> operation</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"joint operation"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it is much easier to compare the relative strength of two combating forces. The following table</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"factor-chart"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w:t>
      </w:r>
      <w:r w:rsidR="002F0277">
        <w:rPr>
          <w:rFonts w:ascii="Times New Roman" w:hAnsi="Times New Roman" w:cs="Times New Roman"/>
          <w:color w:val="000000" w:themeColor="text1"/>
        </w:rPr>
        <w:t>enlist</w:t>
      </w:r>
      <w:r w:rsidRPr="00C725FC">
        <w:rPr>
          <w:rFonts w:ascii="Times New Roman" w:hAnsi="Times New Roman" w:cs="Times New Roman"/>
          <w:color w:val="000000" w:themeColor="text1"/>
        </w:rPr>
        <w:t xml:space="preserve"> ten types of </w:t>
      </w:r>
      <w:r w:rsidR="002F0277">
        <w:rPr>
          <w:rFonts w:ascii="Times New Roman" w:hAnsi="Times New Roman" w:cs="Times New Roman"/>
          <w:color w:val="000000" w:themeColor="text1"/>
        </w:rPr>
        <w:t>c</w:t>
      </w:r>
      <w:r>
        <w:rPr>
          <w:rFonts w:ascii="Times New Roman" w:hAnsi="Times New Roman" w:cs="Times New Roman"/>
          <w:color w:val="000000" w:themeColor="text1"/>
        </w:rPr>
        <w:t>ollaborative</w:t>
      </w:r>
      <w:r w:rsidRPr="00C725FC">
        <w:rPr>
          <w:rFonts w:ascii="Times New Roman" w:hAnsi="Times New Roman" w:cs="Times New Roman"/>
          <w:color w:val="000000" w:themeColor="text1"/>
        </w:rPr>
        <w:t xml:space="preserve"> operation scenarios along with the </w:t>
      </w:r>
      <w:r w:rsidR="002F0277">
        <w:rPr>
          <w:rFonts w:ascii="Times New Roman" w:hAnsi="Times New Roman" w:cs="Times New Roman"/>
          <w:color w:val="000000" w:themeColor="text1"/>
        </w:rPr>
        <w:t xml:space="preserve">name of the </w:t>
      </w:r>
      <w:r w:rsidRPr="00C725FC">
        <w:rPr>
          <w:rFonts w:ascii="Times New Roman" w:hAnsi="Times New Roman" w:cs="Times New Roman"/>
          <w:color w:val="000000" w:themeColor="text1"/>
        </w:rPr>
        <w:t>mathematical models which will be required to simulate the</w:t>
      </w:r>
      <w:r w:rsidR="002F0277">
        <w:rPr>
          <w:rFonts w:ascii="Times New Roman" w:hAnsi="Times New Roman" w:cs="Times New Roman"/>
          <w:color w:val="000000" w:themeColor="text1"/>
        </w:rPr>
        <w:t>se</w:t>
      </w:r>
      <w:r w:rsidRPr="00C725FC">
        <w:rPr>
          <w:rFonts w:ascii="Times New Roman" w:hAnsi="Times New Roman" w:cs="Times New Roman"/>
          <w:color w:val="000000" w:themeColor="text1"/>
        </w:rPr>
        <w:t xml:space="preserve"> </w:t>
      </w:r>
      <w:r w:rsidR="002F0277">
        <w:rPr>
          <w:rFonts w:ascii="Times New Roman" w:hAnsi="Times New Roman" w:cs="Times New Roman"/>
          <w:color w:val="000000" w:themeColor="text1"/>
        </w:rPr>
        <w:t>c</w:t>
      </w:r>
      <w:r>
        <w:rPr>
          <w:rFonts w:ascii="Times New Roman" w:hAnsi="Times New Roman" w:cs="Times New Roman"/>
          <w:color w:val="000000" w:themeColor="text1"/>
        </w:rPr>
        <w:t>ollaborative</w:t>
      </w:r>
      <w:r w:rsidRPr="00C725FC">
        <w:rPr>
          <w:rFonts w:ascii="Times New Roman" w:hAnsi="Times New Roman" w:cs="Times New Roman"/>
          <w:color w:val="000000" w:themeColor="text1"/>
        </w:rPr>
        <w:t xml:space="preserve"> Operation</w:t>
      </w:r>
      <w:r w:rsidR="002F0277">
        <w:rPr>
          <w:rFonts w:ascii="Times New Roman" w:hAnsi="Times New Roman" w:cs="Times New Roman"/>
          <w:color w:val="000000" w:themeColor="text1"/>
        </w:rPr>
        <w:t>s.</w:t>
      </w:r>
    </w:p>
    <w:p w14:paraId="1A052740" w14:textId="77777777" w:rsidR="00A23EAA" w:rsidRDefault="00A23EAA" w:rsidP="00526043">
      <w:pPr>
        <w:pStyle w:val="Caption"/>
        <w:keepNext/>
        <w:jc w:val="center"/>
        <w:rPr>
          <w:rFonts w:ascii="Times New Roman" w:hAnsi="Times New Roman" w:cs="Times New Roman"/>
          <w:i w:val="0"/>
          <w:color w:val="000000" w:themeColor="text1"/>
          <w:sz w:val="20"/>
          <w:szCs w:val="20"/>
        </w:rPr>
        <w:sectPr w:rsidR="00A23EAA" w:rsidSect="000C7341">
          <w:pgSz w:w="5761" w:h="8641" w:code="130"/>
          <w:pgMar w:top="567" w:right="658" w:bottom="482" w:left="567" w:header="284" w:footer="284" w:gutter="0"/>
          <w:pgBorders w:offsetFrom="page">
            <w:top w:val="single" w:sz="4" w:space="1" w:color="auto"/>
            <w:left w:val="single" w:sz="4" w:space="1" w:color="auto"/>
            <w:bottom w:val="single" w:sz="4" w:space="1" w:color="auto"/>
            <w:right w:val="single" w:sz="4" w:space="1" w:color="auto"/>
          </w:pgBorders>
          <w:cols w:space="708"/>
          <w:titlePg/>
          <w:docGrid w:linePitch="360"/>
        </w:sectPr>
      </w:pPr>
    </w:p>
    <w:p w14:paraId="6F2CB2D9" w14:textId="3F428936" w:rsidR="00526043" w:rsidRPr="00C725FC" w:rsidRDefault="00526043" w:rsidP="00526043">
      <w:pPr>
        <w:pStyle w:val="Caption"/>
        <w:keepNext/>
        <w:jc w:val="center"/>
        <w:rPr>
          <w:rFonts w:ascii="Times New Roman" w:hAnsi="Times New Roman" w:cs="Times New Roman"/>
          <w:i w:val="0"/>
          <w:color w:val="000000" w:themeColor="text1"/>
          <w:sz w:val="20"/>
          <w:szCs w:val="20"/>
        </w:rPr>
      </w:pPr>
      <w:r w:rsidRPr="00C725FC">
        <w:rPr>
          <w:rFonts w:ascii="Times New Roman" w:hAnsi="Times New Roman" w:cs="Times New Roman"/>
          <w:i w:val="0"/>
          <w:color w:val="000000" w:themeColor="text1"/>
          <w:sz w:val="20"/>
          <w:szCs w:val="20"/>
        </w:rPr>
        <w:lastRenderedPageBreak/>
        <w:t xml:space="preserve">Table </w:t>
      </w:r>
      <w:r w:rsidRPr="00C725FC">
        <w:rPr>
          <w:rFonts w:ascii="Times New Roman" w:hAnsi="Times New Roman" w:cs="Times New Roman"/>
          <w:i w:val="0"/>
          <w:color w:val="000000" w:themeColor="text1"/>
          <w:sz w:val="20"/>
          <w:szCs w:val="20"/>
        </w:rPr>
        <w:fldChar w:fldCharType="begin"/>
      </w:r>
      <w:r w:rsidRPr="00C725FC">
        <w:rPr>
          <w:rFonts w:ascii="Times New Roman" w:hAnsi="Times New Roman" w:cs="Times New Roman"/>
          <w:i w:val="0"/>
          <w:color w:val="000000" w:themeColor="text1"/>
          <w:sz w:val="20"/>
          <w:szCs w:val="20"/>
        </w:rPr>
        <w:instrText xml:space="preserve"> SEQ Table \* ARABIC </w:instrText>
      </w:r>
      <w:r w:rsidRPr="00C725FC">
        <w:rPr>
          <w:rFonts w:ascii="Times New Roman" w:hAnsi="Times New Roman" w:cs="Times New Roman"/>
          <w:i w:val="0"/>
          <w:color w:val="000000" w:themeColor="text1"/>
          <w:sz w:val="20"/>
          <w:szCs w:val="20"/>
        </w:rPr>
        <w:fldChar w:fldCharType="separate"/>
      </w:r>
      <w:r w:rsidR="005F6F39">
        <w:rPr>
          <w:rFonts w:ascii="Times New Roman" w:hAnsi="Times New Roman" w:cs="Times New Roman"/>
          <w:i w:val="0"/>
          <w:noProof/>
          <w:color w:val="000000" w:themeColor="text1"/>
          <w:sz w:val="20"/>
          <w:szCs w:val="20"/>
        </w:rPr>
        <w:t>2</w:t>
      </w:r>
      <w:r w:rsidRPr="00C725FC">
        <w:rPr>
          <w:rFonts w:ascii="Times New Roman" w:hAnsi="Times New Roman" w:cs="Times New Roman"/>
          <w:i w:val="0"/>
          <w:color w:val="000000" w:themeColor="text1"/>
          <w:sz w:val="20"/>
          <w:szCs w:val="20"/>
        </w:rPr>
        <w:fldChar w:fldCharType="end"/>
      </w:r>
      <w:r w:rsidRPr="00C725FC">
        <w:rPr>
          <w:rFonts w:ascii="Times New Roman" w:hAnsi="Times New Roman" w:cs="Times New Roman"/>
          <w:i w:val="0"/>
          <w:color w:val="000000" w:themeColor="text1"/>
          <w:sz w:val="20"/>
          <w:szCs w:val="20"/>
        </w:rPr>
        <w:t xml:space="preserve">. Models required to simulate different </w:t>
      </w:r>
      <w:r w:rsidR="00B34978">
        <w:rPr>
          <w:rFonts w:ascii="Times New Roman" w:hAnsi="Times New Roman" w:cs="Times New Roman"/>
          <w:i w:val="0"/>
          <w:color w:val="000000" w:themeColor="text1"/>
          <w:sz w:val="20"/>
          <w:szCs w:val="20"/>
        </w:rPr>
        <w:t>collaborative co-</w:t>
      </w:r>
      <w:r w:rsidRPr="00C725FC">
        <w:rPr>
          <w:rFonts w:ascii="Times New Roman" w:hAnsi="Times New Roman" w:cs="Times New Roman"/>
          <w:i w:val="0"/>
          <w:color w:val="000000" w:themeColor="text1"/>
          <w:sz w:val="20"/>
          <w:szCs w:val="20"/>
        </w:rPr>
        <w:t>operational scenarios</w:t>
      </w:r>
      <w:bookmarkEnd w:id="9"/>
      <w:bookmarkEnd w:id="10"/>
      <w:bookmarkEnd w:id="11"/>
      <w:r w:rsidRPr="00C725FC">
        <w:rPr>
          <w:rFonts w:ascii="Times New Roman" w:hAnsi="Times New Roman" w:cs="Times New Roman"/>
          <w:i w:val="0"/>
          <w:color w:val="000000" w:themeColor="text1"/>
          <w:sz w:val="20"/>
          <w:szCs w:val="20"/>
        </w:rPr>
        <w:fldChar w:fldCharType="begin"/>
      </w:r>
      <w:r w:rsidRPr="00C725FC">
        <w:rPr>
          <w:rFonts w:ascii="Times New Roman" w:hAnsi="Times New Roman" w:cs="Times New Roman"/>
          <w:color w:val="000000" w:themeColor="text1"/>
          <w:sz w:val="20"/>
          <w:szCs w:val="20"/>
        </w:rPr>
        <w:instrText xml:space="preserve"> XE "operational scenarios" </w:instrText>
      </w:r>
      <w:r w:rsidRPr="00C725FC">
        <w:rPr>
          <w:rFonts w:ascii="Times New Roman" w:hAnsi="Times New Roman" w:cs="Times New Roman"/>
          <w:i w:val="0"/>
          <w:color w:val="000000" w:themeColor="text1"/>
          <w:sz w:val="20"/>
          <w:szCs w:val="20"/>
        </w:rPr>
        <w:fldChar w:fldCharType="end"/>
      </w:r>
    </w:p>
    <w:tbl>
      <w:tblPr>
        <w:tblStyle w:val="GridTable5Dark-Accent3"/>
        <w:tblW w:w="0" w:type="auto"/>
        <w:jc w:val="center"/>
        <w:tblLook w:val="04A0" w:firstRow="1" w:lastRow="0" w:firstColumn="1" w:lastColumn="0" w:noHBand="0" w:noVBand="1"/>
      </w:tblPr>
      <w:tblGrid>
        <w:gridCol w:w="885"/>
        <w:gridCol w:w="3046"/>
        <w:gridCol w:w="3430"/>
      </w:tblGrid>
      <w:tr w:rsidR="00C725FC" w:rsidRPr="00C725FC" w14:paraId="7AFDD979" w14:textId="77777777" w:rsidTr="003B4715">
        <w:trPr>
          <w:cnfStyle w:val="100000000000" w:firstRow="1" w:lastRow="0" w:firstColumn="0" w:lastColumn="0" w:oddVBand="0" w:evenVBand="0" w:oddHBand="0"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993" w:type="dxa"/>
          </w:tcPr>
          <w:p w14:paraId="20D62F56" w14:textId="77777777" w:rsidR="00526043" w:rsidRPr="00C725FC" w:rsidRDefault="00526043" w:rsidP="003B4715">
            <w:pPr>
              <w:spacing w:after="0" w:line="240" w:lineRule="auto"/>
              <w:rPr>
                <w:rFonts w:ascii="Times New Roman" w:hAnsi="Times New Roman" w:cs="Times New Roman"/>
                <w:color w:val="000000" w:themeColor="text1"/>
              </w:rPr>
            </w:pPr>
            <w:r w:rsidRPr="00C725FC">
              <w:rPr>
                <w:rFonts w:ascii="Times New Roman" w:hAnsi="Times New Roman" w:cs="Times New Roman"/>
                <w:color w:val="000000" w:themeColor="text1"/>
              </w:rPr>
              <w:t>Sl. No.</w:t>
            </w:r>
          </w:p>
        </w:tc>
        <w:tc>
          <w:tcPr>
            <w:tcW w:w="3557" w:type="dxa"/>
          </w:tcPr>
          <w:p w14:paraId="53E2BD80" w14:textId="77777777" w:rsidR="00526043" w:rsidRPr="00C725FC" w:rsidRDefault="00526043" w:rsidP="003B4715">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C725FC">
              <w:rPr>
                <w:rFonts w:ascii="Times New Roman" w:hAnsi="Times New Roman" w:cs="Times New Roman"/>
                <w:color w:val="000000" w:themeColor="text1"/>
              </w:rPr>
              <w:t>Generic Operational Scenarios</w:t>
            </w:r>
          </w:p>
        </w:tc>
        <w:tc>
          <w:tcPr>
            <w:tcW w:w="0" w:type="auto"/>
          </w:tcPr>
          <w:p w14:paraId="3C8CA760" w14:textId="77777777" w:rsidR="00526043" w:rsidRPr="00C725FC" w:rsidRDefault="00526043" w:rsidP="003B4715">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C725FC">
              <w:rPr>
                <w:rFonts w:ascii="Times New Roman" w:hAnsi="Times New Roman" w:cs="Times New Roman"/>
                <w:color w:val="000000" w:themeColor="text1"/>
              </w:rPr>
              <w:t>Models Required</w:t>
            </w:r>
          </w:p>
        </w:tc>
      </w:tr>
      <w:tr w:rsidR="00C725FC" w:rsidRPr="00C725FC" w14:paraId="40DC23F0" w14:textId="77777777" w:rsidTr="003B471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993" w:type="dxa"/>
          </w:tcPr>
          <w:p w14:paraId="778D01B9" w14:textId="77777777" w:rsidR="00526043" w:rsidRPr="00C725FC" w:rsidRDefault="00526043" w:rsidP="003B4715">
            <w:pPr>
              <w:spacing w:after="0" w:line="240" w:lineRule="auto"/>
              <w:jc w:val="center"/>
              <w:rPr>
                <w:rFonts w:ascii="Times New Roman" w:hAnsi="Times New Roman" w:cs="Times New Roman"/>
                <w:color w:val="000000" w:themeColor="text1"/>
              </w:rPr>
            </w:pPr>
            <w:r w:rsidRPr="00C725FC">
              <w:rPr>
                <w:rFonts w:ascii="Times New Roman" w:hAnsi="Times New Roman" w:cs="Times New Roman"/>
                <w:color w:val="000000" w:themeColor="text1"/>
              </w:rPr>
              <w:t>1</w:t>
            </w:r>
          </w:p>
        </w:tc>
        <w:tc>
          <w:tcPr>
            <w:tcW w:w="3557" w:type="dxa"/>
          </w:tcPr>
          <w:p w14:paraId="7787FF54" w14:textId="77777777" w:rsidR="00526043" w:rsidRPr="00C725FC" w:rsidRDefault="00526043" w:rsidP="003B4715">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C725FC">
              <w:rPr>
                <w:rFonts w:ascii="Times New Roman" w:hAnsi="Times New Roman" w:cs="Times New Roman"/>
                <w:color w:val="000000" w:themeColor="text1"/>
              </w:rPr>
              <w:t>Air Base Attack by SRBM</w:t>
            </w:r>
            <w:r w:rsidRPr="00C725FC">
              <w:rPr>
                <w:rFonts w:ascii="Times New Roman" w:hAnsi="Times New Roman" w:cs="Times New Roman"/>
                <w:color w:val="000000" w:themeColor="text1"/>
                <w:vertAlign w:val="superscript"/>
              </w:rPr>
              <w:t>1</w:t>
            </w:r>
          </w:p>
        </w:tc>
        <w:tc>
          <w:tcPr>
            <w:tcW w:w="0" w:type="auto"/>
          </w:tcPr>
          <w:p w14:paraId="375B33B9" w14:textId="77777777" w:rsidR="00526043" w:rsidRPr="00C725FC" w:rsidRDefault="00526043" w:rsidP="003B4715">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C725FC">
              <w:rPr>
                <w:rFonts w:ascii="Times New Roman" w:hAnsi="Times New Roman" w:cs="Times New Roman"/>
                <w:color w:val="000000" w:themeColor="text1"/>
              </w:rPr>
              <w:t>Ballistic Missiles attack on air bases</w:t>
            </w:r>
          </w:p>
        </w:tc>
      </w:tr>
      <w:tr w:rsidR="00C725FC" w:rsidRPr="00C725FC" w14:paraId="74EF7333" w14:textId="77777777" w:rsidTr="003B4715">
        <w:trPr>
          <w:trHeight w:val="283"/>
          <w:jc w:val="center"/>
        </w:trPr>
        <w:tc>
          <w:tcPr>
            <w:cnfStyle w:val="001000000000" w:firstRow="0" w:lastRow="0" w:firstColumn="1" w:lastColumn="0" w:oddVBand="0" w:evenVBand="0" w:oddHBand="0" w:evenHBand="0" w:firstRowFirstColumn="0" w:firstRowLastColumn="0" w:lastRowFirstColumn="0" w:lastRowLastColumn="0"/>
            <w:tcW w:w="993" w:type="dxa"/>
          </w:tcPr>
          <w:p w14:paraId="585B7EF6" w14:textId="77777777" w:rsidR="00526043" w:rsidRPr="00C725FC" w:rsidRDefault="00526043" w:rsidP="003B4715">
            <w:pPr>
              <w:spacing w:after="0" w:line="240" w:lineRule="auto"/>
              <w:jc w:val="center"/>
              <w:rPr>
                <w:rFonts w:ascii="Times New Roman" w:hAnsi="Times New Roman" w:cs="Times New Roman"/>
                <w:color w:val="000000" w:themeColor="text1"/>
              </w:rPr>
            </w:pPr>
            <w:r w:rsidRPr="00C725FC">
              <w:rPr>
                <w:rFonts w:ascii="Times New Roman" w:hAnsi="Times New Roman" w:cs="Times New Roman"/>
                <w:color w:val="000000" w:themeColor="text1"/>
              </w:rPr>
              <w:t>2</w:t>
            </w:r>
          </w:p>
        </w:tc>
        <w:tc>
          <w:tcPr>
            <w:tcW w:w="3557" w:type="dxa"/>
          </w:tcPr>
          <w:p w14:paraId="492275DD" w14:textId="77777777" w:rsidR="00526043" w:rsidRPr="00C725FC" w:rsidRDefault="00526043" w:rsidP="003B4715">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C725FC">
              <w:rPr>
                <w:rFonts w:ascii="Times New Roman" w:hAnsi="Times New Roman" w:cs="Times New Roman"/>
                <w:color w:val="000000" w:themeColor="text1"/>
              </w:rPr>
              <w:t>Airbase Attack by Bombs/PGM</w:t>
            </w:r>
          </w:p>
        </w:tc>
        <w:tc>
          <w:tcPr>
            <w:tcW w:w="0" w:type="auto"/>
          </w:tcPr>
          <w:p w14:paraId="4A107899" w14:textId="77777777" w:rsidR="00526043" w:rsidRPr="00C725FC" w:rsidRDefault="00526043" w:rsidP="003B4715">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C725FC">
              <w:rPr>
                <w:rFonts w:ascii="Times New Roman" w:hAnsi="Times New Roman" w:cs="Times New Roman"/>
                <w:color w:val="000000" w:themeColor="text1"/>
              </w:rPr>
              <w:t>Runway Attack Model</w:t>
            </w:r>
          </w:p>
        </w:tc>
      </w:tr>
      <w:tr w:rsidR="00C725FC" w:rsidRPr="00C725FC" w14:paraId="5D109710" w14:textId="77777777" w:rsidTr="003B471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993" w:type="dxa"/>
          </w:tcPr>
          <w:p w14:paraId="212361C4" w14:textId="77777777" w:rsidR="00526043" w:rsidRPr="00C725FC" w:rsidRDefault="00526043" w:rsidP="003B4715">
            <w:pPr>
              <w:spacing w:after="0" w:line="240" w:lineRule="auto"/>
              <w:jc w:val="center"/>
              <w:rPr>
                <w:rFonts w:ascii="Times New Roman" w:hAnsi="Times New Roman" w:cs="Times New Roman"/>
                <w:color w:val="000000" w:themeColor="text1"/>
              </w:rPr>
            </w:pPr>
            <w:r w:rsidRPr="00C725FC">
              <w:rPr>
                <w:rFonts w:ascii="Times New Roman" w:hAnsi="Times New Roman" w:cs="Times New Roman"/>
                <w:color w:val="000000" w:themeColor="text1"/>
              </w:rPr>
              <w:t>3</w:t>
            </w:r>
          </w:p>
        </w:tc>
        <w:tc>
          <w:tcPr>
            <w:tcW w:w="3557" w:type="dxa"/>
          </w:tcPr>
          <w:p w14:paraId="656A67F4" w14:textId="77777777" w:rsidR="00526043" w:rsidRPr="00C725FC" w:rsidRDefault="00526043" w:rsidP="003B4715">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C725FC">
              <w:rPr>
                <w:rFonts w:ascii="Times New Roman" w:hAnsi="Times New Roman" w:cs="Times New Roman"/>
                <w:color w:val="000000" w:themeColor="text1"/>
              </w:rPr>
              <w:t>Air Superiority</w:t>
            </w:r>
          </w:p>
        </w:tc>
        <w:tc>
          <w:tcPr>
            <w:tcW w:w="0" w:type="auto"/>
          </w:tcPr>
          <w:p w14:paraId="3E22EDFB" w14:textId="77777777" w:rsidR="00526043" w:rsidRPr="00C725FC" w:rsidRDefault="00526043" w:rsidP="003B4715">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C725FC">
              <w:rPr>
                <w:rFonts w:ascii="Times New Roman" w:hAnsi="Times New Roman" w:cs="Times New Roman"/>
                <w:color w:val="000000" w:themeColor="text1"/>
              </w:rPr>
              <w:t>Air Combat Model</w:t>
            </w:r>
          </w:p>
        </w:tc>
      </w:tr>
      <w:tr w:rsidR="00C725FC" w:rsidRPr="00C725FC" w14:paraId="479B6248" w14:textId="77777777" w:rsidTr="003B4715">
        <w:trPr>
          <w:trHeight w:val="283"/>
          <w:jc w:val="center"/>
        </w:trPr>
        <w:tc>
          <w:tcPr>
            <w:cnfStyle w:val="001000000000" w:firstRow="0" w:lastRow="0" w:firstColumn="1" w:lastColumn="0" w:oddVBand="0" w:evenVBand="0" w:oddHBand="0" w:evenHBand="0" w:firstRowFirstColumn="0" w:firstRowLastColumn="0" w:lastRowFirstColumn="0" w:lastRowLastColumn="0"/>
            <w:tcW w:w="993" w:type="dxa"/>
          </w:tcPr>
          <w:p w14:paraId="60803BB1" w14:textId="77777777" w:rsidR="00526043" w:rsidRPr="00C725FC" w:rsidRDefault="00526043" w:rsidP="003B4715">
            <w:pPr>
              <w:spacing w:after="0" w:line="240" w:lineRule="auto"/>
              <w:jc w:val="center"/>
              <w:rPr>
                <w:rFonts w:ascii="Times New Roman" w:hAnsi="Times New Roman" w:cs="Times New Roman"/>
                <w:color w:val="000000" w:themeColor="text1"/>
              </w:rPr>
            </w:pPr>
            <w:r w:rsidRPr="00C725FC">
              <w:rPr>
                <w:rFonts w:ascii="Times New Roman" w:hAnsi="Times New Roman" w:cs="Times New Roman"/>
                <w:color w:val="000000" w:themeColor="text1"/>
              </w:rPr>
              <w:t>4</w:t>
            </w:r>
          </w:p>
        </w:tc>
        <w:tc>
          <w:tcPr>
            <w:tcW w:w="3557" w:type="dxa"/>
          </w:tcPr>
          <w:p w14:paraId="327EF14F" w14:textId="3C6DDBAA" w:rsidR="00526043" w:rsidRPr="00C725FC" w:rsidRDefault="00526043" w:rsidP="003B4715">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C725FC">
              <w:rPr>
                <w:rFonts w:ascii="Times New Roman" w:hAnsi="Times New Roman" w:cs="Times New Roman"/>
                <w:color w:val="000000" w:themeColor="text1"/>
              </w:rPr>
              <w:t>Air</w:t>
            </w:r>
            <w:r w:rsidR="00B34978">
              <w:rPr>
                <w:rFonts w:ascii="Times New Roman" w:hAnsi="Times New Roman" w:cs="Times New Roman"/>
                <w:color w:val="000000" w:themeColor="text1"/>
              </w:rPr>
              <w:t xml:space="preserve"> </w:t>
            </w:r>
            <w:r w:rsidRPr="00C725FC">
              <w:rPr>
                <w:rFonts w:ascii="Times New Roman" w:hAnsi="Times New Roman" w:cs="Times New Roman"/>
                <w:color w:val="000000" w:themeColor="text1"/>
              </w:rPr>
              <w:t>space Penetration</w:t>
            </w:r>
          </w:p>
        </w:tc>
        <w:tc>
          <w:tcPr>
            <w:tcW w:w="0" w:type="auto"/>
          </w:tcPr>
          <w:p w14:paraId="4AFC2EC7" w14:textId="77777777" w:rsidR="00526043" w:rsidRPr="00C725FC" w:rsidRDefault="00526043" w:rsidP="003B4715">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C725FC">
              <w:rPr>
                <w:rFonts w:ascii="Times New Roman" w:hAnsi="Times New Roman" w:cs="Times New Roman"/>
                <w:color w:val="000000" w:themeColor="text1"/>
              </w:rPr>
              <w:t>Air space penetration Model</w:t>
            </w:r>
          </w:p>
        </w:tc>
      </w:tr>
      <w:tr w:rsidR="00C725FC" w:rsidRPr="00C725FC" w14:paraId="2D2CC932" w14:textId="77777777" w:rsidTr="003B471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993" w:type="dxa"/>
          </w:tcPr>
          <w:p w14:paraId="2F1643C4" w14:textId="77777777" w:rsidR="00526043" w:rsidRPr="00C725FC" w:rsidRDefault="00526043" w:rsidP="003B4715">
            <w:pPr>
              <w:spacing w:after="0" w:line="240" w:lineRule="auto"/>
              <w:jc w:val="center"/>
              <w:rPr>
                <w:rFonts w:ascii="Times New Roman" w:hAnsi="Times New Roman" w:cs="Times New Roman"/>
                <w:color w:val="000000" w:themeColor="text1"/>
              </w:rPr>
            </w:pPr>
            <w:r w:rsidRPr="00C725FC">
              <w:rPr>
                <w:rFonts w:ascii="Times New Roman" w:hAnsi="Times New Roman" w:cs="Times New Roman"/>
                <w:color w:val="000000" w:themeColor="text1"/>
              </w:rPr>
              <w:t>5</w:t>
            </w:r>
          </w:p>
        </w:tc>
        <w:tc>
          <w:tcPr>
            <w:tcW w:w="3557" w:type="dxa"/>
          </w:tcPr>
          <w:p w14:paraId="0432875B" w14:textId="77777777" w:rsidR="00526043" w:rsidRPr="00C725FC" w:rsidRDefault="00526043" w:rsidP="003B4715">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C725FC">
              <w:rPr>
                <w:rFonts w:ascii="Times New Roman" w:hAnsi="Times New Roman" w:cs="Times New Roman"/>
                <w:color w:val="000000" w:themeColor="text1"/>
              </w:rPr>
              <w:t>Defender Anti-surface Warfare</w:t>
            </w:r>
          </w:p>
        </w:tc>
        <w:tc>
          <w:tcPr>
            <w:tcW w:w="0" w:type="auto"/>
          </w:tcPr>
          <w:p w14:paraId="217F56AC" w14:textId="77777777" w:rsidR="00526043" w:rsidRPr="00C725FC" w:rsidRDefault="00526043" w:rsidP="003B4715">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C725FC">
              <w:rPr>
                <w:rFonts w:ascii="Times New Roman" w:hAnsi="Times New Roman" w:cs="Times New Roman"/>
                <w:color w:val="000000" w:themeColor="text1"/>
              </w:rPr>
              <w:t xml:space="preserve">Effectiveness of Submarine </w:t>
            </w:r>
          </w:p>
        </w:tc>
      </w:tr>
      <w:tr w:rsidR="00C725FC" w:rsidRPr="00C725FC" w14:paraId="7E1BF78D" w14:textId="77777777" w:rsidTr="003B4715">
        <w:trPr>
          <w:trHeight w:val="283"/>
          <w:jc w:val="center"/>
        </w:trPr>
        <w:tc>
          <w:tcPr>
            <w:cnfStyle w:val="001000000000" w:firstRow="0" w:lastRow="0" w:firstColumn="1" w:lastColumn="0" w:oddVBand="0" w:evenVBand="0" w:oddHBand="0" w:evenHBand="0" w:firstRowFirstColumn="0" w:firstRowLastColumn="0" w:lastRowFirstColumn="0" w:lastRowLastColumn="0"/>
            <w:tcW w:w="993" w:type="dxa"/>
          </w:tcPr>
          <w:p w14:paraId="2A2F4C4C" w14:textId="77777777" w:rsidR="00526043" w:rsidRPr="00C725FC" w:rsidRDefault="00526043" w:rsidP="003B4715">
            <w:pPr>
              <w:spacing w:after="0" w:line="240" w:lineRule="auto"/>
              <w:jc w:val="center"/>
              <w:rPr>
                <w:rFonts w:ascii="Times New Roman" w:hAnsi="Times New Roman" w:cs="Times New Roman"/>
                <w:color w:val="000000" w:themeColor="text1"/>
              </w:rPr>
            </w:pPr>
            <w:r w:rsidRPr="00C725FC">
              <w:rPr>
                <w:rFonts w:ascii="Times New Roman" w:hAnsi="Times New Roman" w:cs="Times New Roman"/>
                <w:color w:val="000000" w:themeColor="text1"/>
              </w:rPr>
              <w:t>6</w:t>
            </w:r>
          </w:p>
        </w:tc>
        <w:tc>
          <w:tcPr>
            <w:tcW w:w="3557" w:type="dxa"/>
          </w:tcPr>
          <w:p w14:paraId="738EBDDF" w14:textId="77777777" w:rsidR="00526043" w:rsidRPr="00C725FC" w:rsidRDefault="00526043" w:rsidP="003B4715">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C725FC">
              <w:rPr>
                <w:rFonts w:ascii="Times New Roman" w:hAnsi="Times New Roman" w:cs="Times New Roman"/>
                <w:color w:val="000000" w:themeColor="text1"/>
              </w:rPr>
              <w:t>Attacker Anti-Surface Warfare</w:t>
            </w:r>
          </w:p>
        </w:tc>
        <w:tc>
          <w:tcPr>
            <w:tcW w:w="0" w:type="auto"/>
          </w:tcPr>
          <w:p w14:paraId="4617120B" w14:textId="77777777" w:rsidR="00526043" w:rsidRPr="00C725FC" w:rsidRDefault="00526043" w:rsidP="003B4715">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C725FC">
              <w:rPr>
                <w:rFonts w:ascii="Times New Roman" w:hAnsi="Times New Roman" w:cs="Times New Roman"/>
                <w:color w:val="000000" w:themeColor="text1"/>
              </w:rPr>
              <w:t>Effectiveness of Submarine</w:t>
            </w:r>
          </w:p>
        </w:tc>
      </w:tr>
      <w:tr w:rsidR="00C725FC" w:rsidRPr="00C725FC" w14:paraId="1E2CFE4F" w14:textId="77777777" w:rsidTr="003B471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993" w:type="dxa"/>
          </w:tcPr>
          <w:p w14:paraId="11F4C7F9" w14:textId="77777777" w:rsidR="00526043" w:rsidRPr="00C725FC" w:rsidRDefault="00526043" w:rsidP="003B4715">
            <w:pPr>
              <w:spacing w:after="0" w:line="240" w:lineRule="auto"/>
              <w:jc w:val="center"/>
              <w:rPr>
                <w:rFonts w:ascii="Times New Roman" w:hAnsi="Times New Roman" w:cs="Times New Roman"/>
                <w:color w:val="000000" w:themeColor="text1"/>
              </w:rPr>
            </w:pPr>
            <w:r w:rsidRPr="00C725FC">
              <w:rPr>
                <w:rFonts w:ascii="Times New Roman" w:hAnsi="Times New Roman" w:cs="Times New Roman"/>
                <w:color w:val="000000" w:themeColor="text1"/>
              </w:rPr>
              <w:t>7</w:t>
            </w:r>
          </w:p>
        </w:tc>
        <w:tc>
          <w:tcPr>
            <w:tcW w:w="3557" w:type="dxa"/>
          </w:tcPr>
          <w:p w14:paraId="76A856B9" w14:textId="04547182" w:rsidR="00526043" w:rsidRPr="00C725FC" w:rsidRDefault="00526043" w:rsidP="003B4715">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C725FC">
              <w:rPr>
                <w:rFonts w:ascii="Times New Roman" w:hAnsi="Times New Roman" w:cs="Times New Roman"/>
                <w:color w:val="000000" w:themeColor="text1"/>
              </w:rPr>
              <w:t>Attacker Counter</w:t>
            </w:r>
            <w:r w:rsidR="00B34978">
              <w:rPr>
                <w:rFonts w:ascii="Times New Roman" w:hAnsi="Times New Roman" w:cs="Times New Roman"/>
                <w:color w:val="000000" w:themeColor="text1"/>
              </w:rPr>
              <w:t xml:space="preserve"> s</w:t>
            </w:r>
            <w:r w:rsidRPr="00C725FC">
              <w:rPr>
                <w:rFonts w:ascii="Times New Roman" w:hAnsi="Times New Roman" w:cs="Times New Roman"/>
                <w:color w:val="000000" w:themeColor="text1"/>
              </w:rPr>
              <w:t>pace</w:t>
            </w:r>
          </w:p>
        </w:tc>
        <w:tc>
          <w:tcPr>
            <w:tcW w:w="0" w:type="auto"/>
          </w:tcPr>
          <w:p w14:paraId="3313EB0C" w14:textId="77777777" w:rsidR="00526043" w:rsidRPr="00C725FC" w:rsidRDefault="00526043" w:rsidP="003B4715">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C725FC">
              <w:rPr>
                <w:rFonts w:ascii="Times New Roman" w:hAnsi="Times New Roman" w:cs="Times New Roman"/>
                <w:color w:val="000000" w:themeColor="text1"/>
              </w:rPr>
              <w:t>Effectiveness of missiles Interceptor</w:t>
            </w:r>
          </w:p>
        </w:tc>
      </w:tr>
      <w:tr w:rsidR="00C725FC" w:rsidRPr="00C725FC" w14:paraId="063FAC65" w14:textId="77777777" w:rsidTr="003B4715">
        <w:trPr>
          <w:trHeight w:val="283"/>
          <w:jc w:val="center"/>
        </w:trPr>
        <w:tc>
          <w:tcPr>
            <w:cnfStyle w:val="001000000000" w:firstRow="0" w:lastRow="0" w:firstColumn="1" w:lastColumn="0" w:oddVBand="0" w:evenVBand="0" w:oddHBand="0" w:evenHBand="0" w:firstRowFirstColumn="0" w:firstRowLastColumn="0" w:lastRowFirstColumn="0" w:lastRowLastColumn="0"/>
            <w:tcW w:w="993" w:type="dxa"/>
          </w:tcPr>
          <w:p w14:paraId="3F24D319" w14:textId="77777777" w:rsidR="00526043" w:rsidRPr="00C725FC" w:rsidRDefault="00526043" w:rsidP="003B4715">
            <w:pPr>
              <w:spacing w:after="0" w:line="240" w:lineRule="auto"/>
              <w:jc w:val="center"/>
              <w:rPr>
                <w:rFonts w:ascii="Times New Roman" w:hAnsi="Times New Roman" w:cs="Times New Roman"/>
                <w:color w:val="000000" w:themeColor="text1"/>
              </w:rPr>
            </w:pPr>
            <w:r w:rsidRPr="00C725FC">
              <w:rPr>
                <w:rFonts w:ascii="Times New Roman" w:hAnsi="Times New Roman" w:cs="Times New Roman"/>
                <w:color w:val="000000" w:themeColor="text1"/>
              </w:rPr>
              <w:t>8</w:t>
            </w:r>
          </w:p>
        </w:tc>
        <w:tc>
          <w:tcPr>
            <w:tcW w:w="3557" w:type="dxa"/>
          </w:tcPr>
          <w:p w14:paraId="02C33AFB" w14:textId="77777777" w:rsidR="00526043" w:rsidRPr="00C725FC" w:rsidRDefault="00526043" w:rsidP="003B4715">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C725FC">
              <w:rPr>
                <w:rFonts w:ascii="Times New Roman" w:hAnsi="Times New Roman" w:cs="Times New Roman"/>
                <w:color w:val="000000" w:themeColor="text1"/>
              </w:rPr>
              <w:t>Defender Counter space</w:t>
            </w:r>
          </w:p>
        </w:tc>
        <w:tc>
          <w:tcPr>
            <w:tcW w:w="0" w:type="auto"/>
          </w:tcPr>
          <w:p w14:paraId="16BA5AF2" w14:textId="77777777" w:rsidR="00526043" w:rsidRPr="00C725FC" w:rsidRDefault="00526043" w:rsidP="003B4715">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C725FC">
              <w:rPr>
                <w:rFonts w:ascii="Times New Roman" w:hAnsi="Times New Roman" w:cs="Times New Roman"/>
                <w:color w:val="000000" w:themeColor="text1"/>
              </w:rPr>
              <w:t>Effectiveness of missiles Interceptor</w:t>
            </w:r>
          </w:p>
        </w:tc>
      </w:tr>
      <w:tr w:rsidR="00C725FC" w:rsidRPr="00C725FC" w14:paraId="139AAA5A" w14:textId="77777777" w:rsidTr="003B471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993" w:type="dxa"/>
          </w:tcPr>
          <w:p w14:paraId="53C544D4" w14:textId="77777777" w:rsidR="00526043" w:rsidRPr="00C725FC" w:rsidRDefault="00526043" w:rsidP="003B4715">
            <w:pPr>
              <w:spacing w:after="0" w:line="240" w:lineRule="auto"/>
              <w:jc w:val="center"/>
              <w:rPr>
                <w:rFonts w:ascii="Times New Roman" w:hAnsi="Times New Roman" w:cs="Times New Roman"/>
                <w:color w:val="000000" w:themeColor="text1"/>
              </w:rPr>
            </w:pPr>
            <w:r w:rsidRPr="00C725FC">
              <w:rPr>
                <w:rFonts w:ascii="Times New Roman" w:hAnsi="Times New Roman" w:cs="Times New Roman"/>
                <w:color w:val="000000" w:themeColor="text1"/>
              </w:rPr>
              <w:t>9</w:t>
            </w:r>
          </w:p>
        </w:tc>
        <w:tc>
          <w:tcPr>
            <w:tcW w:w="3557" w:type="dxa"/>
          </w:tcPr>
          <w:p w14:paraId="51EE6450" w14:textId="77777777" w:rsidR="00526043" w:rsidRPr="00C725FC" w:rsidRDefault="00526043" w:rsidP="003B4715">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C725FC">
              <w:rPr>
                <w:rFonts w:ascii="Times New Roman" w:hAnsi="Times New Roman" w:cs="Times New Roman"/>
                <w:color w:val="000000" w:themeColor="text1"/>
              </w:rPr>
              <w:t>Cyber War</w:t>
            </w:r>
          </w:p>
        </w:tc>
        <w:tc>
          <w:tcPr>
            <w:tcW w:w="0" w:type="auto"/>
          </w:tcPr>
          <w:p w14:paraId="418B2F19" w14:textId="77777777" w:rsidR="00526043" w:rsidRPr="00C725FC" w:rsidRDefault="00526043" w:rsidP="003B4715">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C725FC">
              <w:rPr>
                <w:rFonts w:ascii="Times New Roman" w:hAnsi="Times New Roman" w:cs="Times New Roman"/>
                <w:color w:val="000000" w:themeColor="text1"/>
              </w:rPr>
              <w:t>Network Management Model</w:t>
            </w:r>
          </w:p>
        </w:tc>
      </w:tr>
      <w:tr w:rsidR="00C725FC" w:rsidRPr="00C725FC" w14:paraId="40801578" w14:textId="77777777" w:rsidTr="00A974D3">
        <w:trPr>
          <w:trHeight w:val="170"/>
          <w:jc w:val="center"/>
        </w:trPr>
        <w:tc>
          <w:tcPr>
            <w:cnfStyle w:val="001000000000" w:firstRow="0" w:lastRow="0" w:firstColumn="1" w:lastColumn="0" w:oddVBand="0" w:evenVBand="0" w:oddHBand="0" w:evenHBand="0" w:firstRowFirstColumn="0" w:firstRowLastColumn="0" w:lastRowFirstColumn="0" w:lastRowLastColumn="0"/>
            <w:tcW w:w="8595" w:type="dxa"/>
            <w:gridSpan w:val="3"/>
          </w:tcPr>
          <w:p w14:paraId="2F85F120" w14:textId="015650EA" w:rsidR="004401FB" w:rsidRPr="00177BD3" w:rsidRDefault="00526043" w:rsidP="00A974D3">
            <w:pPr>
              <w:spacing w:after="0"/>
              <w:rPr>
                <w:rFonts w:ascii="Times New Roman" w:hAnsi="Times New Roman" w:cs="Times New Roman"/>
                <w:color w:val="000000" w:themeColor="text1"/>
              </w:rPr>
            </w:pPr>
            <w:r w:rsidRPr="00C725FC">
              <w:rPr>
                <w:rFonts w:ascii="Times New Roman" w:hAnsi="Times New Roman" w:cs="Times New Roman"/>
                <w:b w:val="0"/>
                <w:bCs w:val="0"/>
                <w:color w:val="000000" w:themeColor="text1"/>
              </w:rPr>
              <w:t>SRBM: Short Range Ballistic Missile</w:t>
            </w:r>
          </w:p>
        </w:tc>
      </w:tr>
    </w:tbl>
    <w:p w14:paraId="3630ABBB" w14:textId="77777777" w:rsidR="00FF561D" w:rsidRDefault="00FF561D" w:rsidP="00944F40">
      <w:pPr>
        <w:pStyle w:val="BodyText3"/>
        <w:jc w:val="both"/>
        <w:rPr>
          <w:rFonts w:ascii="Times New Roman" w:hAnsi="Times New Roman" w:cs="Times New Roman"/>
          <w:color w:val="000000" w:themeColor="text1"/>
          <w:sz w:val="20"/>
          <w:szCs w:val="20"/>
        </w:rPr>
        <w:sectPr w:rsidR="00FF561D" w:rsidSect="000C7341">
          <w:pgSz w:w="8420" w:h="5954" w:orient="landscape" w:code="11"/>
          <w:pgMar w:top="567" w:right="482" w:bottom="425" w:left="567" w:header="284" w:footer="284" w:gutter="0"/>
          <w:pgBorders w:offsetFrom="page">
            <w:top w:val="single" w:sz="4" w:space="1" w:color="auto"/>
            <w:left w:val="single" w:sz="4" w:space="1" w:color="auto"/>
            <w:bottom w:val="single" w:sz="4" w:space="1" w:color="auto"/>
            <w:right w:val="single" w:sz="4" w:space="1" w:color="auto"/>
          </w:pgBorders>
          <w:cols w:space="708"/>
          <w:titlePg/>
          <w:docGrid w:linePitch="360"/>
        </w:sectPr>
      </w:pPr>
    </w:p>
    <w:p w14:paraId="2ACD3330" w14:textId="0097E92E" w:rsidR="00B66161" w:rsidRDefault="00B66161" w:rsidP="00B66161">
      <w:pPr>
        <w:pStyle w:val="BodyText3"/>
        <w:spacing w:after="0" w:line="240" w:lineRule="auto"/>
        <w:jc w:val="both"/>
        <w:rPr>
          <w:rFonts w:ascii="Times New Roman" w:hAnsi="Times New Roman" w:cs="Times New Roman"/>
          <w:color w:val="000000" w:themeColor="text1"/>
          <w:sz w:val="20"/>
          <w:szCs w:val="20"/>
        </w:rPr>
        <w:sectPr w:rsidR="00B66161" w:rsidSect="000C7341">
          <w:pgSz w:w="8641" w:h="5761" w:orient="landscape" w:code="130"/>
          <w:pgMar w:top="568" w:right="703" w:bottom="284" w:left="567" w:header="284" w:footer="284" w:gutter="0"/>
          <w:pgBorders w:offsetFrom="page">
            <w:top w:val="single" w:sz="4" w:space="1" w:color="auto"/>
            <w:left w:val="single" w:sz="4" w:space="1" w:color="auto"/>
            <w:bottom w:val="single" w:sz="4" w:space="1" w:color="auto"/>
            <w:right w:val="single" w:sz="4" w:space="1" w:color="auto"/>
          </w:pgBorders>
          <w:cols w:space="708"/>
          <w:docGrid w:linePitch="360"/>
        </w:sectPr>
      </w:pPr>
      <w:r w:rsidRPr="00C725FC">
        <w:rPr>
          <w:rFonts w:ascii="Times New Roman" w:hAnsi="Times New Roman" w:cs="Times New Roman"/>
          <w:noProof/>
          <w:color w:val="000000" w:themeColor="text1"/>
          <w:sz w:val="20"/>
          <w:szCs w:val="20"/>
        </w:rPr>
        <w:lastRenderedPageBreak/>
        <w:drawing>
          <wp:anchor distT="0" distB="0" distL="0" distR="0" simplePos="0" relativeHeight="251514368" behindDoc="0" locked="0" layoutInCell="1" allowOverlap="0" wp14:anchorId="06B15CFF" wp14:editId="61EF2D66">
            <wp:simplePos x="0" y="0"/>
            <wp:positionH relativeFrom="page">
              <wp:posOffset>982980</wp:posOffset>
            </wp:positionH>
            <wp:positionV relativeFrom="paragraph">
              <wp:posOffset>464820</wp:posOffset>
            </wp:positionV>
            <wp:extent cx="3540125" cy="1699895"/>
            <wp:effectExtent l="0" t="0" r="3175" b="0"/>
            <wp:wrapSquare wrapText="bothSides"/>
            <wp:docPr id="57345" name="Picture 57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7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40125" cy="16998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506176" behindDoc="0" locked="0" layoutInCell="1" allowOverlap="1" wp14:anchorId="6398AFC3" wp14:editId="47A18A13">
                <wp:simplePos x="0" y="0"/>
                <wp:positionH relativeFrom="margin">
                  <wp:posOffset>368300</wp:posOffset>
                </wp:positionH>
                <wp:positionV relativeFrom="paragraph">
                  <wp:posOffset>2234089</wp:posOffset>
                </wp:positionV>
                <wp:extent cx="4156710" cy="635"/>
                <wp:effectExtent l="0" t="0" r="0" b="0"/>
                <wp:wrapSquare wrapText="bothSides"/>
                <wp:docPr id="57344" name="Text Box 57344"/>
                <wp:cNvGraphicFramePr/>
                <a:graphic xmlns:a="http://schemas.openxmlformats.org/drawingml/2006/main">
                  <a:graphicData uri="http://schemas.microsoft.com/office/word/2010/wordprocessingShape">
                    <wps:wsp>
                      <wps:cNvSpPr txBox="1"/>
                      <wps:spPr>
                        <a:xfrm>
                          <a:off x="0" y="0"/>
                          <a:ext cx="4156710" cy="635"/>
                        </a:xfrm>
                        <a:prstGeom prst="rect">
                          <a:avLst/>
                        </a:prstGeom>
                        <a:solidFill>
                          <a:prstClr val="white"/>
                        </a:solidFill>
                        <a:ln>
                          <a:noFill/>
                        </a:ln>
                      </wps:spPr>
                      <wps:txbx>
                        <w:txbxContent>
                          <w:p w14:paraId="630C1D0F" w14:textId="2F4551E0" w:rsidR="00B66161" w:rsidRPr="00D95595" w:rsidRDefault="00B66161" w:rsidP="00B66161">
                            <w:pPr>
                              <w:pStyle w:val="Caption"/>
                              <w:jc w:val="center"/>
                              <w:rPr>
                                <w:rFonts w:ascii="Times New Roman" w:hAnsi="Times New Roman" w:cs="Times New Roman"/>
                                <w:i w:val="0"/>
                                <w:iCs w:val="0"/>
                                <w:noProof/>
                                <w:color w:val="000000" w:themeColor="text1"/>
                                <w:sz w:val="22"/>
                                <w:szCs w:val="22"/>
                              </w:rPr>
                            </w:pPr>
                            <w:r w:rsidRPr="00D95595">
                              <w:rPr>
                                <w:rFonts w:ascii="Times New Roman" w:hAnsi="Times New Roman" w:cs="Times New Roman"/>
                                <w:i w:val="0"/>
                                <w:iCs w:val="0"/>
                                <w:color w:val="000000" w:themeColor="text1"/>
                                <w:sz w:val="20"/>
                                <w:szCs w:val="20"/>
                              </w:rPr>
                              <w:t xml:space="preserve">Figure </w:t>
                            </w:r>
                            <w:r w:rsidRPr="00D95595">
                              <w:rPr>
                                <w:rFonts w:ascii="Times New Roman" w:hAnsi="Times New Roman" w:cs="Times New Roman"/>
                                <w:i w:val="0"/>
                                <w:iCs w:val="0"/>
                                <w:color w:val="000000" w:themeColor="text1"/>
                                <w:sz w:val="20"/>
                                <w:szCs w:val="20"/>
                              </w:rPr>
                              <w:fldChar w:fldCharType="begin"/>
                            </w:r>
                            <w:r w:rsidRPr="00D95595">
                              <w:rPr>
                                <w:rFonts w:ascii="Times New Roman" w:hAnsi="Times New Roman" w:cs="Times New Roman"/>
                                <w:i w:val="0"/>
                                <w:iCs w:val="0"/>
                                <w:color w:val="000000" w:themeColor="text1"/>
                                <w:sz w:val="20"/>
                                <w:szCs w:val="20"/>
                              </w:rPr>
                              <w:instrText xml:space="preserve"> SEQ Figure \* ARABIC </w:instrText>
                            </w:r>
                            <w:r w:rsidRPr="00D95595">
                              <w:rPr>
                                <w:rFonts w:ascii="Times New Roman" w:hAnsi="Times New Roman" w:cs="Times New Roman"/>
                                <w:i w:val="0"/>
                                <w:iCs w:val="0"/>
                                <w:color w:val="000000" w:themeColor="text1"/>
                                <w:sz w:val="20"/>
                                <w:szCs w:val="20"/>
                              </w:rPr>
                              <w:fldChar w:fldCharType="separate"/>
                            </w:r>
                            <w:r w:rsidR="005F6F39">
                              <w:rPr>
                                <w:rFonts w:ascii="Times New Roman" w:hAnsi="Times New Roman" w:cs="Times New Roman"/>
                                <w:i w:val="0"/>
                                <w:iCs w:val="0"/>
                                <w:noProof/>
                                <w:color w:val="000000" w:themeColor="text1"/>
                                <w:sz w:val="20"/>
                                <w:szCs w:val="20"/>
                              </w:rPr>
                              <w:t>2</w:t>
                            </w:r>
                            <w:r w:rsidRPr="00D95595">
                              <w:rPr>
                                <w:rFonts w:ascii="Times New Roman" w:hAnsi="Times New Roman" w:cs="Times New Roman"/>
                                <w:i w:val="0"/>
                                <w:iCs w:val="0"/>
                                <w:color w:val="000000" w:themeColor="text1"/>
                                <w:sz w:val="20"/>
                                <w:szCs w:val="20"/>
                              </w:rPr>
                              <w:fldChar w:fldCharType="end"/>
                            </w:r>
                            <w:r w:rsidRPr="00D95595">
                              <w:rPr>
                                <w:rFonts w:ascii="Times New Roman" w:hAnsi="Times New Roman" w:cs="Times New Roman"/>
                                <w:i w:val="0"/>
                                <w:iCs w:val="0"/>
                                <w:color w:val="000000" w:themeColor="text1"/>
                                <w:sz w:val="20"/>
                                <w:szCs w:val="20"/>
                              </w:rPr>
                              <w:t>. Modeling requirements of the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98AFC3" id="Text Box 57344" o:spid="_x0000_s1047" type="#_x0000_t202" style="position:absolute;left:0;text-align:left;margin-left:29pt;margin-top:175.9pt;width:327.3pt;height:.05pt;z-index:2515061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E8GgIAAEAEAAAOAAAAZHJzL2Uyb0RvYy54bWysU8Fu2zAMvQ/YPwi6L066Niu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" stroked="f">
                <v:textbox style="mso-fit-shape-to-text:t" inset="0,0,0,0">
                  <w:txbxContent>
                    <w:p w14:paraId="630C1D0F" w14:textId="2F4551E0" w:rsidR="00B66161" w:rsidRPr="00D95595" w:rsidRDefault="00B66161" w:rsidP="00B66161">
                      <w:pPr>
                        <w:pStyle w:val="Caption"/>
                        <w:jc w:val="center"/>
                        <w:rPr>
                          <w:rFonts w:ascii="Times New Roman" w:hAnsi="Times New Roman" w:cs="Times New Roman"/>
                          <w:i w:val="0"/>
                          <w:iCs w:val="0"/>
                          <w:noProof/>
                          <w:color w:val="000000" w:themeColor="text1"/>
                          <w:sz w:val="22"/>
                          <w:szCs w:val="22"/>
                        </w:rPr>
                      </w:pPr>
                      <w:r w:rsidRPr="00D95595">
                        <w:rPr>
                          <w:rFonts w:ascii="Times New Roman" w:hAnsi="Times New Roman" w:cs="Times New Roman"/>
                          <w:i w:val="0"/>
                          <w:iCs w:val="0"/>
                          <w:color w:val="000000" w:themeColor="text1"/>
                          <w:sz w:val="20"/>
                          <w:szCs w:val="20"/>
                        </w:rPr>
                        <w:t xml:space="preserve">Figure </w:t>
                      </w:r>
                      <w:r w:rsidRPr="00D95595">
                        <w:rPr>
                          <w:rFonts w:ascii="Times New Roman" w:hAnsi="Times New Roman" w:cs="Times New Roman"/>
                          <w:i w:val="0"/>
                          <w:iCs w:val="0"/>
                          <w:color w:val="000000" w:themeColor="text1"/>
                          <w:sz w:val="20"/>
                          <w:szCs w:val="20"/>
                        </w:rPr>
                        <w:fldChar w:fldCharType="begin"/>
                      </w:r>
                      <w:r w:rsidRPr="00D95595">
                        <w:rPr>
                          <w:rFonts w:ascii="Times New Roman" w:hAnsi="Times New Roman" w:cs="Times New Roman"/>
                          <w:i w:val="0"/>
                          <w:iCs w:val="0"/>
                          <w:color w:val="000000" w:themeColor="text1"/>
                          <w:sz w:val="20"/>
                          <w:szCs w:val="20"/>
                        </w:rPr>
                        <w:instrText xml:space="preserve"> SEQ Figure \* ARABIC </w:instrText>
                      </w:r>
                      <w:r w:rsidRPr="00D95595">
                        <w:rPr>
                          <w:rFonts w:ascii="Times New Roman" w:hAnsi="Times New Roman" w:cs="Times New Roman"/>
                          <w:i w:val="0"/>
                          <w:iCs w:val="0"/>
                          <w:color w:val="000000" w:themeColor="text1"/>
                          <w:sz w:val="20"/>
                          <w:szCs w:val="20"/>
                        </w:rPr>
                        <w:fldChar w:fldCharType="separate"/>
                      </w:r>
                      <w:r w:rsidR="005F6F39">
                        <w:rPr>
                          <w:rFonts w:ascii="Times New Roman" w:hAnsi="Times New Roman" w:cs="Times New Roman"/>
                          <w:i w:val="0"/>
                          <w:iCs w:val="0"/>
                          <w:noProof/>
                          <w:color w:val="000000" w:themeColor="text1"/>
                          <w:sz w:val="20"/>
                          <w:szCs w:val="20"/>
                        </w:rPr>
                        <w:t>2</w:t>
                      </w:r>
                      <w:r w:rsidRPr="00D95595">
                        <w:rPr>
                          <w:rFonts w:ascii="Times New Roman" w:hAnsi="Times New Roman" w:cs="Times New Roman"/>
                          <w:i w:val="0"/>
                          <w:iCs w:val="0"/>
                          <w:color w:val="000000" w:themeColor="text1"/>
                          <w:sz w:val="20"/>
                          <w:szCs w:val="20"/>
                        </w:rPr>
                        <w:fldChar w:fldCharType="end"/>
                      </w:r>
                      <w:r w:rsidRPr="00D95595">
                        <w:rPr>
                          <w:rFonts w:ascii="Times New Roman" w:hAnsi="Times New Roman" w:cs="Times New Roman"/>
                          <w:i w:val="0"/>
                          <w:iCs w:val="0"/>
                          <w:color w:val="000000" w:themeColor="text1"/>
                          <w:sz w:val="20"/>
                          <w:szCs w:val="20"/>
                        </w:rPr>
                        <w:t>. Modeling requirements of the system</w:t>
                      </w:r>
                    </w:p>
                  </w:txbxContent>
                </v:textbox>
                <w10:wrap type="square" anchorx="margin"/>
              </v:shape>
            </w:pict>
          </mc:Fallback>
        </mc:AlternateContent>
      </w:r>
      <w:r w:rsidRPr="00C725FC">
        <w:rPr>
          <w:rFonts w:ascii="Times New Roman" w:hAnsi="Times New Roman" w:cs="Times New Roman"/>
          <w:color w:val="000000" w:themeColor="text1"/>
          <w:sz w:val="20"/>
          <w:szCs w:val="20"/>
        </w:rPr>
        <w:t xml:space="preserve">Figure </w:t>
      </w:r>
      <w:r>
        <w:rPr>
          <w:rFonts w:ascii="Times New Roman" w:hAnsi="Times New Roman" w:cs="Times New Roman"/>
          <w:color w:val="000000" w:themeColor="text1"/>
          <w:sz w:val="20"/>
          <w:szCs w:val="20"/>
        </w:rPr>
        <w:t>2</w:t>
      </w:r>
      <w:r w:rsidRPr="00C725FC">
        <w:rPr>
          <w:rFonts w:ascii="Times New Roman" w:hAnsi="Times New Roman" w:cs="Times New Roman"/>
          <w:color w:val="000000" w:themeColor="text1"/>
          <w:sz w:val="20"/>
          <w:szCs w:val="20"/>
        </w:rPr>
        <w:t>-</w:t>
      </w:r>
      <w:r>
        <w:rPr>
          <w:rFonts w:ascii="Times New Roman" w:hAnsi="Times New Roman" w:cs="Times New Roman"/>
          <w:color w:val="000000" w:themeColor="text1"/>
          <w:sz w:val="20"/>
          <w:szCs w:val="20"/>
        </w:rPr>
        <w:t>5</w:t>
      </w:r>
      <w:r w:rsidRPr="00C725FC">
        <w:rPr>
          <w:rFonts w:ascii="Times New Roman" w:hAnsi="Times New Roman" w:cs="Times New Roman"/>
          <w:color w:val="000000" w:themeColor="text1"/>
          <w:sz w:val="20"/>
          <w:szCs w:val="20"/>
        </w:rPr>
        <w:t xml:space="preserve"> illustrates different concept</w:t>
      </w:r>
      <w:r w:rsidR="00612A0E">
        <w:rPr>
          <w:rFonts w:ascii="Times New Roman" w:hAnsi="Times New Roman" w:cs="Times New Roman"/>
          <w:color w:val="000000" w:themeColor="text1"/>
          <w:sz w:val="20"/>
          <w:szCs w:val="20"/>
        </w:rPr>
        <w:t>ual structure</w:t>
      </w:r>
      <w:r w:rsidRPr="00C725FC">
        <w:rPr>
          <w:rFonts w:ascii="Times New Roman" w:hAnsi="Times New Roman" w:cs="Times New Roman"/>
          <w:color w:val="000000" w:themeColor="text1"/>
          <w:sz w:val="20"/>
          <w:szCs w:val="20"/>
        </w:rPr>
        <w:t xml:space="preserve"> of </w:t>
      </w:r>
      <w:r>
        <w:rPr>
          <w:rFonts w:ascii="Times New Roman" w:hAnsi="Times New Roman" w:cs="Times New Roman"/>
          <w:color w:val="000000" w:themeColor="text1"/>
          <w:sz w:val="20"/>
          <w:szCs w:val="20"/>
        </w:rPr>
        <w:t>the</w:t>
      </w:r>
      <w:r w:rsidRPr="00C725FC">
        <w:rPr>
          <w:rFonts w:ascii="Times New Roman" w:hAnsi="Times New Roman" w:cs="Times New Roman"/>
          <w:color w:val="000000" w:themeColor="text1"/>
          <w:sz w:val="20"/>
          <w:szCs w:val="20"/>
        </w:rPr>
        <w:t xml:space="preserve"> system. </w:t>
      </w:r>
      <w:r>
        <w:rPr>
          <w:rFonts w:ascii="Times New Roman" w:hAnsi="Times New Roman" w:cs="Times New Roman"/>
          <w:color w:val="000000" w:themeColor="text1"/>
          <w:sz w:val="20"/>
          <w:szCs w:val="20"/>
        </w:rPr>
        <w:t>The system</w:t>
      </w:r>
      <w:r w:rsidRPr="00C725FC">
        <w:rPr>
          <w:rFonts w:ascii="Times New Roman" w:hAnsi="Times New Roman" w:cs="Times New Roman"/>
          <w:color w:val="000000" w:themeColor="text1"/>
          <w:sz w:val="20"/>
          <w:szCs w:val="20"/>
        </w:rPr>
        <w:t xml:space="preserve"> consists of ten major simulation models and each of these consists of mathematical models, data and operational philosophy translated into algorithms and decision rules. These subsystems are:</w:t>
      </w:r>
    </w:p>
    <w:p w14:paraId="1D978559" w14:textId="34D2D7D0" w:rsidR="00B66161" w:rsidRDefault="00B66161" w:rsidP="00B66161">
      <w:pPr>
        <w:pStyle w:val="BodyText3"/>
        <w:ind w:left="426" w:right="141"/>
        <w:jc w:val="both"/>
        <w:rPr>
          <w:rFonts w:ascii="Times New Roman" w:hAnsi="Times New Roman" w:cs="Times New Roman"/>
          <w:color w:val="000000" w:themeColor="text1"/>
          <w:sz w:val="20"/>
          <w:szCs w:val="20"/>
        </w:rPr>
        <w:sectPr w:rsidR="00B66161" w:rsidSect="000C7341">
          <w:pgSz w:w="8641" w:h="5761" w:orient="landscape" w:code="130"/>
          <w:pgMar w:top="709" w:right="851" w:bottom="567" w:left="709" w:header="284" w:footer="284" w:gutter="0"/>
          <w:pgBorders w:offsetFrom="page">
            <w:top w:val="single" w:sz="4" w:space="1" w:color="auto"/>
            <w:left w:val="single" w:sz="4" w:space="1" w:color="auto"/>
            <w:bottom w:val="single" w:sz="4" w:space="1" w:color="auto"/>
            <w:right w:val="single" w:sz="4" w:space="1" w:color="auto"/>
          </w:pgBorders>
          <w:cols w:space="708"/>
          <w:docGrid w:linePitch="360"/>
        </w:sectPr>
      </w:pPr>
      <w:r w:rsidRPr="00C44396">
        <w:rPr>
          <w:rFonts w:ascii="Times New Roman" w:hAnsi="Times New Roman" w:cs="Times New Roman"/>
          <w:noProof/>
          <w:color w:val="000000" w:themeColor="text1"/>
        </w:rPr>
        <w:lastRenderedPageBreak/>
        <w:drawing>
          <wp:anchor distT="0" distB="0" distL="114300" distR="114300" simplePos="0" relativeHeight="251522560" behindDoc="0" locked="0" layoutInCell="1" allowOverlap="1" wp14:anchorId="78659EE8" wp14:editId="1B3ADB90">
            <wp:simplePos x="0" y="0"/>
            <wp:positionH relativeFrom="page">
              <wp:posOffset>721519</wp:posOffset>
            </wp:positionH>
            <wp:positionV relativeFrom="margin">
              <wp:posOffset>-15875</wp:posOffset>
            </wp:positionV>
            <wp:extent cx="4328160" cy="2350135"/>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5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28160" cy="23501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530752" behindDoc="0" locked="0" layoutInCell="1" allowOverlap="1" wp14:anchorId="01A78CBB" wp14:editId="3C05E2ED">
                <wp:simplePos x="0" y="0"/>
                <wp:positionH relativeFrom="column">
                  <wp:posOffset>273208</wp:posOffset>
                </wp:positionH>
                <wp:positionV relativeFrom="paragraph">
                  <wp:posOffset>2334260</wp:posOffset>
                </wp:positionV>
                <wp:extent cx="4376420" cy="172720"/>
                <wp:effectExtent l="0" t="0" r="5080" b="0"/>
                <wp:wrapTopAndBottom/>
                <wp:docPr id="47" name="Text Box 47"/>
                <wp:cNvGraphicFramePr/>
                <a:graphic xmlns:a="http://schemas.openxmlformats.org/drawingml/2006/main">
                  <a:graphicData uri="http://schemas.microsoft.com/office/word/2010/wordprocessingShape">
                    <wps:wsp>
                      <wps:cNvSpPr txBox="1"/>
                      <wps:spPr>
                        <a:xfrm>
                          <a:off x="0" y="0"/>
                          <a:ext cx="4376420" cy="172720"/>
                        </a:xfrm>
                        <a:prstGeom prst="rect">
                          <a:avLst/>
                        </a:prstGeom>
                        <a:solidFill>
                          <a:prstClr val="white"/>
                        </a:solidFill>
                        <a:ln>
                          <a:noFill/>
                        </a:ln>
                      </wps:spPr>
                      <wps:txbx>
                        <w:txbxContent>
                          <w:p w14:paraId="69492D1B" w14:textId="13184355" w:rsidR="00B66161" w:rsidRPr="00612A0E" w:rsidRDefault="00B66161" w:rsidP="00B66161">
                            <w:pPr>
                              <w:pStyle w:val="Caption"/>
                              <w:jc w:val="center"/>
                              <w:rPr>
                                <w:rFonts w:ascii="Times New Roman" w:hAnsi="Times New Roman" w:cs="Times New Roman"/>
                                <w:i w:val="0"/>
                                <w:iCs w:val="0"/>
                                <w:color w:val="0D0D0D" w:themeColor="text1" w:themeTint="F2"/>
                                <w:sz w:val="22"/>
                                <w:szCs w:val="22"/>
                              </w:rPr>
                            </w:pPr>
                            <w:r w:rsidRPr="00612A0E">
                              <w:rPr>
                                <w:rFonts w:ascii="Times New Roman" w:hAnsi="Times New Roman" w:cs="Times New Roman"/>
                                <w:i w:val="0"/>
                                <w:iCs w:val="0"/>
                                <w:color w:val="0D0D0D" w:themeColor="text1" w:themeTint="F2"/>
                                <w:sz w:val="20"/>
                                <w:szCs w:val="20"/>
                              </w:rPr>
                              <w:t xml:space="preserve">Figure </w:t>
                            </w:r>
                            <w:r w:rsidRPr="00612A0E">
                              <w:rPr>
                                <w:rFonts w:ascii="Times New Roman" w:hAnsi="Times New Roman" w:cs="Times New Roman"/>
                                <w:i w:val="0"/>
                                <w:iCs w:val="0"/>
                                <w:color w:val="0D0D0D" w:themeColor="text1" w:themeTint="F2"/>
                                <w:sz w:val="20"/>
                                <w:szCs w:val="20"/>
                              </w:rPr>
                              <w:fldChar w:fldCharType="begin"/>
                            </w:r>
                            <w:r w:rsidRPr="00612A0E">
                              <w:rPr>
                                <w:rFonts w:ascii="Times New Roman" w:hAnsi="Times New Roman" w:cs="Times New Roman"/>
                                <w:i w:val="0"/>
                                <w:iCs w:val="0"/>
                                <w:color w:val="0D0D0D" w:themeColor="text1" w:themeTint="F2"/>
                                <w:sz w:val="20"/>
                                <w:szCs w:val="20"/>
                              </w:rPr>
                              <w:instrText xml:space="preserve"> SEQ Figure \* ARABIC </w:instrText>
                            </w:r>
                            <w:r w:rsidRPr="00612A0E">
                              <w:rPr>
                                <w:rFonts w:ascii="Times New Roman" w:hAnsi="Times New Roman" w:cs="Times New Roman"/>
                                <w:i w:val="0"/>
                                <w:iCs w:val="0"/>
                                <w:color w:val="0D0D0D" w:themeColor="text1" w:themeTint="F2"/>
                                <w:sz w:val="20"/>
                                <w:szCs w:val="20"/>
                              </w:rPr>
                              <w:fldChar w:fldCharType="separate"/>
                            </w:r>
                            <w:r w:rsidR="005F6F39">
                              <w:rPr>
                                <w:rFonts w:ascii="Times New Roman" w:hAnsi="Times New Roman" w:cs="Times New Roman"/>
                                <w:i w:val="0"/>
                                <w:iCs w:val="0"/>
                                <w:noProof/>
                                <w:color w:val="0D0D0D" w:themeColor="text1" w:themeTint="F2"/>
                                <w:sz w:val="20"/>
                                <w:szCs w:val="20"/>
                              </w:rPr>
                              <w:t>3</w:t>
                            </w:r>
                            <w:r w:rsidRPr="00612A0E">
                              <w:rPr>
                                <w:rFonts w:ascii="Times New Roman" w:hAnsi="Times New Roman" w:cs="Times New Roman"/>
                                <w:i w:val="0"/>
                                <w:iCs w:val="0"/>
                                <w:color w:val="0D0D0D" w:themeColor="text1" w:themeTint="F2"/>
                                <w:sz w:val="20"/>
                                <w:szCs w:val="20"/>
                              </w:rPr>
                              <w:fldChar w:fldCharType="end"/>
                            </w:r>
                            <w:r w:rsidRPr="00612A0E">
                              <w:rPr>
                                <w:rFonts w:ascii="Times New Roman" w:hAnsi="Times New Roman" w:cs="Times New Roman"/>
                                <w:i w:val="0"/>
                                <w:iCs w:val="0"/>
                                <w:color w:val="0D0D0D" w:themeColor="text1" w:themeTint="F2"/>
                                <w:sz w:val="20"/>
                                <w:szCs w:val="20"/>
                              </w:rPr>
                              <w:t>. An abstract view of the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78CBB" id="Text Box 47" o:spid="_x0000_s1048" type="#_x0000_t202" style="position:absolute;left:0;text-align:left;margin-left:21.5pt;margin-top:183.8pt;width:344.6pt;height:13.6pt;z-index:2515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" stroked="f">
                <v:textbox inset="0,0,0,0">
                  <w:txbxContent>
                    <w:p w14:paraId="69492D1B" w14:textId="13184355" w:rsidR="00B66161" w:rsidRPr="00612A0E" w:rsidRDefault="00B66161" w:rsidP="00B66161">
                      <w:pPr>
                        <w:pStyle w:val="Caption"/>
                        <w:jc w:val="center"/>
                        <w:rPr>
                          <w:rFonts w:ascii="Times New Roman" w:hAnsi="Times New Roman" w:cs="Times New Roman"/>
                          <w:i w:val="0"/>
                          <w:iCs w:val="0"/>
                          <w:color w:val="0D0D0D" w:themeColor="text1" w:themeTint="F2"/>
                          <w:sz w:val="22"/>
                          <w:szCs w:val="22"/>
                        </w:rPr>
                      </w:pPr>
                      <w:r w:rsidRPr="00612A0E">
                        <w:rPr>
                          <w:rFonts w:ascii="Times New Roman" w:hAnsi="Times New Roman" w:cs="Times New Roman"/>
                          <w:i w:val="0"/>
                          <w:iCs w:val="0"/>
                          <w:color w:val="0D0D0D" w:themeColor="text1" w:themeTint="F2"/>
                          <w:sz w:val="20"/>
                          <w:szCs w:val="20"/>
                        </w:rPr>
                        <w:t xml:space="preserve">Figure </w:t>
                      </w:r>
                      <w:r w:rsidRPr="00612A0E">
                        <w:rPr>
                          <w:rFonts w:ascii="Times New Roman" w:hAnsi="Times New Roman" w:cs="Times New Roman"/>
                          <w:i w:val="0"/>
                          <w:iCs w:val="0"/>
                          <w:color w:val="0D0D0D" w:themeColor="text1" w:themeTint="F2"/>
                          <w:sz w:val="20"/>
                          <w:szCs w:val="20"/>
                        </w:rPr>
                        <w:fldChar w:fldCharType="begin"/>
                      </w:r>
                      <w:r w:rsidRPr="00612A0E">
                        <w:rPr>
                          <w:rFonts w:ascii="Times New Roman" w:hAnsi="Times New Roman" w:cs="Times New Roman"/>
                          <w:i w:val="0"/>
                          <w:iCs w:val="0"/>
                          <w:color w:val="0D0D0D" w:themeColor="text1" w:themeTint="F2"/>
                          <w:sz w:val="20"/>
                          <w:szCs w:val="20"/>
                        </w:rPr>
                        <w:instrText xml:space="preserve"> SEQ Figure \* ARABIC </w:instrText>
                      </w:r>
                      <w:r w:rsidRPr="00612A0E">
                        <w:rPr>
                          <w:rFonts w:ascii="Times New Roman" w:hAnsi="Times New Roman" w:cs="Times New Roman"/>
                          <w:i w:val="0"/>
                          <w:iCs w:val="0"/>
                          <w:color w:val="0D0D0D" w:themeColor="text1" w:themeTint="F2"/>
                          <w:sz w:val="20"/>
                          <w:szCs w:val="20"/>
                        </w:rPr>
                        <w:fldChar w:fldCharType="separate"/>
                      </w:r>
                      <w:r w:rsidR="005F6F39">
                        <w:rPr>
                          <w:rFonts w:ascii="Times New Roman" w:hAnsi="Times New Roman" w:cs="Times New Roman"/>
                          <w:i w:val="0"/>
                          <w:iCs w:val="0"/>
                          <w:noProof/>
                          <w:color w:val="0D0D0D" w:themeColor="text1" w:themeTint="F2"/>
                          <w:sz w:val="20"/>
                          <w:szCs w:val="20"/>
                        </w:rPr>
                        <w:t>3</w:t>
                      </w:r>
                      <w:r w:rsidRPr="00612A0E">
                        <w:rPr>
                          <w:rFonts w:ascii="Times New Roman" w:hAnsi="Times New Roman" w:cs="Times New Roman"/>
                          <w:i w:val="0"/>
                          <w:iCs w:val="0"/>
                          <w:color w:val="0D0D0D" w:themeColor="text1" w:themeTint="F2"/>
                          <w:sz w:val="20"/>
                          <w:szCs w:val="20"/>
                        </w:rPr>
                        <w:fldChar w:fldCharType="end"/>
                      </w:r>
                      <w:r w:rsidRPr="00612A0E">
                        <w:rPr>
                          <w:rFonts w:ascii="Times New Roman" w:hAnsi="Times New Roman" w:cs="Times New Roman"/>
                          <w:i w:val="0"/>
                          <w:iCs w:val="0"/>
                          <w:color w:val="0D0D0D" w:themeColor="text1" w:themeTint="F2"/>
                          <w:sz w:val="20"/>
                          <w:szCs w:val="20"/>
                        </w:rPr>
                        <w:t>. An abstract view of the System</w:t>
                      </w:r>
                    </w:p>
                  </w:txbxContent>
                </v:textbox>
                <w10:wrap type="topAndBottom"/>
              </v:shape>
            </w:pict>
          </mc:Fallback>
        </mc:AlternateContent>
      </w:r>
    </w:p>
    <w:p w14:paraId="2C76E5DC" w14:textId="6B496CC6" w:rsidR="00A23EAA" w:rsidRDefault="00A23EAA" w:rsidP="00B66161">
      <w:pPr>
        <w:pStyle w:val="BodyText3"/>
        <w:ind w:left="426" w:right="141"/>
        <w:jc w:val="both"/>
        <w:rPr>
          <w:rFonts w:ascii="Times New Roman" w:hAnsi="Times New Roman" w:cs="Times New Roman"/>
          <w:color w:val="000000" w:themeColor="text1"/>
          <w:sz w:val="20"/>
          <w:szCs w:val="20"/>
        </w:rPr>
        <w:sectPr w:rsidR="00A23EAA" w:rsidSect="000C7341">
          <w:pgSz w:w="8641" w:h="5761" w:orient="landscape" w:code="130"/>
          <w:pgMar w:top="709" w:right="851" w:bottom="567" w:left="709" w:header="284" w:footer="284" w:gutter="0"/>
          <w:pgBorders w:offsetFrom="page">
            <w:top w:val="single" w:sz="4" w:space="1" w:color="auto"/>
            <w:left w:val="single" w:sz="4" w:space="1" w:color="auto"/>
            <w:bottom w:val="single" w:sz="4" w:space="1" w:color="auto"/>
            <w:right w:val="single" w:sz="4" w:space="1" w:color="auto"/>
          </w:pgBorders>
          <w:cols w:space="708"/>
          <w:docGrid w:linePitch="360"/>
        </w:sectPr>
      </w:pPr>
      <w:r w:rsidRPr="002631A6">
        <w:rPr>
          <w:rFonts w:ascii="Times New Roman" w:hAnsi="Times New Roman" w:cs="Times New Roman"/>
          <w:noProof/>
          <w:color w:val="000000" w:themeColor="text1"/>
        </w:rPr>
        <w:lastRenderedPageBreak/>
        <mc:AlternateContent>
          <mc:Choice Requires="wps">
            <w:drawing>
              <wp:anchor distT="0" distB="0" distL="114300" distR="114300" simplePos="0" relativeHeight="251547136" behindDoc="1" locked="0" layoutInCell="1" allowOverlap="1" wp14:anchorId="05755F23" wp14:editId="48DF801B">
                <wp:simplePos x="0" y="0"/>
                <wp:positionH relativeFrom="margin">
                  <wp:posOffset>649522</wp:posOffset>
                </wp:positionH>
                <wp:positionV relativeFrom="margin">
                  <wp:posOffset>2314603</wp:posOffset>
                </wp:positionV>
                <wp:extent cx="3335655" cy="187325"/>
                <wp:effectExtent l="0" t="0" r="0" b="3175"/>
                <wp:wrapTopAndBottom/>
                <wp:docPr id="54" name="Text Box 54"/>
                <wp:cNvGraphicFramePr/>
                <a:graphic xmlns:a="http://schemas.openxmlformats.org/drawingml/2006/main">
                  <a:graphicData uri="http://schemas.microsoft.com/office/word/2010/wordprocessingShape">
                    <wps:wsp>
                      <wps:cNvSpPr txBox="1"/>
                      <wps:spPr>
                        <a:xfrm>
                          <a:off x="0" y="0"/>
                          <a:ext cx="3335655" cy="187325"/>
                        </a:xfrm>
                        <a:prstGeom prst="rect">
                          <a:avLst/>
                        </a:prstGeom>
                        <a:solidFill>
                          <a:prstClr val="white"/>
                        </a:solidFill>
                        <a:ln>
                          <a:noFill/>
                        </a:ln>
                      </wps:spPr>
                      <wps:txbx>
                        <w:txbxContent>
                          <w:p w14:paraId="1BDA0F23" w14:textId="4A0E6FF7" w:rsidR="00B66161" w:rsidRPr="00910707" w:rsidRDefault="00B66161" w:rsidP="00B66161">
                            <w:pPr>
                              <w:rPr>
                                <w:rFonts w:ascii="Times New Roman" w:hAnsi="Times New Roman" w:cs="Times New Roman"/>
                                <w:noProof/>
                                <w:color w:val="000000" w:themeColor="text1"/>
                                <w:sz w:val="22"/>
                                <w:szCs w:val="22"/>
                              </w:rPr>
                            </w:pPr>
                            <w:r w:rsidRPr="00910707">
                              <w:rPr>
                                <w:rFonts w:ascii="Times New Roman" w:hAnsi="Times New Roman" w:cs="Times New Roman"/>
                                <w:color w:val="000000" w:themeColor="text1"/>
                              </w:rPr>
                              <w:t xml:space="preserve">Figure </w:t>
                            </w:r>
                            <w:r w:rsidRPr="00910707">
                              <w:rPr>
                                <w:rFonts w:ascii="Times New Roman" w:hAnsi="Times New Roman" w:cs="Times New Roman"/>
                                <w:i/>
                                <w:iCs/>
                                <w:color w:val="000000" w:themeColor="text1"/>
                              </w:rPr>
                              <w:fldChar w:fldCharType="begin"/>
                            </w:r>
                            <w:r w:rsidRPr="00910707">
                              <w:rPr>
                                <w:rFonts w:ascii="Times New Roman" w:hAnsi="Times New Roman" w:cs="Times New Roman"/>
                                <w:color w:val="000000" w:themeColor="text1"/>
                              </w:rPr>
                              <w:instrText xml:space="preserve"> SEQ Figure \* ARABIC </w:instrText>
                            </w:r>
                            <w:r w:rsidRPr="00910707">
                              <w:rPr>
                                <w:rFonts w:ascii="Times New Roman" w:hAnsi="Times New Roman" w:cs="Times New Roman"/>
                                <w:i/>
                                <w:iCs/>
                                <w:color w:val="000000" w:themeColor="text1"/>
                              </w:rPr>
                              <w:fldChar w:fldCharType="separate"/>
                            </w:r>
                            <w:r w:rsidR="005F6F39">
                              <w:rPr>
                                <w:rFonts w:ascii="Times New Roman" w:hAnsi="Times New Roman" w:cs="Times New Roman"/>
                                <w:noProof/>
                                <w:color w:val="000000" w:themeColor="text1"/>
                              </w:rPr>
                              <w:t>4</w:t>
                            </w:r>
                            <w:r w:rsidRPr="00910707">
                              <w:rPr>
                                <w:rFonts w:ascii="Times New Roman" w:hAnsi="Times New Roman" w:cs="Times New Roman"/>
                                <w:i/>
                                <w:iCs/>
                                <w:color w:val="000000" w:themeColor="text1"/>
                              </w:rPr>
                              <w:fldChar w:fldCharType="end"/>
                            </w:r>
                            <w:r w:rsidRPr="00910707">
                              <w:rPr>
                                <w:rFonts w:ascii="Times New Roman" w:hAnsi="Times New Roman" w:cs="Times New Roman"/>
                                <w:color w:val="000000" w:themeColor="text1"/>
                              </w:rPr>
                              <w:t>. Influencing factor of different modules of the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55F23" id="Text Box 54" o:spid="_x0000_s1049" type="#_x0000_t202" style="position:absolute;left:0;text-align:left;margin-left:51.15pt;margin-top:182.25pt;width:262.65pt;height:14.75pt;z-index:-2517693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" stroked="f">
                <v:textbox inset="0,0,0,0">
                  <w:txbxContent>
                    <w:p w14:paraId="1BDA0F23" w14:textId="4A0E6FF7" w:rsidR="00B66161" w:rsidRPr="00910707" w:rsidRDefault="00B66161" w:rsidP="00B66161">
                      <w:pPr>
                        <w:rPr>
                          <w:rFonts w:ascii="Times New Roman" w:hAnsi="Times New Roman" w:cs="Times New Roman"/>
                          <w:noProof/>
                          <w:color w:val="000000" w:themeColor="text1"/>
                          <w:sz w:val="22"/>
                          <w:szCs w:val="22"/>
                        </w:rPr>
                      </w:pPr>
                      <w:r w:rsidRPr="00910707">
                        <w:rPr>
                          <w:rFonts w:ascii="Times New Roman" w:hAnsi="Times New Roman" w:cs="Times New Roman"/>
                          <w:color w:val="000000" w:themeColor="text1"/>
                        </w:rPr>
                        <w:t xml:space="preserve">Figure </w:t>
                      </w:r>
                      <w:r w:rsidRPr="00910707">
                        <w:rPr>
                          <w:rFonts w:ascii="Times New Roman" w:hAnsi="Times New Roman" w:cs="Times New Roman"/>
                          <w:i/>
                          <w:iCs/>
                          <w:color w:val="000000" w:themeColor="text1"/>
                        </w:rPr>
                        <w:fldChar w:fldCharType="begin"/>
                      </w:r>
                      <w:r w:rsidRPr="00910707">
                        <w:rPr>
                          <w:rFonts w:ascii="Times New Roman" w:hAnsi="Times New Roman" w:cs="Times New Roman"/>
                          <w:color w:val="000000" w:themeColor="text1"/>
                        </w:rPr>
                        <w:instrText xml:space="preserve"> SEQ Figure \* ARABIC </w:instrText>
                      </w:r>
                      <w:r w:rsidRPr="00910707">
                        <w:rPr>
                          <w:rFonts w:ascii="Times New Roman" w:hAnsi="Times New Roman" w:cs="Times New Roman"/>
                          <w:i/>
                          <w:iCs/>
                          <w:color w:val="000000" w:themeColor="text1"/>
                        </w:rPr>
                        <w:fldChar w:fldCharType="separate"/>
                      </w:r>
                      <w:r w:rsidR="005F6F39">
                        <w:rPr>
                          <w:rFonts w:ascii="Times New Roman" w:hAnsi="Times New Roman" w:cs="Times New Roman"/>
                          <w:noProof/>
                          <w:color w:val="000000" w:themeColor="text1"/>
                        </w:rPr>
                        <w:t>4</w:t>
                      </w:r>
                      <w:r w:rsidRPr="00910707">
                        <w:rPr>
                          <w:rFonts w:ascii="Times New Roman" w:hAnsi="Times New Roman" w:cs="Times New Roman"/>
                          <w:i/>
                          <w:iCs/>
                          <w:color w:val="000000" w:themeColor="text1"/>
                        </w:rPr>
                        <w:fldChar w:fldCharType="end"/>
                      </w:r>
                      <w:r w:rsidRPr="00910707">
                        <w:rPr>
                          <w:rFonts w:ascii="Times New Roman" w:hAnsi="Times New Roman" w:cs="Times New Roman"/>
                          <w:color w:val="000000" w:themeColor="text1"/>
                        </w:rPr>
                        <w:t>. Influencing factor of different modules of the system</w:t>
                      </w:r>
                    </w:p>
                  </w:txbxContent>
                </v:textbox>
                <w10:wrap type="topAndBottom" anchorx="margin" anchory="margin"/>
              </v:shape>
            </w:pict>
          </mc:Fallback>
        </mc:AlternateContent>
      </w:r>
      <w:r w:rsidRPr="002631A6">
        <w:rPr>
          <w:rFonts w:ascii="Times New Roman" w:hAnsi="Times New Roman" w:cs="Times New Roman"/>
          <w:noProof/>
          <w:color w:val="000000" w:themeColor="text1"/>
        </w:rPr>
        <w:drawing>
          <wp:anchor distT="0" distB="0" distL="0" distR="0" simplePos="0" relativeHeight="251538944" behindDoc="1" locked="0" layoutInCell="1" allowOverlap="1" wp14:anchorId="086ED725" wp14:editId="414255C3">
            <wp:simplePos x="0" y="0"/>
            <wp:positionH relativeFrom="margin">
              <wp:posOffset>-143034</wp:posOffset>
            </wp:positionH>
            <wp:positionV relativeFrom="paragraph">
              <wp:posOffset>-108585</wp:posOffset>
            </wp:positionV>
            <wp:extent cx="4719955" cy="2357438"/>
            <wp:effectExtent l="0" t="0" r="4445" b="508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5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24240" cy="235957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D0E7C1" w14:textId="3E28FE7A" w:rsidR="00A23EAA" w:rsidRPr="006C5857" w:rsidRDefault="00A23EAA" w:rsidP="00CC1B60">
      <w:pPr>
        <w:pStyle w:val="Paragraph"/>
        <w:spacing w:after="0"/>
        <w:ind w:left="720" w:hanging="720"/>
        <w:rPr>
          <w:color w:val="000000" w:themeColor="text1"/>
        </w:rPr>
      </w:pPr>
      <w:r w:rsidRPr="006C5857">
        <w:rPr>
          <w:noProof/>
          <w:color w:val="000000" w:themeColor="text1"/>
        </w:rPr>
        <w:lastRenderedPageBreak/>
        <w:drawing>
          <wp:anchor distT="0" distB="0" distL="114300" distR="114300" simplePos="0" relativeHeight="251555328" behindDoc="1" locked="0" layoutInCell="1" allowOverlap="1" wp14:anchorId="5B578EC9" wp14:editId="28E0FE65">
            <wp:simplePos x="0" y="0"/>
            <wp:positionH relativeFrom="margin">
              <wp:align>right</wp:align>
            </wp:positionH>
            <wp:positionV relativeFrom="margin">
              <wp:posOffset>-127000</wp:posOffset>
            </wp:positionV>
            <wp:extent cx="4491990" cy="2313305"/>
            <wp:effectExtent l="0" t="0" r="3810" b="0"/>
            <wp:wrapTopAndBottom/>
            <wp:docPr id="57355" name="Picture 5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6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91990" cy="2313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C5857">
        <w:rPr>
          <w:color w:val="000000" w:themeColor="text1"/>
        </w:rPr>
        <w:t xml:space="preserve">Figure </w:t>
      </w:r>
      <w:r w:rsidRPr="006C5857">
        <w:rPr>
          <w:i/>
          <w:iCs/>
          <w:color w:val="000000" w:themeColor="text1"/>
        </w:rPr>
        <w:fldChar w:fldCharType="begin"/>
      </w:r>
      <w:r w:rsidRPr="006C5857">
        <w:rPr>
          <w:color w:val="000000" w:themeColor="text1"/>
        </w:rPr>
        <w:instrText xml:space="preserve"> SEQ Figure \* ARABIC </w:instrText>
      </w:r>
      <w:r w:rsidRPr="006C5857">
        <w:rPr>
          <w:i/>
          <w:iCs/>
          <w:color w:val="000000" w:themeColor="text1"/>
        </w:rPr>
        <w:fldChar w:fldCharType="separate"/>
      </w:r>
      <w:r w:rsidR="005F6F39">
        <w:rPr>
          <w:noProof/>
          <w:color w:val="000000" w:themeColor="text1"/>
        </w:rPr>
        <w:t>5</w:t>
      </w:r>
      <w:r w:rsidRPr="006C5857">
        <w:rPr>
          <w:i/>
          <w:iCs/>
          <w:color w:val="000000" w:themeColor="text1"/>
        </w:rPr>
        <w:fldChar w:fldCharType="end"/>
      </w:r>
      <w:r w:rsidRPr="006C5857">
        <w:rPr>
          <w:color w:val="000000" w:themeColor="text1"/>
        </w:rPr>
        <w:t>.Conceptual representation of the system environment</w:t>
      </w:r>
      <w:r>
        <w:rPr>
          <w:color w:val="000000" w:themeColor="text1"/>
        </w:rPr>
        <w:t xml:space="preserve"> (</w:t>
      </w:r>
      <w:r w:rsidR="00EB49CC">
        <w:rPr>
          <w:color w:val="000000" w:themeColor="text1"/>
        </w:rPr>
        <w:t xml:space="preserve">also </w:t>
      </w:r>
      <w:r>
        <w:rPr>
          <w:color w:val="000000" w:themeColor="text1"/>
        </w:rPr>
        <w:t>refer fig</w:t>
      </w:r>
      <w:r w:rsidR="00CC1B60">
        <w:rPr>
          <w:color w:val="000000" w:themeColor="text1"/>
        </w:rPr>
        <w:t>ure</w:t>
      </w:r>
      <w:r>
        <w:rPr>
          <w:color w:val="000000" w:themeColor="text1"/>
        </w:rPr>
        <w:t xml:space="preserve"> 2 for </w:t>
      </w:r>
      <w:r w:rsidR="00EB49CC">
        <w:rPr>
          <w:color w:val="000000" w:themeColor="text1"/>
        </w:rPr>
        <w:t xml:space="preserve">details about the </w:t>
      </w:r>
      <w:r>
        <w:rPr>
          <w:color w:val="000000" w:themeColor="text1"/>
        </w:rPr>
        <w:t>model</w:t>
      </w:r>
      <w:r w:rsidR="00EB49CC">
        <w:rPr>
          <w:color w:val="000000" w:themeColor="text1"/>
        </w:rPr>
        <w:t>s</w:t>
      </w:r>
      <w:r>
        <w:rPr>
          <w:color w:val="000000" w:themeColor="text1"/>
        </w:rPr>
        <w:t>)</w:t>
      </w:r>
    </w:p>
    <w:p w14:paraId="2223E302" w14:textId="77777777" w:rsidR="00A23EAA" w:rsidRDefault="00A23EAA" w:rsidP="00B66161">
      <w:pPr>
        <w:pStyle w:val="BodyText3"/>
        <w:ind w:left="426" w:right="141"/>
        <w:jc w:val="both"/>
        <w:rPr>
          <w:rFonts w:ascii="Times New Roman" w:hAnsi="Times New Roman" w:cs="Times New Roman"/>
          <w:color w:val="000000" w:themeColor="text1"/>
          <w:sz w:val="20"/>
          <w:szCs w:val="20"/>
        </w:rPr>
        <w:sectPr w:rsidR="00A23EAA" w:rsidSect="000C7341">
          <w:pgSz w:w="8641" w:h="5761" w:orient="landscape" w:code="130"/>
          <w:pgMar w:top="709" w:right="844" w:bottom="567" w:left="709" w:header="284" w:footer="284" w:gutter="0"/>
          <w:pgBorders w:offsetFrom="page">
            <w:top w:val="single" w:sz="4" w:space="1" w:color="auto"/>
            <w:left w:val="single" w:sz="4" w:space="1" w:color="auto"/>
            <w:bottom w:val="single" w:sz="4" w:space="1" w:color="auto"/>
            <w:right w:val="single" w:sz="4" w:space="1" w:color="auto"/>
          </w:pgBorders>
          <w:cols w:space="708"/>
          <w:docGrid w:linePitch="360"/>
        </w:sectPr>
      </w:pPr>
    </w:p>
    <w:p w14:paraId="7250B1FB" w14:textId="427EDF56" w:rsidR="002763CC" w:rsidRPr="004B0230" w:rsidRDefault="004B0230" w:rsidP="00E918F8">
      <w:pPr>
        <w:pStyle w:val="Heading1"/>
        <w:spacing w:before="480" w:after="480" w:line="360" w:lineRule="auto"/>
        <w:ind w:left="288"/>
        <w:jc w:val="center"/>
        <w:rPr>
          <w:rFonts w:ascii="Times New Roman" w:hAnsi="Times New Roman" w:cs="Times New Roman"/>
          <w:b/>
          <w:bCs/>
          <w:color w:val="000000" w:themeColor="text1"/>
          <w:sz w:val="22"/>
          <w:szCs w:val="22"/>
        </w:rPr>
      </w:pPr>
      <w:r>
        <w:rPr>
          <w:rFonts w:ascii="Times New Roman" w:hAnsi="Times New Roman" w:cs="Times New Roman"/>
          <w:b/>
          <w:bCs/>
          <w:noProof/>
          <w:color w:val="000000" w:themeColor="text1"/>
          <w:sz w:val="22"/>
          <w:szCs w:val="22"/>
        </w:rPr>
        <w:lastRenderedPageBreak/>
        <mc:AlternateContent>
          <mc:Choice Requires="wps">
            <w:drawing>
              <wp:anchor distT="0" distB="0" distL="114300" distR="114300" simplePos="0" relativeHeight="251611648" behindDoc="0" locked="0" layoutInCell="1" allowOverlap="1" wp14:anchorId="184AB7C4" wp14:editId="79427203">
                <wp:simplePos x="0" y="0"/>
                <wp:positionH relativeFrom="column">
                  <wp:posOffset>497205</wp:posOffset>
                </wp:positionH>
                <wp:positionV relativeFrom="paragraph">
                  <wp:posOffset>-546100</wp:posOffset>
                </wp:positionV>
                <wp:extent cx="2095500" cy="495300"/>
                <wp:effectExtent l="0" t="0" r="0" b="0"/>
                <wp:wrapNone/>
                <wp:docPr id="45" name="Rectangle 45"/>
                <wp:cNvGraphicFramePr/>
                <a:graphic xmlns:a="http://schemas.openxmlformats.org/drawingml/2006/main">
                  <a:graphicData uri="http://schemas.microsoft.com/office/word/2010/wordprocessingShape">
                    <wps:wsp>
                      <wps:cNvSpPr/>
                      <wps:spPr>
                        <a:xfrm>
                          <a:off x="0" y="0"/>
                          <a:ext cx="2095500" cy="4953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315B1E" id="Rectangle 45" o:spid="_x0000_s1026" style="position:absolute;margin-left:39.15pt;margin-top:-43pt;width:165pt;height:39pt;z-index:251611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" fillcolor="white [3212]" stroked="f" strokeweight="1pt"/>
            </w:pict>
          </mc:Fallback>
        </mc:AlternateContent>
      </w:r>
      <w:r w:rsidRPr="004B0230">
        <w:rPr>
          <w:rFonts w:ascii="Times New Roman" w:hAnsi="Times New Roman" w:cs="Times New Roman"/>
          <w:b/>
          <w:bCs/>
          <w:color w:val="000000" w:themeColor="text1"/>
          <w:sz w:val="22"/>
          <w:szCs w:val="22"/>
        </w:rPr>
        <w:t>CHAPTER 2</w:t>
      </w:r>
    </w:p>
    <w:p w14:paraId="5B5B31BE" w14:textId="676502BB" w:rsidR="00526043" w:rsidRPr="0020016E" w:rsidRDefault="00062DA2" w:rsidP="006E2048">
      <w:pPr>
        <w:pStyle w:val="Heading1"/>
        <w:numPr>
          <w:ilvl w:val="0"/>
          <w:numId w:val="18"/>
        </w:numPr>
        <w:spacing w:after="240"/>
        <w:ind w:left="288" w:hanging="288"/>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 xml:space="preserve">Previous </w:t>
      </w:r>
      <w:r w:rsidR="007E309B">
        <w:rPr>
          <w:rFonts w:ascii="Times New Roman" w:hAnsi="Times New Roman" w:cs="Times New Roman"/>
          <w:b/>
          <w:bCs/>
          <w:color w:val="000000" w:themeColor="text1"/>
          <w:sz w:val="20"/>
          <w:szCs w:val="20"/>
        </w:rPr>
        <w:t>Trends Affecting</w:t>
      </w:r>
      <w:r>
        <w:rPr>
          <w:rFonts w:ascii="Times New Roman" w:hAnsi="Times New Roman" w:cs="Times New Roman"/>
          <w:b/>
          <w:bCs/>
          <w:color w:val="000000" w:themeColor="text1"/>
          <w:sz w:val="20"/>
          <w:szCs w:val="20"/>
        </w:rPr>
        <w:t xml:space="preserve"> </w:t>
      </w:r>
      <w:r w:rsidR="002763CC">
        <w:rPr>
          <w:rFonts w:ascii="Times New Roman" w:hAnsi="Times New Roman" w:cs="Times New Roman"/>
          <w:b/>
          <w:bCs/>
          <w:color w:val="000000" w:themeColor="text1"/>
          <w:sz w:val="20"/>
          <w:szCs w:val="20"/>
        </w:rPr>
        <w:t xml:space="preserve">the </w:t>
      </w:r>
      <w:r>
        <w:rPr>
          <w:rFonts w:ascii="Times New Roman" w:hAnsi="Times New Roman" w:cs="Times New Roman"/>
          <w:b/>
          <w:bCs/>
          <w:color w:val="000000" w:themeColor="text1"/>
          <w:sz w:val="20"/>
          <w:szCs w:val="20"/>
        </w:rPr>
        <w:t>Current System</w:t>
      </w:r>
    </w:p>
    <w:p w14:paraId="54902448" w14:textId="0FA114FB" w:rsidR="00526043" w:rsidRPr="00C725FC" w:rsidRDefault="00526043" w:rsidP="0020016E">
      <w:pPr>
        <w:pStyle w:val="Paragraph"/>
        <w:spacing w:line="360" w:lineRule="auto"/>
        <w:rPr>
          <w:rFonts w:eastAsiaTheme="minorHAnsi"/>
          <w:snapToGrid/>
          <w:color w:val="000000" w:themeColor="text1"/>
          <w:lang w:eastAsia="ja-JP"/>
        </w:rPr>
      </w:pPr>
      <w:r w:rsidRPr="00C725FC">
        <w:rPr>
          <w:rFonts w:eastAsiaTheme="minorHAnsi"/>
          <w:snapToGrid/>
          <w:color w:val="000000" w:themeColor="text1"/>
          <w:lang w:eastAsia="ja-JP"/>
        </w:rPr>
        <w:t xml:space="preserve">In July 12, 2018 a report “Joint doctrine” </w:t>
      </w:r>
      <w:sdt>
        <w:sdtPr>
          <w:rPr>
            <w:rFonts w:eastAsiaTheme="minorHAnsi"/>
            <w:snapToGrid/>
            <w:color w:val="000000" w:themeColor="text1"/>
            <w:lang w:eastAsia="ja-JP"/>
          </w:rPr>
          <w:id w:val="-1991401467"/>
          <w:citation/>
        </w:sdtPr>
        <w:sdtEndPr/>
        <w:sdtContent>
          <w:r w:rsidRPr="00C725FC">
            <w:rPr>
              <w:rFonts w:eastAsiaTheme="minorHAnsi"/>
              <w:snapToGrid/>
              <w:color w:val="000000" w:themeColor="text1"/>
              <w:lang w:eastAsia="ja-JP"/>
            </w:rPr>
            <w:fldChar w:fldCharType="begin"/>
          </w:r>
          <w:r w:rsidRPr="00C725FC">
            <w:rPr>
              <w:rFonts w:eastAsiaTheme="minorHAnsi"/>
              <w:snapToGrid/>
              <w:color w:val="000000" w:themeColor="text1"/>
              <w:lang w:val="en-IN" w:eastAsia="ja-JP"/>
            </w:rPr>
            <w:instrText xml:space="preserve"> CITATION IDS18 \l 16393 </w:instrText>
          </w:r>
          <w:r w:rsidRPr="00C725FC">
            <w:rPr>
              <w:rFonts w:eastAsiaTheme="minorHAnsi"/>
              <w:snapToGrid/>
              <w:color w:val="000000" w:themeColor="text1"/>
              <w:lang w:eastAsia="ja-JP"/>
            </w:rPr>
            <w:fldChar w:fldCharType="separate"/>
          </w:r>
          <w:r w:rsidR="0074037F" w:rsidRPr="0074037F">
            <w:rPr>
              <w:rFonts w:eastAsiaTheme="minorHAnsi"/>
              <w:noProof/>
              <w:color w:val="000000" w:themeColor="text1"/>
              <w:lang w:val="en-IN" w:eastAsia="ja-JP"/>
            </w:rPr>
            <w:t>(IDS, 2018)</w:t>
          </w:r>
          <w:r w:rsidRPr="00C725FC">
            <w:rPr>
              <w:rFonts w:eastAsiaTheme="minorHAnsi"/>
              <w:snapToGrid/>
              <w:color w:val="000000" w:themeColor="text1"/>
              <w:lang w:eastAsia="ja-JP"/>
            </w:rPr>
            <w:fldChar w:fldCharType="end"/>
          </w:r>
        </w:sdtContent>
      </w:sdt>
      <w:r w:rsidRPr="00C725FC">
        <w:rPr>
          <w:rFonts w:eastAsiaTheme="minorHAnsi"/>
          <w:snapToGrid/>
          <w:color w:val="000000" w:themeColor="text1"/>
          <w:lang w:eastAsia="ja-JP"/>
        </w:rPr>
        <w:t xml:space="preserve"> was unveiled in India that provides the detailed </w:t>
      </w:r>
      <w:r w:rsidR="008021DC">
        <w:rPr>
          <w:rFonts w:eastAsiaTheme="minorHAnsi"/>
          <w:snapToGrid/>
          <w:color w:val="000000" w:themeColor="text1"/>
          <w:lang w:eastAsia="ja-JP"/>
        </w:rPr>
        <w:t>O</w:t>
      </w:r>
      <w:r w:rsidRPr="00C725FC">
        <w:rPr>
          <w:rFonts w:eastAsiaTheme="minorHAnsi"/>
          <w:snapToGrid/>
          <w:color w:val="000000" w:themeColor="text1"/>
          <w:lang w:eastAsia="ja-JP"/>
        </w:rPr>
        <w:t xml:space="preserve">perational </w:t>
      </w:r>
      <w:r w:rsidR="008021DC">
        <w:rPr>
          <w:rFonts w:eastAsiaTheme="minorHAnsi"/>
          <w:snapToGrid/>
          <w:color w:val="000000" w:themeColor="text1"/>
          <w:lang w:eastAsia="ja-JP"/>
        </w:rPr>
        <w:t>S</w:t>
      </w:r>
      <w:r w:rsidRPr="00C725FC">
        <w:rPr>
          <w:rFonts w:eastAsiaTheme="minorHAnsi"/>
          <w:snapToGrid/>
          <w:color w:val="000000" w:themeColor="text1"/>
          <w:lang w:eastAsia="ja-JP"/>
        </w:rPr>
        <w:t xml:space="preserve">ynchronization among the Army, </w:t>
      </w:r>
      <w:proofErr w:type="gramStart"/>
      <w:r w:rsidRPr="00C725FC">
        <w:rPr>
          <w:rFonts w:eastAsiaTheme="minorHAnsi"/>
          <w:snapToGrid/>
          <w:color w:val="000000" w:themeColor="text1"/>
          <w:lang w:eastAsia="ja-JP"/>
        </w:rPr>
        <w:t>Navy</w:t>
      </w:r>
      <w:proofErr w:type="gramEnd"/>
      <w:r w:rsidRPr="00C725FC">
        <w:rPr>
          <w:rFonts w:eastAsiaTheme="minorHAnsi"/>
          <w:snapToGrid/>
          <w:color w:val="000000" w:themeColor="text1"/>
          <w:lang w:eastAsia="ja-JP"/>
        </w:rPr>
        <w:t xml:space="preserve"> and Air force with an aim to deal with all possible security threat in India. The document listed a list of all possible scenarios starting from asynchronous war in J&amp;K to mountainous or guerilla warfare in various part of the country.  </w:t>
      </w:r>
    </w:p>
    <w:p w14:paraId="38CCCB54" w14:textId="6ABFBF8D" w:rsidR="00526043" w:rsidRPr="00C725FC" w:rsidRDefault="00526043" w:rsidP="0020016E">
      <w:pPr>
        <w:pStyle w:val="Paragraph"/>
        <w:spacing w:line="360" w:lineRule="auto"/>
        <w:ind w:firstLine="284"/>
        <w:rPr>
          <w:rFonts w:eastAsiaTheme="minorHAnsi"/>
          <w:snapToGrid/>
          <w:color w:val="000000" w:themeColor="text1"/>
          <w:lang w:eastAsia="ja-JP"/>
        </w:rPr>
      </w:pPr>
      <w:r w:rsidRPr="00C725FC">
        <w:rPr>
          <w:rFonts w:eastAsiaTheme="minorHAnsi"/>
          <w:snapToGrid/>
          <w:color w:val="000000" w:themeColor="text1"/>
          <w:lang w:eastAsia="ja-JP"/>
        </w:rPr>
        <w:t xml:space="preserve">In </w:t>
      </w:r>
      <w:r w:rsidR="004C08B9">
        <w:rPr>
          <w:rFonts w:eastAsiaTheme="minorHAnsi"/>
          <w:snapToGrid/>
          <w:color w:val="000000" w:themeColor="text1"/>
          <w:lang w:eastAsia="ja-JP"/>
        </w:rPr>
        <w:t xml:space="preserve">that document it was mentioned that for an </w:t>
      </w:r>
      <w:r w:rsidR="00403568">
        <w:rPr>
          <w:rFonts w:eastAsiaTheme="minorHAnsi"/>
          <w:snapToGrid/>
          <w:color w:val="000000" w:themeColor="text1"/>
          <w:lang w:eastAsia="ja-JP"/>
        </w:rPr>
        <w:t>intertwined collaborative</w:t>
      </w:r>
      <w:r w:rsidR="00403568" w:rsidRPr="00C725FC">
        <w:rPr>
          <w:rFonts w:eastAsiaTheme="minorHAnsi"/>
          <w:snapToGrid/>
          <w:color w:val="000000" w:themeColor="text1"/>
          <w:lang w:eastAsia="ja-JP"/>
        </w:rPr>
        <w:t xml:space="preserve"> operation</w:t>
      </w:r>
      <w:r w:rsidRPr="00C725FC">
        <w:rPr>
          <w:rFonts w:eastAsiaTheme="minorHAnsi"/>
          <w:snapToGrid/>
          <w:color w:val="000000" w:themeColor="text1"/>
          <w:lang w:eastAsia="ja-JP"/>
        </w:rPr>
        <w:fldChar w:fldCharType="begin"/>
      </w:r>
      <w:r w:rsidRPr="00C725FC">
        <w:rPr>
          <w:color w:val="000000" w:themeColor="text1"/>
        </w:rPr>
        <w:instrText xml:space="preserve"> XE "joint operation" </w:instrText>
      </w:r>
      <w:r w:rsidRPr="00C725FC">
        <w:rPr>
          <w:rFonts w:eastAsiaTheme="minorHAnsi"/>
          <w:snapToGrid/>
          <w:color w:val="000000" w:themeColor="text1"/>
          <w:lang w:eastAsia="ja-JP"/>
        </w:rPr>
        <w:fldChar w:fldCharType="end"/>
      </w:r>
      <w:r w:rsidRPr="00C725FC">
        <w:rPr>
          <w:rFonts w:eastAsiaTheme="minorHAnsi"/>
          <w:snapToGrid/>
          <w:color w:val="000000" w:themeColor="text1"/>
          <w:lang w:eastAsia="ja-JP"/>
        </w:rPr>
        <w:t xml:space="preserve">, the commanders are required to </w:t>
      </w:r>
      <w:r w:rsidR="00403568">
        <w:rPr>
          <w:rFonts w:eastAsiaTheme="minorHAnsi"/>
          <w:snapToGrid/>
          <w:color w:val="000000" w:themeColor="text1"/>
          <w:lang w:eastAsia="ja-JP"/>
        </w:rPr>
        <w:t>be familiar with wide spectrum and nature of wars in the future.</w:t>
      </w:r>
      <w:r w:rsidRPr="00C725FC">
        <w:rPr>
          <w:rFonts w:eastAsiaTheme="minorHAnsi"/>
          <w:snapToGrid/>
          <w:color w:val="000000" w:themeColor="text1"/>
          <w:lang w:eastAsia="ja-JP"/>
        </w:rPr>
        <w:t xml:space="preserve"> At every </w:t>
      </w:r>
      <w:r w:rsidR="00403568" w:rsidRPr="00C725FC">
        <w:rPr>
          <w:rFonts w:eastAsiaTheme="minorHAnsi"/>
          <w:snapToGrid/>
          <w:color w:val="000000" w:themeColor="text1"/>
          <w:lang w:eastAsia="ja-JP"/>
        </w:rPr>
        <w:t>stage</w:t>
      </w:r>
      <w:r w:rsidRPr="00C725FC">
        <w:rPr>
          <w:rFonts w:eastAsiaTheme="minorHAnsi"/>
          <w:snapToGrid/>
          <w:color w:val="000000" w:themeColor="text1"/>
          <w:lang w:eastAsia="ja-JP"/>
        </w:rPr>
        <w:t xml:space="preserve"> of the </w:t>
      </w:r>
      <w:r w:rsidR="00403568" w:rsidRPr="00C725FC">
        <w:rPr>
          <w:rFonts w:eastAsiaTheme="minorHAnsi"/>
          <w:snapToGrid/>
          <w:color w:val="000000" w:themeColor="text1"/>
          <w:lang w:eastAsia="ja-JP"/>
        </w:rPr>
        <w:t>operation,</w:t>
      </w:r>
      <w:r w:rsidRPr="00C725FC">
        <w:rPr>
          <w:rFonts w:eastAsiaTheme="minorHAnsi"/>
          <w:snapToGrid/>
          <w:color w:val="000000" w:themeColor="text1"/>
          <w:lang w:eastAsia="ja-JP"/>
        </w:rPr>
        <w:t xml:space="preserve"> they </w:t>
      </w:r>
      <w:r w:rsidR="00117ABE" w:rsidRPr="00C725FC">
        <w:rPr>
          <w:rFonts w:eastAsiaTheme="minorHAnsi"/>
          <w:snapToGrid/>
          <w:color w:val="000000" w:themeColor="text1"/>
          <w:lang w:eastAsia="ja-JP"/>
        </w:rPr>
        <w:t>must</w:t>
      </w:r>
      <w:r w:rsidRPr="00C725FC">
        <w:rPr>
          <w:rFonts w:eastAsiaTheme="minorHAnsi"/>
          <w:snapToGrid/>
          <w:color w:val="000000" w:themeColor="text1"/>
          <w:lang w:eastAsia="ja-JP"/>
        </w:rPr>
        <w:t xml:space="preserve"> face with new challenges</w:t>
      </w:r>
      <w:r w:rsidRPr="00C725FC">
        <w:rPr>
          <w:rFonts w:eastAsiaTheme="minorHAnsi"/>
          <w:snapToGrid/>
          <w:color w:val="000000" w:themeColor="text1"/>
          <w:lang w:eastAsia="ja-JP"/>
        </w:rPr>
        <w:fldChar w:fldCharType="begin"/>
      </w:r>
      <w:r w:rsidRPr="00C725FC">
        <w:rPr>
          <w:color w:val="000000" w:themeColor="text1"/>
        </w:rPr>
        <w:instrText xml:space="preserve"> XE "</w:instrText>
      </w:r>
      <w:r w:rsidRPr="00C725FC">
        <w:rPr>
          <w:rFonts w:eastAsiaTheme="minorHAnsi"/>
          <w:snapToGrid/>
          <w:color w:val="000000" w:themeColor="text1"/>
          <w:lang w:eastAsia="ja-JP"/>
        </w:rPr>
        <w:instrText>new challenges</w:instrText>
      </w:r>
      <w:r w:rsidRPr="00C725FC">
        <w:rPr>
          <w:color w:val="000000" w:themeColor="text1"/>
        </w:rPr>
        <w:instrText xml:space="preserve">" </w:instrText>
      </w:r>
      <w:r w:rsidRPr="00C725FC">
        <w:rPr>
          <w:rFonts w:eastAsiaTheme="minorHAnsi"/>
          <w:snapToGrid/>
          <w:color w:val="000000" w:themeColor="text1"/>
          <w:lang w:eastAsia="ja-JP"/>
        </w:rPr>
        <w:fldChar w:fldCharType="end"/>
      </w:r>
      <w:r w:rsidRPr="00C725FC">
        <w:rPr>
          <w:rFonts w:eastAsiaTheme="minorHAnsi"/>
          <w:snapToGrid/>
          <w:color w:val="000000" w:themeColor="text1"/>
          <w:lang w:eastAsia="ja-JP"/>
        </w:rPr>
        <w:t xml:space="preserve">. Therefore, before going for actual battle, training is very important for them to cope </w:t>
      </w:r>
      <w:r w:rsidRPr="00C725FC">
        <w:rPr>
          <w:rFonts w:eastAsiaTheme="minorHAnsi"/>
          <w:snapToGrid/>
          <w:color w:val="000000" w:themeColor="text1"/>
          <w:lang w:eastAsia="ja-JP"/>
        </w:rPr>
        <w:lastRenderedPageBreak/>
        <w:t xml:space="preserve">with such difficult situations. To help them think through their options when faced with a force employment decision while applying their knowledge, experience and judgment, military staffs use a methodology called the Joint Operation Planning Process (JOPP) </w:t>
      </w:r>
      <w:hyperlink w:anchor="JOPP" w:history="1">
        <w:sdt>
          <w:sdtPr>
            <w:rPr>
              <w:rStyle w:val="refcitationChar"/>
              <w:rFonts w:eastAsiaTheme="minorHAnsi"/>
              <w:color w:val="000000" w:themeColor="text1"/>
              <w:sz w:val="20"/>
            </w:rPr>
            <w:id w:val="-666014225"/>
            <w:citation/>
          </w:sdtPr>
          <w:sdtEndPr>
            <w:rPr>
              <w:rStyle w:val="equationstyleChar"/>
              <w:b w:val="0"/>
              <w:iCs/>
              <w:szCs w:val="24"/>
              <w:u w:val="single"/>
            </w:rPr>
          </w:sdtEndPr>
          <w:sdtContent>
            <w:r w:rsidRPr="00C725FC">
              <w:rPr>
                <w:rStyle w:val="refcitationChar"/>
                <w:rFonts w:eastAsiaTheme="minorHAnsi"/>
                <w:color w:val="000000" w:themeColor="text1"/>
                <w:sz w:val="20"/>
              </w:rPr>
              <w:fldChar w:fldCharType="begin"/>
            </w:r>
            <w:r w:rsidR="00791007">
              <w:rPr>
                <w:rStyle w:val="refcitationChar"/>
                <w:rFonts w:eastAsiaTheme="minorHAnsi"/>
                <w:color w:val="000000" w:themeColor="text1"/>
                <w:sz w:val="20"/>
              </w:rPr>
              <w:instrText xml:space="preserve">CITATION JOI \l 16393 </w:instrText>
            </w:r>
            <w:r w:rsidRPr="00C725FC">
              <w:rPr>
                <w:rStyle w:val="refcitationChar"/>
                <w:rFonts w:eastAsiaTheme="minorHAnsi"/>
                <w:color w:val="000000" w:themeColor="text1"/>
                <w:sz w:val="20"/>
              </w:rPr>
              <w:fldChar w:fldCharType="separate"/>
            </w:r>
            <w:r w:rsidR="00791007">
              <w:rPr>
                <w:rStyle w:val="refcitationChar"/>
                <w:rFonts w:eastAsiaTheme="minorHAnsi"/>
                <w:noProof/>
                <w:color w:val="000000" w:themeColor="text1"/>
                <w:sz w:val="20"/>
              </w:rPr>
              <w:t xml:space="preserve"> </w:t>
            </w:r>
            <w:r w:rsidR="00791007" w:rsidRPr="00791007">
              <w:rPr>
                <w:rFonts w:eastAsiaTheme="minorHAnsi"/>
                <w:noProof/>
                <w:color w:val="000000" w:themeColor="text1"/>
                <w:lang w:eastAsia="ja-JP"/>
              </w:rPr>
              <w:t>(Joint Operation Planning Process (JOPP) Workbook, July, 2013)</w:t>
            </w:r>
            <w:r w:rsidRPr="00C725FC">
              <w:rPr>
                <w:rStyle w:val="refcitationChar"/>
                <w:rFonts w:eastAsiaTheme="minorHAnsi"/>
                <w:color w:val="000000" w:themeColor="text1"/>
                <w:sz w:val="20"/>
              </w:rPr>
              <w:fldChar w:fldCharType="end"/>
            </w:r>
          </w:sdtContent>
        </w:sdt>
        <w:r w:rsidRPr="00C725FC">
          <w:rPr>
            <w:rStyle w:val="refcitationChar"/>
            <w:rFonts w:eastAsiaTheme="minorHAnsi"/>
            <w:color w:val="000000" w:themeColor="text1"/>
            <w:sz w:val="20"/>
          </w:rPr>
          <w:t>.</w:t>
        </w:r>
      </w:hyperlink>
      <w:r w:rsidR="00DE5FCD">
        <w:rPr>
          <w:rStyle w:val="refcitationChar"/>
          <w:rFonts w:eastAsiaTheme="minorHAnsi"/>
          <w:color w:val="000000" w:themeColor="text1"/>
          <w:sz w:val="20"/>
        </w:rPr>
        <w:t>,</w:t>
      </w:r>
      <w:sdt>
        <w:sdtPr>
          <w:rPr>
            <w:noProof/>
            <w:color w:val="000000" w:themeColor="text1"/>
            <w:lang w:val="en-IN" w:eastAsia="en-IN" w:bidi="hi-IN"/>
          </w:rPr>
          <w:id w:val="-1144590657"/>
          <w:citation/>
        </w:sdtPr>
        <w:sdtContent>
          <w:r w:rsidR="00DC4C75">
            <w:rPr>
              <w:noProof/>
              <w:color w:val="000000" w:themeColor="text1"/>
              <w:lang w:val="en-IN" w:eastAsia="en-IN" w:bidi="hi-IN"/>
            </w:rPr>
            <w:fldChar w:fldCharType="begin"/>
          </w:r>
          <w:r w:rsidR="00D34670">
            <w:rPr>
              <w:noProof/>
              <w:color w:val="000000" w:themeColor="text1"/>
              <w:lang w:val="en-IN" w:eastAsia="en-IN" w:bidi="hi-IN"/>
            </w:rPr>
            <w:instrText xml:space="preserve">CITATION IEEE15288 \l 16393 </w:instrText>
          </w:r>
          <w:r w:rsidR="00DC4C75">
            <w:rPr>
              <w:noProof/>
              <w:color w:val="000000" w:themeColor="text1"/>
              <w:lang w:val="en-IN" w:eastAsia="en-IN" w:bidi="hi-IN"/>
            </w:rPr>
            <w:fldChar w:fldCharType="separate"/>
          </w:r>
          <w:r w:rsidR="00D34670" w:rsidRPr="00D34670">
            <w:rPr>
              <w:noProof/>
              <w:color w:val="000000" w:themeColor="text1"/>
              <w:lang w:val="en-IN" w:eastAsia="en-IN" w:bidi="hi-IN"/>
            </w:rPr>
            <w:t>(ISO/IEC/IEEE:15288, 2015)</w:t>
          </w:r>
          <w:r w:rsidR="00DC4C75">
            <w:rPr>
              <w:noProof/>
              <w:color w:val="000000" w:themeColor="text1"/>
              <w:lang w:val="en-IN" w:eastAsia="en-IN" w:bidi="hi-IN"/>
            </w:rPr>
            <w:fldChar w:fldCharType="end"/>
          </w:r>
        </w:sdtContent>
      </w:sdt>
    </w:p>
    <w:p w14:paraId="23A121F2" w14:textId="3E8A1F56" w:rsidR="00526043" w:rsidRPr="00C725FC" w:rsidRDefault="00295712" w:rsidP="00126AE4">
      <w:pPr>
        <w:pStyle w:val="Paragraph"/>
        <w:spacing w:line="360" w:lineRule="auto"/>
        <w:ind w:firstLine="284"/>
        <w:rPr>
          <w:rFonts w:eastAsiaTheme="minorHAnsi"/>
          <w:snapToGrid/>
          <w:color w:val="000000" w:themeColor="text1"/>
          <w:lang w:eastAsia="ja-JP"/>
        </w:rPr>
      </w:pPr>
      <w:r>
        <w:rPr>
          <w:rFonts w:eastAsiaTheme="minorHAnsi"/>
          <w:snapToGrid/>
          <w:color w:val="000000" w:themeColor="text1"/>
          <w:lang w:eastAsia="ja-JP"/>
        </w:rPr>
        <w:t>JOPP can be supported by s</w:t>
      </w:r>
      <w:r w:rsidR="00526043" w:rsidRPr="00C725FC">
        <w:rPr>
          <w:rFonts w:eastAsiaTheme="minorHAnsi"/>
          <w:snapToGrid/>
          <w:color w:val="000000" w:themeColor="text1"/>
          <w:lang w:eastAsia="ja-JP"/>
        </w:rPr>
        <w:t>imulation</w:t>
      </w:r>
      <w:r w:rsidR="00526043" w:rsidRPr="00C725FC">
        <w:rPr>
          <w:rFonts w:eastAsiaTheme="minorHAnsi"/>
          <w:snapToGrid/>
          <w:color w:val="000000" w:themeColor="text1"/>
          <w:lang w:eastAsia="ja-JP"/>
        </w:rPr>
        <w:fldChar w:fldCharType="begin"/>
      </w:r>
      <w:r w:rsidR="00526043" w:rsidRPr="00C725FC">
        <w:rPr>
          <w:color w:val="000000" w:themeColor="text1"/>
        </w:rPr>
        <w:instrText xml:space="preserve"> XE "Simulation" </w:instrText>
      </w:r>
      <w:r w:rsidR="00526043" w:rsidRPr="00C725FC">
        <w:rPr>
          <w:rFonts w:eastAsiaTheme="minorHAnsi"/>
          <w:snapToGrid/>
          <w:color w:val="000000" w:themeColor="text1"/>
          <w:lang w:eastAsia="ja-JP"/>
        </w:rPr>
        <w:fldChar w:fldCharType="end"/>
      </w:r>
      <w:r w:rsidR="00526043" w:rsidRPr="00C725FC">
        <w:rPr>
          <w:rFonts w:eastAsiaTheme="minorHAnsi"/>
          <w:snapToGrid/>
          <w:color w:val="000000" w:themeColor="text1"/>
          <w:lang w:eastAsia="ja-JP"/>
        </w:rPr>
        <w:t xml:space="preserve"> models</w:t>
      </w:r>
      <w:r w:rsidR="00526043" w:rsidRPr="00C725FC">
        <w:rPr>
          <w:rFonts w:eastAsiaTheme="minorHAnsi"/>
          <w:snapToGrid/>
          <w:color w:val="000000" w:themeColor="text1"/>
          <w:lang w:eastAsia="ja-JP"/>
        </w:rPr>
        <w:fldChar w:fldCharType="begin"/>
      </w:r>
      <w:r w:rsidR="00526043" w:rsidRPr="00C725FC">
        <w:rPr>
          <w:color w:val="000000" w:themeColor="text1"/>
        </w:rPr>
        <w:instrText xml:space="preserve"> XE "models" </w:instrText>
      </w:r>
      <w:r w:rsidR="00526043" w:rsidRPr="00C725FC">
        <w:rPr>
          <w:rFonts w:eastAsiaTheme="minorHAnsi"/>
          <w:snapToGrid/>
          <w:color w:val="000000" w:themeColor="text1"/>
          <w:lang w:eastAsia="ja-JP"/>
        </w:rPr>
        <w:fldChar w:fldCharType="end"/>
      </w:r>
      <w:r w:rsidR="00526043" w:rsidRPr="00C725FC">
        <w:rPr>
          <w:rFonts w:eastAsiaTheme="minorHAnsi"/>
          <w:snapToGrid/>
          <w:color w:val="000000" w:themeColor="text1"/>
          <w:lang w:eastAsia="ja-JP"/>
        </w:rPr>
        <w:t xml:space="preserve"> of large-scale combat contribut</w:t>
      </w:r>
      <w:r>
        <w:rPr>
          <w:rFonts w:eastAsiaTheme="minorHAnsi"/>
          <w:snapToGrid/>
          <w:color w:val="000000" w:themeColor="text1"/>
          <w:lang w:eastAsia="ja-JP"/>
        </w:rPr>
        <w:t>ing</w:t>
      </w:r>
      <w:r w:rsidR="00526043" w:rsidRPr="00C725FC">
        <w:rPr>
          <w:rFonts w:eastAsiaTheme="minorHAnsi"/>
          <w:snapToGrid/>
          <w:color w:val="000000" w:themeColor="text1"/>
          <w:lang w:eastAsia="ja-JP"/>
        </w:rPr>
        <w:t xml:space="preserve"> useful insights for many military </w:t>
      </w:r>
      <w:r w:rsidR="00A76FB3" w:rsidRPr="00C725FC">
        <w:rPr>
          <w:rFonts w:eastAsiaTheme="minorHAnsi"/>
          <w:snapToGrid/>
          <w:color w:val="000000" w:themeColor="text1"/>
          <w:lang w:eastAsia="ja-JP"/>
        </w:rPr>
        <w:t>decision-making</w:t>
      </w:r>
      <w:r>
        <w:rPr>
          <w:rFonts w:eastAsiaTheme="minorHAnsi"/>
          <w:snapToGrid/>
          <w:color w:val="000000" w:themeColor="text1"/>
          <w:lang w:eastAsia="ja-JP"/>
        </w:rPr>
        <w:t xml:space="preserve"> </w:t>
      </w:r>
      <w:r w:rsidR="00526043" w:rsidRPr="00C725FC">
        <w:rPr>
          <w:rFonts w:eastAsiaTheme="minorHAnsi"/>
          <w:snapToGrid/>
          <w:color w:val="000000" w:themeColor="text1"/>
          <w:lang w:eastAsia="ja-JP"/>
        </w:rPr>
        <w:t>problems. The designers of such models attempted to achieve a representation of warfare that is as accurate and believable as possible. For moderate sized forces believability is aided by modeling in high resolution, but larger forces require aggregation</w:t>
      </w:r>
      <w:r w:rsidR="00526043" w:rsidRPr="00C725FC">
        <w:rPr>
          <w:rFonts w:eastAsiaTheme="minorHAnsi"/>
          <w:snapToGrid/>
          <w:color w:val="000000" w:themeColor="text1"/>
          <w:lang w:eastAsia="ja-JP"/>
        </w:rPr>
        <w:fldChar w:fldCharType="begin"/>
      </w:r>
      <w:r w:rsidR="00526043" w:rsidRPr="00C725FC">
        <w:rPr>
          <w:color w:val="000000" w:themeColor="text1"/>
        </w:rPr>
        <w:instrText xml:space="preserve"> XE "aggregation" </w:instrText>
      </w:r>
      <w:r w:rsidR="00526043" w:rsidRPr="00C725FC">
        <w:rPr>
          <w:rFonts w:eastAsiaTheme="minorHAnsi"/>
          <w:snapToGrid/>
          <w:color w:val="000000" w:themeColor="text1"/>
          <w:lang w:eastAsia="ja-JP"/>
        </w:rPr>
        <w:fldChar w:fldCharType="end"/>
      </w:r>
      <w:r w:rsidR="00526043" w:rsidRPr="00C725FC">
        <w:rPr>
          <w:rFonts w:eastAsiaTheme="minorHAnsi"/>
          <w:snapToGrid/>
          <w:color w:val="000000" w:themeColor="text1"/>
          <w:lang w:eastAsia="ja-JP"/>
        </w:rPr>
        <w:t xml:space="preserve"> to keep the models within the limits of computer size and execution time </w:t>
      </w:r>
      <w:hyperlink w:anchor="Aggregated2000" w:history="1">
        <w:sdt>
          <w:sdtPr>
            <w:rPr>
              <w:rStyle w:val="refcitationChar"/>
              <w:rFonts w:eastAsiaTheme="minorHAnsi"/>
              <w:color w:val="000000" w:themeColor="text1"/>
              <w:sz w:val="20"/>
            </w:rPr>
            <w:id w:val="-1077128271"/>
            <w:citation/>
          </w:sdtPr>
          <w:sdtEndPr>
            <w:rPr>
              <w:rStyle w:val="refcitationChar"/>
            </w:rPr>
          </w:sdtEndPr>
          <w:sdtContent>
            <w:r w:rsidR="00526043" w:rsidRPr="00C725FC">
              <w:rPr>
                <w:rStyle w:val="refcitationChar"/>
                <w:rFonts w:eastAsiaTheme="minorHAnsi"/>
                <w:color w:val="000000" w:themeColor="text1"/>
                <w:sz w:val="20"/>
              </w:rPr>
              <w:fldChar w:fldCharType="begin"/>
            </w:r>
            <w:r w:rsidR="00526043" w:rsidRPr="00C725FC">
              <w:rPr>
                <w:rStyle w:val="refcitationChar"/>
                <w:rFonts w:eastAsiaTheme="minorHAnsi"/>
                <w:color w:val="000000" w:themeColor="text1"/>
                <w:sz w:val="20"/>
              </w:rPr>
              <w:instrText xml:space="preserve"> CITATION Cal00 \l 16393 </w:instrText>
            </w:r>
            <w:r w:rsidR="00526043" w:rsidRPr="00C725FC">
              <w:rPr>
                <w:rStyle w:val="refcitationChar"/>
                <w:rFonts w:eastAsiaTheme="minorHAnsi"/>
                <w:color w:val="000000" w:themeColor="text1"/>
                <w:sz w:val="20"/>
              </w:rPr>
              <w:fldChar w:fldCharType="separate"/>
            </w:r>
            <w:r w:rsidR="0074037F">
              <w:rPr>
                <w:rStyle w:val="refcitationChar"/>
                <w:rFonts w:eastAsiaTheme="minorHAnsi"/>
                <w:noProof/>
                <w:color w:val="000000" w:themeColor="text1"/>
                <w:sz w:val="20"/>
              </w:rPr>
              <w:t xml:space="preserve"> </w:t>
            </w:r>
            <w:r w:rsidR="0074037F" w:rsidRPr="0074037F">
              <w:rPr>
                <w:rFonts w:eastAsiaTheme="minorHAnsi"/>
                <w:noProof/>
                <w:color w:val="000000" w:themeColor="text1"/>
                <w:lang w:eastAsia="ja-JP"/>
              </w:rPr>
              <w:t>(Caldwell, Hartman , Parry, &amp; Washburn, 2000)</w:t>
            </w:r>
            <w:r w:rsidR="00526043" w:rsidRPr="00C725FC">
              <w:rPr>
                <w:rStyle w:val="refcitationChar"/>
                <w:rFonts w:eastAsiaTheme="minorHAnsi"/>
                <w:color w:val="000000" w:themeColor="text1"/>
                <w:sz w:val="20"/>
              </w:rPr>
              <w:fldChar w:fldCharType="end"/>
            </w:r>
          </w:sdtContent>
        </w:sdt>
      </w:hyperlink>
      <w:r w:rsidR="003B501B">
        <w:rPr>
          <w:rStyle w:val="refcitationChar"/>
          <w:rFonts w:eastAsiaTheme="minorHAnsi"/>
          <w:color w:val="000000" w:themeColor="text1"/>
          <w:sz w:val="20"/>
        </w:rPr>
        <w:t>,</w:t>
      </w:r>
      <w:sdt>
        <w:sdtPr>
          <w:rPr>
            <w:rStyle w:val="refcitationChar"/>
            <w:rFonts w:eastAsiaTheme="minorHAnsi"/>
            <w:color w:val="000000" w:themeColor="text1"/>
            <w:sz w:val="20"/>
          </w:rPr>
          <w:id w:val="-283427581"/>
          <w:citation/>
        </w:sdtPr>
        <w:sdtContent>
          <w:r w:rsidR="003B501B">
            <w:rPr>
              <w:rStyle w:val="refcitationChar"/>
              <w:rFonts w:eastAsiaTheme="minorHAnsi"/>
              <w:color w:val="000000" w:themeColor="text1"/>
              <w:sz w:val="20"/>
            </w:rPr>
            <w:fldChar w:fldCharType="begin"/>
          </w:r>
          <w:r w:rsidR="00405331">
            <w:rPr>
              <w:rStyle w:val="refcitationChar"/>
              <w:rFonts w:eastAsiaTheme="minorHAnsi"/>
              <w:color w:val="000000" w:themeColor="text1"/>
              <w:sz w:val="20"/>
              <w:lang w:val="en-IN"/>
            </w:rPr>
            <w:instrText xml:space="preserve">CITATION IEEE1220 \l 16393 </w:instrText>
          </w:r>
          <w:r w:rsidR="003B501B">
            <w:rPr>
              <w:rStyle w:val="refcitationChar"/>
              <w:rFonts w:eastAsiaTheme="minorHAnsi"/>
              <w:color w:val="000000" w:themeColor="text1"/>
              <w:sz w:val="20"/>
            </w:rPr>
            <w:fldChar w:fldCharType="separate"/>
          </w:r>
          <w:r w:rsidR="00405331">
            <w:rPr>
              <w:rStyle w:val="refcitationChar"/>
              <w:rFonts w:eastAsiaTheme="minorHAnsi"/>
              <w:noProof/>
              <w:color w:val="000000" w:themeColor="text1"/>
              <w:sz w:val="20"/>
            </w:rPr>
            <w:t xml:space="preserve"> </w:t>
          </w:r>
          <w:r w:rsidR="00405331" w:rsidRPr="00405331">
            <w:rPr>
              <w:rFonts w:eastAsiaTheme="minorHAnsi"/>
              <w:noProof/>
              <w:color w:val="000000" w:themeColor="text1"/>
              <w:lang w:eastAsia="ja-JP"/>
            </w:rPr>
            <w:t>(IEEE:1220-2005, 2005)</w:t>
          </w:r>
          <w:r w:rsidR="003B501B">
            <w:rPr>
              <w:rStyle w:val="refcitationChar"/>
              <w:rFonts w:eastAsiaTheme="minorHAnsi"/>
              <w:color w:val="000000" w:themeColor="text1"/>
              <w:sz w:val="20"/>
            </w:rPr>
            <w:fldChar w:fldCharType="end"/>
          </w:r>
        </w:sdtContent>
      </w:sdt>
    </w:p>
    <w:p w14:paraId="779FFEE0" w14:textId="7105D13A" w:rsidR="00526043" w:rsidRPr="00C725FC" w:rsidRDefault="00526043" w:rsidP="00D95622">
      <w:pPr>
        <w:pStyle w:val="Paragraph"/>
        <w:spacing w:after="0" w:line="360" w:lineRule="auto"/>
        <w:ind w:firstLine="284"/>
        <w:rPr>
          <w:rFonts w:eastAsiaTheme="minorHAnsi"/>
          <w:snapToGrid/>
          <w:color w:val="000000" w:themeColor="text1"/>
          <w:lang w:eastAsia="ja-JP"/>
        </w:rPr>
      </w:pPr>
      <w:r w:rsidRPr="00C725FC">
        <w:rPr>
          <w:rFonts w:eastAsiaTheme="minorHAnsi"/>
          <w:snapToGrid/>
          <w:color w:val="000000" w:themeColor="text1"/>
          <w:lang w:eastAsia="ja-JP"/>
        </w:rPr>
        <w:lastRenderedPageBreak/>
        <w:t xml:space="preserve">Defense planners and decision makers </w:t>
      </w:r>
      <w:r w:rsidR="00F87E3F">
        <w:rPr>
          <w:rFonts w:eastAsiaTheme="minorHAnsi"/>
          <w:snapToGrid/>
          <w:color w:val="000000" w:themeColor="text1"/>
          <w:lang w:eastAsia="ja-JP"/>
        </w:rPr>
        <w:t>requires</w:t>
      </w:r>
      <w:r w:rsidRPr="00C725FC">
        <w:rPr>
          <w:rFonts w:eastAsiaTheme="minorHAnsi"/>
          <w:snapToGrid/>
          <w:color w:val="000000" w:themeColor="text1"/>
          <w:lang w:eastAsia="ja-JP"/>
        </w:rPr>
        <w:t xml:space="preserve"> mathematical models</w:t>
      </w:r>
      <w:r w:rsidRPr="00C725FC">
        <w:rPr>
          <w:rFonts w:eastAsiaTheme="minorHAnsi"/>
          <w:snapToGrid/>
          <w:color w:val="000000" w:themeColor="text1"/>
          <w:lang w:eastAsia="ja-JP"/>
        </w:rPr>
        <w:fldChar w:fldCharType="begin"/>
      </w:r>
      <w:r w:rsidRPr="0020016E">
        <w:rPr>
          <w:rFonts w:eastAsiaTheme="minorHAnsi"/>
          <w:snapToGrid/>
          <w:color w:val="000000" w:themeColor="text1"/>
          <w:lang w:eastAsia="ja-JP"/>
        </w:rPr>
        <w:instrText xml:space="preserve"> XE "models" </w:instrText>
      </w:r>
      <w:r w:rsidRPr="00C725FC">
        <w:rPr>
          <w:rFonts w:eastAsiaTheme="minorHAnsi"/>
          <w:snapToGrid/>
          <w:color w:val="000000" w:themeColor="text1"/>
          <w:lang w:eastAsia="ja-JP"/>
        </w:rPr>
        <w:fldChar w:fldCharType="end"/>
      </w:r>
      <w:r w:rsidRPr="00C725FC">
        <w:rPr>
          <w:rFonts w:eastAsiaTheme="minorHAnsi"/>
          <w:snapToGrid/>
          <w:color w:val="000000" w:themeColor="text1"/>
          <w:lang w:eastAsia="ja-JP"/>
        </w:rPr>
        <w:t xml:space="preserve"> to predict likely outcomes of combat dynamics. These mathematical models are generally represented in the form of a system of deterministic</w:t>
      </w:r>
      <w:r w:rsidRPr="00C725FC">
        <w:rPr>
          <w:rFonts w:eastAsiaTheme="minorHAnsi"/>
          <w:snapToGrid/>
          <w:color w:val="000000" w:themeColor="text1"/>
          <w:lang w:eastAsia="ja-JP"/>
        </w:rPr>
        <w:fldChar w:fldCharType="begin"/>
      </w:r>
      <w:r w:rsidRPr="0020016E">
        <w:rPr>
          <w:rFonts w:eastAsiaTheme="minorHAnsi"/>
          <w:snapToGrid/>
          <w:color w:val="000000" w:themeColor="text1"/>
          <w:lang w:eastAsia="ja-JP"/>
        </w:rPr>
        <w:instrText xml:space="preserve"> XE "deterministic" </w:instrText>
      </w:r>
      <w:r w:rsidRPr="00C725FC">
        <w:rPr>
          <w:rFonts w:eastAsiaTheme="minorHAnsi"/>
          <w:snapToGrid/>
          <w:color w:val="000000" w:themeColor="text1"/>
          <w:lang w:eastAsia="ja-JP"/>
        </w:rPr>
        <w:fldChar w:fldCharType="end"/>
      </w:r>
      <w:r w:rsidRPr="00C725FC">
        <w:rPr>
          <w:rFonts w:eastAsiaTheme="minorHAnsi"/>
          <w:snapToGrid/>
          <w:color w:val="000000" w:themeColor="text1"/>
          <w:lang w:eastAsia="ja-JP"/>
        </w:rPr>
        <w:t xml:space="preserve"> differential equations</w:t>
      </w:r>
      <w:r w:rsidRPr="00C725FC">
        <w:rPr>
          <w:rFonts w:eastAsiaTheme="minorHAnsi"/>
          <w:snapToGrid/>
          <w:color w:val="000000" w:themeColor="text1"/>
          <w:lang w:eastAsia="ja-JP"/>
        </w:rPr>
        <w:fldChar w:fldCharType="begin"/>
      </w:r>
      <w:r w:rsidRPr="0020016E">
        <w:rPr>
          <w:rFonts w:eastAsiaTheme="minorHAnsi"/>
          <w:snapToGrid/>
          <w:color w:val="000000" w:themeColor="text1"/>
          <w:lang w:eastAsia="ja-JP"/>
        </w:rPr>
        <w:instrText xml:space="preserve"> XE "differential equations" </w:instrText>
      </w:r>
      <w:r w:rsidRPr="00C725FC">
        <w:rPr>
          <w:rFonts w:eastAsiaTheme="minorHAnsi"/>
          <w:snapToGrid/>
          <w:color w:val="000000" w:themeColor="text1"/>
          <w:lang w:eastAsia="ja-JP"/>
        </w:rPr>
        <w:fldChar w:fldCharType="end"/>
      </w:r>
      <w:r w:rsidRPr="00C725FC">
        <w:rPr>
          <w:rFonts w:eastAsiaTheme="minorHAnsi"/>
          <w:snapToGrid/>
          <w:color w:val="000000" w:themeColor="text1"/>
          <w:lang w:eastAsia="ja-JP"/>
        </w:rPr>
        <w:t xml:space="preserve">, which represent the gradual interaction and attrition process of the two sides. Lanchester in 1914 first introduced the concept of combat modeling using differential equations </w:t>
      </w:r>
      <w:bookmarkStart w:id="12" w:name="Lanc1914"/>
      <w:sdt>
        <w:sdtPr>
          <w:rPr>
            <w:rStyle w:val="refcitationChar"/>
            <w:rFonts w:eastAsiaTheme="minorHAnsi"/>
            <w:color w:val="000000" w:themeColor="text1"/>
            <w:sz w:val="20"/>
          </w:rPr>
          <w:id w:val="1687712927"/>
          <w:citation/>
        </w:sdtPr>
        <w:sdtEndPr>
          <w:rPr>
            <w:rStyle w:val="refcitationChar"/>
          </w:rPr>
        </w:sdtEndPr>
        <w:sdtContent>
          <w:r w:rsidRPr="00C725FC">
            <w:rPr>
              <w:rStyle w:val="refcitationChar"/>
              <w:rFonts w:eastAsiaTheme="minorHAnsi"/>
              <w:color w:val="000000" w:themeColor="text1"/>
              <w:sz w:val="20"/>
            </w:rPr>
            <w:fldChar w:fldCharType="begin"/>
          </w:r>
          <w:r w:rsidRPr="00C725FC">
            <w:rPr>
              <w:rStyle w:val="refcitationChar"/>
              <w:rFonts w:eastAsiaTheme="minorHAnsi"/>
              <w:color w:val="000000" w:themeColor="text1"/>
              <w:sz w:val="20"/>
            </w:rPr>
            <w:instrText xml:space="preserve"> CITATION Lan14 \l 16393 </w:instrText>
          </w:r>
          <w:r w:rsidRPr="00C725FC">
            <w:rPr>
              <w:rStyle w:val="refcitationChar"/>
              <w:rFonts w:eastAsiaTheme="minorHAnsi"/>
              <w:color w:val="000000" w:themeColor="text1"/>
              <w:sz w:val="20"/>
            </w:rPr>
            <w:fldChar w:fldCharType="separate"/>
          </w:r>
          <w:r w:rsidR="0074037F" w:rsidRPr="0074037F">
            <w:rPr>
              <w:rFonts w:eastAsiaTheme="minorHAnsi"/>
              <w:noProof/>
              <w:color w:val="000000" w:themeColor="text1"/>
              <w:lang w:eastAsia="ja-JP"/>
            </w:rPr>
            <w:t>(Lanchester, 1914)</w:t>
          </w:r>
          <w:r w:rsidRPr="00C725FC">
            <w:rPr>
              <w:rStyle w:val="refcitationChar"/>
              <w:rFonts w:eastAsiaTheme="minorHAnsi"/>
              <w:color w:val="000000" w:themeColor="text1"/>
              <w:sz w:val="20"/>
            </w:rPr>
            <w:fldChar w:fldCharType="end"/>
          </w:r>
        </w:sdtContent>
      </w:sdt>
      <w:r w:rsidRPr="00C725FC">
        <w:rPr>
          <w:rStyle w:val="refcitationChar"/>
          <w:rFonts w:eastAsiaTheme="minorHAnsi"/>
          <w:color w:val="000000" w:themeColor="text1"/>
          <w:sz w:val="20"/>
        </w:rPr>
        <w:t>.</w:t>
      </w:r>
      <w:r w:rsidR="0033735E">
        <w:rPr>
          <w:rStyle w:val="refcitationChar"/>
          <w:rFonts w:eastAsiaTheme="minorHAnsi"/>
          <w:color w:val="000000" w:themeColor="text1"/>
          <w:sz w:val="20"/>
        </w:rPr>
        <w:t>,</w:t>
      </w:r>
      <w:sdt>
        <w:sdtPr>
          <w:rPr>
            <w:rStyle w:val="refcitationChar"/>
            <w:rFonts w:eastAsiaTheme="minorHAnsi"/>
            <w:color w:val="000000" w:themeColor="text1"/>
            <w:sz w:val="20"/>
          </w:rPr>
          <w:id w:val="-829757039"/>
          <w:citation/>
        </w:sdtPr>
        <w:sdtContent>
          <w:r w:rsidR="00366F2C">
            <w:rPr>
              <w:rStyle w:val="refcitationChar"/>
              <w:rFonts w:eastAsiaTheme="minorHAnsi"/>
              <w:color w:val="000000" w:themeColor="text1"/>
              <w:sz w:val="20"/>
            </w:rPr>
            <w:fldChar w:fldCharType="begin"/>
          </w:r>
          <w:r w:rsidR="00366F2C">
            <w:rPr>
              <w:rStyle w:val="refcitationChar"/>
              <w:rFonts w:eastAsiaTheme="minorHAnsi"/>
              <w:color w:val="000000" w:themeColor="text1"/>
              <w:sz w:val="20"/>
              <w:lang w:val="en-IN"/>
            </w:rPr>
            <w:instrText xml:space="preserve"> CITATION IEEE2014b \l 16393 </w:instrText>
          </w:r>
          <w:r w:rsidR="00366F2C">
            <w:rPr>
              <w:rStyle w:val="refcitationChar"/>
              <w:rFonts w:eastAsiaTheme="minorHAnsi"/>
              <w:color w:val="000000" w:themeColor="text1"/>
              <w:sz w:val="20"/>
            </w:rPr>
            <w:fldChar w:fldCharType="separate"/>
          </w:r>
          <w:r w:rsidR="00366F2C">
            <w:rPr>
              <w:rStyle w:val="refcitationChar"/>
              <w:rFonts w:eastAsiaTheme="minorHAnsi"/>
              <w:noProof/>
              <w:color w:val="000000" w:themeColor="text1"/>
              <w:sz w:val="20"/>
              <w:lang w:val="en-IN"/>
            </w:rPr>
            <w:t xml:space="preserve"> </w:t>
          </w:r>
          <w:r w:rsidR="00366F2C" w:rsidRPr="00366F2C">
            <w:rPr>
              <w:rFonts w:eastAsiaTheme="minorHAnsi"/>
              <w:noProof/>
              <w:color w:val="000000" w:themeColor="text1"/>
              <w:lang w:val="en-IN" w:eastAsia="ja-JP"/>
            </w:rPr>
            <w:t>(IEEE:15288.2-2014, 2014)</w:t>
          </w:r>
          <w:r w:rsidR="00366F2C">
            <w:rPr>
              <w:rStyle w:val="refcitationChar"/>
              <w:rFonts w:eastAsiaTheme="minorHAnsi"/>
              <w:color w:val="000000" w:themeColor="text1"/>
              <w:sz w:val="20"/>
            </w:rPr>
            <w:fldChar w:fldCharType="end"/>
          </w:r>
        </w:sdtContent>
      </w:sdt>
      <w:r w:rsidRPr="00C725FC">
        <w:rPr>
          <w:rFonts w:eastAsiaTheme="minorHAnsi"/>
          <w:snapToGrid/>
          <w:color w:val="000000" w:themeColor="text1"/>
          <w:lang w:eastAsia="ja-JP"/>
        </w:rPr>
        <w:t xml:space="preserve"> </w:t>
      </w:r>
      <w:bookmarkEnd w:id="12"/>
      <w:r w:rsidRPr="00C725FC">
        <w:rPr>
          <w:rFonts w:eastAsiaTheme="minorHAnsi"/>
          <w:snapToGrid/>
          <w:color w:val="000000" w:themeColor="text1"/>
          <w:lang w:eastAsia="ja-JP"/>
        </w:rPr>
        <w:t xml:space="preserve">Many analysts have subsequently modified his original work to represent combat dynamics in modern warfare. Weiss </w:t>
      </w:r>
      <w:sdt>
        <w:sdtPr>
          <w:rPr>
            <w:rStyle w:val="refcitationChar"/>
            <w:rFonts w:eastAsiaTheme="minorHAnsi"/>
            <w:color w:val="000000" w:themeColor="text1"/>
            <w:sz w:val="20"/>
          </w:rPr>
          <w:id w:val="-1230299299"/>
          <w:citation/>
        </w:sdtPr>
        <w:sdtEndPr>
          <w:rPr>
            <w:rStyle w:val="refcitationChar"/>
          </w:rPr>
        </w:sdtEndPr>
        <w:sdtContent>
          <w:r w:rsidRPr="00C725FC">
            <w:rPr>
              <w:rStyle w:val="refcitationChar"/>
              <w:rFonts w:eastAsiaTheme="minorHAnsi"/>
              <w:color w:val="000000" w:themeColor="text1"/>
              <w:sz w:val="20"/>
            </w:rPr>
            <w:fldChar w:fldCharType="begin"/>
          </w:r>
          <w:r w:rsidRPr="00C725FC">
            <w:rPr>
              <w:rStyle w:val="refcitationChar"/>
              <w:rFonts w:eastAsiaTheme="minorHAnsi"/>
              <w:color w:val="000000" w:themeColor="text1"/>
              <w:sz w:val="20"/>
            </w:rPr>
            <w:instrText xml:space="preserve"> CITATION HKW75 \l 16393 </w:instrText>
          </w:r>
          <w:r w:rsidRPr="00C725FC">
            <w:rPr>
              <w:rStyle w:val="refcitationChar"/>
              <w:rFonts w:eastAsiaTheme="minorHAnsi"/>
              <w:color w:val="000000" w:themeColor="text1"/>
              <w:sz w:val="20"/>
            </w:rPr>
            <w:fldChar w:fldCharType="separate"/>
          </w:r>
          <w:r w:rsidR="0074037F" w:rsidRPr="0074037F">
            <w:rPr>
              <w:rFonts w:eastAsiaTheme="minorHAnsi"/>
              <w:noProof/>
              <w:color w:val="000000" w:themeColor="text1"/>
              <w:lang w:eastAsia="ja-JP"/>
            </w:rPr>
            <w:t>(H.K. Weiss, 1975)</w:t>
          </w:r>
          <w:r w:rsidRPr="00C725FC">
            <w:rPr>
              <w:rStyle w:val="refcitationChar"/>
              <w:rFonts w:eastAsiaTheme="minorHAnsi"/>
              <w:color w:val="000000" w:themeColor="text1"/>
              <w:sz w:val="20"/>
            </w:rPr>
            <w:fldChar w:fldCharType="end"/>
          </w:r>
        </w:sdtContent>
      </w:sdt>
      <w:r w:rsidR="000A7AE5">
        <w:rPr>
          <w:rStyle w:val="refcitationChar"/>
          <w:rFonts w:eastAsiaTheme="minorHAnsi"/>
          <w:color w:val="000000" w:themeColor="text1"/>
          <w:sz w:val="20"/>
        </w:rPr>
        <w:t>,</w:t>
      </w:r>
      <w:sdt>
        <w:sdtPr>
          <w:rPr>
            <w:rStyle w:val="refcitationChar"/>
            <w:rFonts w:eastAsiaTheme="minorHAnsi"/>
            <w:color w:val="000000" w:themeColor="text1"/>
            <w:sz w:val="20"/>
          </w:rPr>
          <w:id w:val="-180751020"/>
          <w:citation/>
        </w:sdtPr>
        <w:sdtContent>
          <w:r w:rsidR="00912B62">
            <w:rPr>
              <w:rStyle w:val="refcitationChar"/>
              <w:rFonts w:eastAsiaTheme="minorHAnsi"/>
              <w:color w:val="000000" w:themeColor="text1"/>
              <w:sz w:val="20"/>
            </w:rPr>
            <w:fldChar w:fldCharType="begin"/>
          </w:r>
          <w:r w:rsidR="00912B62">
            <w:rPr>
              <w:rStyle w:val="refcitationChar"/>
              <w:rFonts w:eastAsiaTheme="minorHAnsi"/>
              <w:color w:val="000000" w:themeColor="text1"/>
              <w:sz w:val="20"/>
              <w:lang w:val="en-IN"/>
            </w:rPr>
            <w:instrText xml:space="preserve"> CITATION IEEE15289 \l 16393 </w:instrText>
          </w:r>
          <w:r w:rsidR="00912B62">
            <w:rPr>
              <w:rStyle w:val="refcitationChar"/>
              <w:rFonts w:eastAsiaTheme="minorHAnsi"/>
              <w:color w:val="000000" w:themeColor="text1"/>
              <w:sz w:val="20"/>
            </w:rPr>
            <w:fldChar w:fldCharType="separate"/>
          </w:r>
          <w:r w:rsidR="00912B62">
            <w:rPr>
              <w:rStyle w:val="refcitationChar"/>
              <w:rFonts w:eastAsiaTheme="minorHAnsi"/>
              <w:noProof/>
              <w:color w:val="000000" w:themeColor="text1"/>
              <w:sz w:val="20"/>
              <w:lang w:val="en-IN"/>
            </w:rPr>
            <w:t xml:space="preserve"> </w:t>
          </w:r>
          <w:r w:rsidR="00912B62" w:rsidRPr="00912B62">
            <w:rPr>
              <w:rFonts w:eastAsiaTheme="minorHAnsi"/>
              <w:noProof/>
              <w:color w:val="000000" w:themeColor="text1"/>
              <w:lang w:val="en-IN" w:eastAsia="ja-JP"/>
            </w:rPr>
            <w:t>(ISO/IEC/IEEE:15289:2015, 2015)</w:t>
          </w:r>
          <w:r w:rsidR="00912B62">
            <w:rPr>
              <w:rStyle w:val="refcitationChar"/>
              <w:rFonts w:eastAsiaTheme="minorHAnsi"/>
              <w:color w:val="000000" w:themeColor="text1"/>
              <w:sz w:val="20"/>
            </w:rPr>
            <w:fldChar w:fldCharType="end"/>
          </w:r>
        </w:sdtContent>
      </w:sdt>
      <w:r w:rsidRPr="00C725FC">
        <w:rPr>
          <w:rFonts w:eastAsiaTheme="minorHAnsi"/>
          <w:snapToGrid/>
          <w:color w:val="000000" w:themeColor="text1"/>
          <w:lang w:eastAsia="ja-JP"/>
        </w:rPr>
        <w:t xml:space="preserve"> modified Lanchester’s original work for aimed fire</w:t>
      </w:r>
      <w:r w:rsidRPr="00C725FC">
        <w:rPr>
          <w:rFonts w:eastAsiaTheme="minorHAnsi"/>
          <w:snapToGrid/>
          <w:color w:val="000000" w:themeColor="text1"/>
          <w:lang w:eastAsia="ja-JP"/>
        </w:rPr>
        <w:fldChar w:fldCharType="begin"/>
      </w:r>
      <w:r w:rsidRPr="00C725FC">
        <w:rPr>
          <w:color w:val="000000" w:themeColor="text1"/>
        </w:rPr>
        <w:instrText xml:space="preserve"> XE "</w:instrText>
      </w:r>
      <w:r w:rsidRPr="00C725FC">
        <w:rPr>
          <w:rFonts w:eastAsiaTheme="minorHAnsi"/>
          <w:snapToGrid/>
          <w:color w:val="000000" w:themeColor="text1"/>
          <w:lang w:eastAsia="ja-JP"/>
        </w:rPr>
        <w:instrText>aimed fire</w:instrText>
      </w:r>
      <w:r w:rsidRPr="00C725FC">
        <w:rPr>
          <w:color w:val="000000" w:themeColor="text1"/>
        </w:rPr>
        <w:instrText xml:space="preserve">" </w:instrText>
      </w:r>
      <w:r w:rsidRPr="00C725FC">
        <w:rPr>
          <w:rFonts w:eastAsiaTheme="minorHAnsi"/>
          <w:snapToGrid/>
          <w:color w:val="000000" w:themeColor="text1"/>
          <w:lang w:eastAsia="ja-JP"/>
        </w:rPr>
        <w:fldChar w:fldCharType="end"/>
      </w:r>
      <w:r w:rsidRPr="00C725FC">
        <w:rPr>
          <w:rFonts w:eastAsiaTheme="minorHAnsi"/>
          <w:snapToGrid/>
          <w:color w:val="000000" w:themeColor="text1"/>
          <w:lang w:eastAsia="ja-JP"/>
        </w:rPr>
        <w:t xml:space="preserve"> (such as by </w:t>
      </w:r>
      <w:proofErr w:type="spellStart"/>
      <w:r w:rsidRPr="00C725FC">
        <w:rPr>
          <w:rFonts w:eastAsiaTheme="minorHAnsi"/>
          <w:snapToGrid/>
          <w:color w:val="000000" w:themeColor="text1"/>
          <w:lang w:eastAsia="ja-JP"/>
        </w:rPr>
        <w:t>armour</w:t>
      </w:r>
      <w:proofErr w:type="spellEnd"/>
      <w:r w:rsidRPr="00C725FC">
        <w:rPr>
          <w:rFonts w:eastAsiaTheme="minorHAnsi"/>
          <w:snapToGrid/>
          <w:color w:val="000000" w:themeColor="text1"/>
          <w:lang w:eastAsia="ja-JP"/>
        </w:rPr>
        <w:t xml:space="preserve">). </w:t>
      </w:r>
      <w:sdt>
        <w:sdtPr>
          <w:rPr>
            <w:rStyle w:val="refcitationChar"/>
            <w:rFonts w:eastAsiaTheme="minorHAnsi"/>
            <w:color w:val="000000" w:themeColor="text1"/>
            <w:sz w:val="20"/>
          </w:rPr>
          <w:id w:val="-532341431"/>
          <w:citation/>
        </w:sdtPr>
        <w:sdtEndPr>
          <w:rPr>
            <w:rStyle w:val="refcitationChar"/>
          </w:rPr>
        </w:sdtEndPr>
        <w:sdtContent>
          <w:r w:rsidRPr="00C725FC">
            <w:rPr>
              <w:rStyle w:val="refcitationChar"/>
              <w:rFonts w:eastAsiaTheme="minorHAnsi"/>
              <w:color w:val="000000" w:themeColor="text1"/>
              <w:sz w:val="20"/>
            </w:rPr>
            <w:fldChar w:fldCharType="begin"/>
          </w:r>
          <w:r w:rsidRPr="00C725FC">
            <w:rPr>
              <w:rStyle w:val="refcitationChar"/>
              <w:rFonts w:eastAsiaTheme="minorHAnsi"/>
              <w:color w:val="000000" w:themeColor="text1"/>
              <w:sz w:val="20"/>
            </w:rPr>
            <w:instrText xml:space="preserve"> CITATION HBr59 \l 16393 </w:instrText>
          </w:r>
          <w:r w:rsidRPr="00C725FC">
            <w:rPr>
              <w:rStyle w:val="refcitationChar"/>
              <w:rFonts w:eastAsiaTheme="minorHAnsi"/>
              <w:color w:val="000000" w:themeColor="text1"/>
              <w:sz w:val="20"/>
            </w:rPr>
            <w:fldChar w:fldCharType="separate"/>
          </w:r>
          <w:r w:rsidR="0074037F" w:rsidRPr="0074037F">
            <w:rPr>
              <w:rFonts w:eastAsiaTheme="minorHAnsi"/>
              <w:noProof/>
              <w:color w:val="000000" w:themeColor="text1"/>
              <w:lang w:eastAsia="ja-JP"/>
            </w:rPr>
            <w:t>(H. Brackney, 1959)</w:t>
          </w:r>
          <w:r w:rsidRPr="00C725FC">
            <w:rPr>
              <w:rStyle w:val="refcitationChar"/>
              <w:rFonts w:eastAsiaTheme="minorHAnsi"/>
              <w:color w:val="000000" w:themeColor="text1"/>
              <w:sz w:val="20"/>
            </w:rPr>
            <w:fldChar w:fldCharType="end"/>
          </w:r>
        </w:sdtContent>
      </w:sdt>
      <w:r w:rsidR="002E3512">
        <w:rPr>
          <w:rStyle w:val="refcitationChar"/>
          <w:rFonts w:eastAsiaTheme="minorHAnsi"/>
          <w:color w:val="000000" w:themeColor="text1"/>
          <w:sz w:val="20"/>
        </w:rPr>
        <w:t>,</w:t>
      </w:r>
      <w:sdt>
        <w:sdtPr>
          <w:rPr>
            <w:rStyle w:val="refcitationChar"/>
            <w:rFonts w:eastAsiaTheme="minorHAnsi"/>
            <w:color w:val="000000" w:themeColor="text1"/>
            <w:sz w:val="20"/>
          </w:rPr>
          <w:id w:val="895091291"/>
          <w:citation/>
        </w:sdtPr>
        <w:sdtContent>
          <w:r w:rsidR="002E3512">
            <w:rPr>
              <w:rStyle w:val="refcitationChar"/>
              <w:rFonts w:eastAsiaTheme="minorHAnsi"/>
              <w:color w:val="000000" w:themeColor="text1"/>
              <w:sz w:val="20"/>
            </w:rPr>
            <w:fldChar w:fldCharType="begin"/>
          </w:r>
          <w:r w:rsidR="002E3512">
            <w:rPr>
              <w:rStyle w:val="refcitationChar"/>
              <w:rFonts w:eastAsiaTheme="minorHAnsi"/>
              <w:color w:val="000000" w:themeColor="text1"/>
              <w:sz w:val="20"/>
              <w:lang w:val="en-IN"/>
            </w:rPr>
            <w:instrText xml:space="preserve"> CITATION IEEE24748 \l 16393 </w:instrText>
          </w:r>
          <w:r w:rsidR="002E3512">
            <w:rPr>
              <w:rStyle w:val="refcitationChar"/>
              <w:rFonts w:eastAsiaTheme="minorHAnsi"/>
              <w:color w:val="000000" w:themeColor="text1"/>
              <w:sz w:val="20"/>
            </w:rPr>
            <w:fldChar w:fldCharType="separate"/>
          </w:r>
          <w:r w:rsidR="002E3512">
            <w:rPr>
              <w:rStyle w:val="refcitationChar"/>
              <w:rFonts w:eastAsiaTheme="minorHAnsi"/>
              <w:noProof/>
              <w:color w:val="000000" w:themeColor="text1"/>
              <w:sz w:val="20"/>
              <w:lang w:val="en-IN"/>
            </w:rPr>
            <w:t xml:space="preserve"> </w:t>
          </w:r>
          <w:r w:rsidR="002E3512" w:rsidRPr="002E3512">
            <w:rPr>
              <w:rFonts w:eastAsiaTheme="minorHAnsi"/>
              <w:noProof/>
              <w:color w:val="000000" w:themeColor="text1"/>
              <w:lang w:val="en-IN" w:eastAsia="ja-JP"/>
            </w:rPr>
            <w:t>(ISO/IEC-TR24748-1:2010, 2010)</w:t>
          </w:r>
          <w:r w:rsidR="002E3512">
            <w:rPr>
              <w:rStyle w:val="refcitationChar"/>
              <w:rFonts w:eastAsiaTheme="minorHAnsi"/>
              <w:color w:val="000000" w:themeColor="text1"/>
              <w:sz w:val="20"/>
            </w:rPr>
            <w:fldChar w:fldCharType="end"/>
          </w:r>
        </w:sdtContent>
      </w:sdt>
      <w:r w:rsidRPr="00C725FC">
        <w:rPr>
          <w:rFonts w:eastAsiaTheme="minorHAnsi"/>
          <w:snapToGrid/>
          <w:color w:val="000000" w:themeColor="text1"/>
          <w:lang w:eastAsia="ja-JP"/>
        </w:rPr>
        <w:t xml:space="preserve"> introduced the concept of area fire</w:t>
      </w:r>
      <w:r w:rsidRPr="00C725FC">
        <w:rPr>
          <w:rFonts w:eastAsiaTheme="minorHAnsi"/>
          <w:snapToGrid/>
          <w:color w:val="000000" w:themeColor="text1"/>
          <w:lang w:eastAsia="ja-JP"/>
        </w:rPr>
        <w:fldChar w:fldCharType="begin"/>
      </w:r>
      <w:r w:rsidRPr="00C725FC">
        <w:rPr>
          <w:color w:val="000000" w:themeColor="text1"/>
        </w:rPr>
        <w:instrText xml:space="preserve"> XE "</w:instrText>
      </w:r>
      <w:r w:rsidRPr="00C725FC">
        <w:rPr>
          <w:rFonts w:eastAsiaTheme="minorHAnsi"/>
          <w:snapToGrid/>
          <w:color w:val="000000" w:themeColor="text1"/>
          <w:lang w:eastAsia="ja-JP"/>
        </w:rPr>
        <w:instrText>area fire</w:instrText>
      </w:r>
      <w:r w:rsidRPr="00C725FC">
        <w:rPr>
          <w:color w:val="000000" w:themeColor="text1"/>
        </w:rPr>
        <w:instrText xml:space="preserve">" </w:instrText>
      </w:r>
      <w:r w:rsidRPr="00C725FC">
        <w:rPr>
          <w:rFonts w:eastAsiaTheme="minorHAnsi"/>
          <w:snapToGrid/>
          <w:color w:val="000000" w:themeColor="text1"/>
          <w:lang w:eastAsia="ja-JP"/>
        </w:rPr>
        <w:fldChar w:fldCharType="end"/>
      </w:r>
      <w:r w:rsidRPr="00C725FC">
        <w:rPr>
          <w:rFonts w:eastAsiaTheme="minorHAnsi"/>
          <w:snapToGrid/>
          <w:color w:val="000000" w:themeColor="text1"/>
          <w:lang w:eastAsia="ja-JP"/>
        </w:rPr>
        <w:t xml:space="preserve"> (such as by artillery). </w:t>
      </w:r>
      <w:sdt>
        <w:sdtPr>
          <w:rPr>
            <w:rStyle w:val="refcitationChar"/>
            <w:rFonts w:eastAsiaTheme="minorHAnsi"/>
            <w:color w:val="000000" w:themeColor="text1"/>
            <w:sz w:val="20"/>
          </w:rPr>
          <w:id w:val="767345451"/>
          <w:citation/>
        </w:sdtPr>
        <w:sdtEndPr>
          <w:rPr>
            <w:rStyle w:val="refcitationChar"/>
          </w:rPr>
        </w:sdtEndPr>
        <w:sdtContent>
          <w:r w:rsidRPr="00C725FC">
            <w:rPr>
              <w:rStyle w:val="refcitationChar"/>
              <w:rFonts w:eastAsiaTheme="minorHAnsi"/>
              <w:color w:val="000000" w:themeColor="text1"/>
              <w:sz w:val="20"/>
            </w:rPr>
            <w:fldChar w:fldCharType="begin"/>
          </w:r>
          <w:r w:rsidRPr="00C725FC">
            <w:rPr>
              <w:rStyle w:val="refcitationChar"/>
              <w:rFonts w:eastAsiaTheme="minorHAnsi"/>
              <w:color w:val="000000" w:themeColor="text1"/>
              <w:sz w:val="20"/>
            </w:rPr>
            <w:instrText xml:space="preserve"> CITATION RLH65 \l 16393 </w:instrText>
          </w:r>
          <w:r w:rsidRPr="00C725FC">
            <w:rPr>
              <w:rStyle w:val="refcitationChar"/>
              <w:rFonts w:eastAsiaTheme="minorHAnsi"/>
              <w:color w:val="000000" w:themeColor="text1"/>
              <w:sz w:val="20"/>
            </w:rPr>
            <w:fldChar w:fldCharType="separate"/>
          </w:r>
          <w:r w:rsidR="0074037F" w:rsidRPr="0074037F">
            <w:rPr>
              <w:rFonts w:eastAsiaTheme="minorHAnsi"/>
              <w:noProof/>
              <w:color w:val="000000" w:themeColor="text1"/>
              <w:lang w:eastAsia="ja-JP"/>
            </w:rPr>
            <w:t>(R.L. Helmbold, 1965)</w:t>
          </w:r>
          <w:r w:rsidRPr="00C725FC">
            <w:rPr>
              <w:rStyle w:val="refcitationChar"/>
              <w:rFonts w:eastAsiaTheme="minorHAnsi"/>
              <w:color w:val="000000" w:themeColor="text1"/>
              <w:sz w:val="20"/>
            </w:rPr>
            <w:fldChar w:fldCharType="end"/>
          </w:r>
        </w:sdtContent>
      </w:sdt>
      <w:r w:rsidR="001051B6">
        <w:rPr>
          <w:rStyle w:val="refcitationChar"/>
          <w:rFonts w:eastAsiaTheme="minorHAnsi"/>
          <w:color w:val="000000" w:themeColor="text1"/>
          <w:sz w:val="20"/>
        </w:rPr>
        <w:t>,</w:t>
      </w:r>
      <w:sdt>
        <w:sdtPr>
          <w:rPr>
            <w:rStyle w:val="refcitationChar"/>
            <w:rFonts w:eastAsiaTheme="minorHAnsi"/>
            <w:color w:val="000000" w:themeColor="text1"/>
            <w:sz w:val="20"/>
          </w:rPr>
          <w:id w:val="-429966721"/>
          <w:citation/>
        </w:sdtPr>
        <w:sdtContent>
          <w:r w:rsidR="00CB075B">
            <w:rPr>
              <w:rStyle w:val="refcitationChar"/>
              <w:rFonts w:eastAsiaTheme="minorHAnsi"/>
              <w:color w:val="000000" w:themeColor="text1"/>
              <w:sz w:val="20"/>
            </w:rPr>
            <w:fldChar w:fldCharType="begin"/>
          </w:r>
          <w:r w:rsidR="001A3041">
            <w:rPr>
              <w:rStyle w:val="refcitationChar"/>
              <w:rFonts w:eastAsiaTheme="minorHAnsi"/>
              <w:color w:val="000000" w:themeColor="text1"/>
              <w:sz w:val="20"/>
              <w:lang w:val="en-IN"/>
            </w:rPr>
            <w:instrText xml:space="preserve">CITATION IEEE24748b \l 16393 </w:instrText>
          </w:r>
          <w:r w:rsidR="00CB075B">
            <w:rPr>
              <w:rStyle w:val="refcitationChar"/>
              <w:rFonts w:eastAsiaTheme="minorHAnsi"/>
              <w:color w:val="000000" w:themeColor="text1"/>
              <w:sz w:val="20"/>
            </w:rPr>
            <w:fldChar w:fldCharType="separate"/>
          </w:r>
          <w:r w:rsidR="001A3041">
            <w:rPr>
              <w:rStyle w:val="refcitationChar"/>
              <w:rFonts w:eastAsiaTheme="minorHAnsi"/>
              <w:noProof/>
              <w:color w:val="000000" w:themeColor="text1"/>
              <w:sz w:val="20"/>
            </w:rPr>
            <w:t xml:space="preserve"> </w:t>
          </w:r>
          <w:r w:rsidR="001A3041" w:rsidRPr="001A3041">
            <w:rPr>
              <w:rFonts w:eastAsiaTheme="minorHAnsi"/>
              <w:noProof/>
              <w:color w:val="000000" w:themeColor="text1"/>
              <w:lang w:eastAsia="ja-JP"/>
            </w:rPr>
            <w:t>(ISO/IEC-TR24748-2:2011, 2011)</w:t>
          </w:r>
          <w:r w:rsidR="00CB075B">
            <w:rPr>
              <w:rStyle w:val="refcitationChar"/>
              <w:rFonts w:eastAsiaTheme="minorHAnsi"/>
              <w:color w:val="000000" w:themeColor="text1"/>
              <w:sz w:val="20"/>
            </w:rPr>
            <w:fldChar w:fldCharType="end"/>
          </w:r>
        </w:sdtContent>
      </w:sdt>
      <w:r w:rsidRPr="00C725FC">
        <w:rPr>
          <w:rFonts w:eastAsiaTheme="minorHAnsi"/>
          <w:snapToGrid/>
          <w:color w:val="000000" w:themeColor="text1"/>
          <w:lang w:eastAsia="ja-JP"/>
        </w:rPr>
        <w:t xml:space="preserve"> has given a general form for homogeneous-force attrition rates</w:t>
      </w:r>
      <w:r w:rsidRPr="00C725FC">
        <w:rPr>
          <w:rFonts w:eastAsiaTheme="minorHAnsi"/>
          <w:snapToGrid/>
          <w:color w:val="000000" w:themeColor="text1"/>
          <w:lang w:eastAsia="ja-JP"/>
        </w:rPr>
        <w:fldChar w:fldCharType="begin"/>
      </w:r>
      <w:r w:rsidRPr="00C725FC">
        <w:rPr>
          <w:color w:val="000000" w:themeColor="text1"/>
        </w:rPr>
        <w:instrText xml:space="preserve"> XE "</w:instrText>
      </w:r>
      <w:r w:rsidRPr="00C725FC">
        <w:rPr>
          <w:rFonts w:eastAsiaTheme="minorHAnsi"/>
          <w:snapToGrid/>
          <w:color w:val="000000" w:themeColor="text1"/>
          <w:lang w:eastAsia="ja-JP"/>
        </w:rPr>
        <w:instrText>attrition rates</w:instrText>
      </w:r>
      <w:r w:rsidRPr="00C725FC">
        <w:rPr>
          <w:color w:val="000000" w:themeColor="text1"/>
        </w:rPr>
        <w:instrText xml:space="preserve">" </w:instrText>
      </w:r>
      <w:r w:rsidRPr="00C725FC">
        <w:rPr>
          <w:rFonts w:eastAsiaTheme="minorHAnsi"/>
          <w:snapToGrid/>
          <w:color w:val="000000" w:themeColor="text1"/>
          <w:lang w:eastAsia="ja-JP"/>
        </w:rPr>
        <w:fldChar w:fldCharType="end"/>
      </w:r>
      <w:r w:rsidRPr="00C725FC">
        <w:rPr>
          <w:rFonts w:eastAsiaTheme="minorHAnsi"/>
          <w:snapToGrid/>
          <w:color w:val="000000" w:themeColor="text1"/>
          <w:lang w:eastAsia="ja-JP"/>
        </w:rPr>
        <w:t xml:space="preserve"> (square / linear / logarithmic) and proposed a modification of Lanchester equations for </w:t>
      </w:r>
      <w:r w:rsidRPr="00C725FC">
        <w:rPr>
          <w:rFonts w:eastAsiaTheme="minorHAnsi"/>
          <w:snapToGrid/>
          <w:color w:val="000000" w:themeColor="text1"/>
          <w:lang w:eastAsia="ja-JP"/>
        </w:rPr>
        <w:lastRenderedPageBreak/>
        <w:t xml:space="preserve">modern warfare to account for inefficiencies of scale for the larger force when force sizes are grossly unequal. </w:t>
      </w:r>
    </w:p>
    <w:p w14:paraId="5001DFE5" w14:textId="2423EE4B" w:rsidR="00526043" w:rsidRPr="00C725FC" w:rsidRDefault="00526043" w:rsidP="0020016E">
      <w:pPr>
        <w:pStyle w:val="Paragraph"/>
        <w:spacing w:line="360" w:lineRule="auto"/>
        <w:ind w:firstLine="284"/>
        <w:rPr>
          <w:rFonts w:eastAsiaTheme="minorHAnsi"/>
          <w:snapToGrid/>
          <w:color w:val="000000" w:themeColor="text1"/>
          <w:lang w:eastAsia="ja-JP"/>
        </w:rPr>
      </w:pPr>
      <w:r w:rsidRPr="00C725FC">
        <w:rPr>
          <w:rFonts w:eastAsiaTheme="minorHAnsi"/>
          <w:snapToGrid/>
          <w:color w:val="000000" w:themeColor="text1"/>
          <w:lang w:eastAsia="ja-JP"/>
        </w:rPr>
        <w:t xml:space="preserve">Obtaining numerical values of attrition-rate coefficients (the rate at which an individual weapon-system type kills enemy targets of a particular type) is a major problem for applying the Lanchester model in practice. Two approaches have been originated in this respect </w:t>
      </w:r>
      <w:sdt>
        <w:sdtPr>
          <w:rPr>
            <w:rStyle w:val="refcitationChar"/>
            <w:rFonts w:eastAsiaTheme="minorHAnsi"/>
            <w:color w:val="000000" w:themeColor="text1"/>
            <w:sz w:val="20"/>
          </w:rPr>
          <w:id w:val="-1520232838"/>
          <w:citation/>
        </w:sdtPr>
        <w:sdtEndPr>
          <w:rPr>
            <w:rStyle w:val="refcitationChar"/>
          </w:rPr>
        </w:sdtEndPr>
        <w:sdtContent>
          <w:r w:rsidRPr="00C725FC">
            <w:rPr>
              <w:rStyle w:val="refcitationChar"/>
              <w:rFonts w:eastAsiaTheme="minorHAnsi"/>
              <w:color w:val="000000" w:themeColor="text1"/>
              <w:sz w:val="20"/>
            </w:rPr>
            <w:fldChar w:fldCharType="begin"/>
          </w:r>
          <w:r w:rsidRPr="00C725FC">
            <w:rPr>
              <w:rStyle w:val="refcitationChar"/>
              <w:rFonts w:eastAsiaTheme="minorHAnsi"/>
              <w:color w:val="000000" w:themeColor="text1"/>
              <w:sz w:val="20"/>
            </w:rPr>
            <w:instrText xml:space="preserve"> CITATION JGT83 \l 16393 </w:instrText>
          </w:r>
          <w:r w:rsidRPr="00C725FC">
            <w:rPr>
              <w:rStyle w:val="refcitationChar"/>
              <w:rFonts w:eastAsiaTheme="minorHAnsi"/>
              <w:color w:val="000000" w:themeColor="text1"/>
              <w:sz w:val="20"/>
            </w:rPr>
            <w:fldChar w:fldCharType="separate"/>
          </w:r>
          <w:r w:rsidR="0074037F" w:rsidRPr="0074037F">
            <w:rPr>
              <w:rFonts w:eastAsiaTheme="minorHAnsi"/>
              <w:noProof/>
              <w:color w:val="000000" w:themeColor="text1"/>
              <w:lang w:eastAsia="ja-JP"/>
            </w:rPr>
            <w:t>(J.G. Taylor, 1983)</w:t>
          </w:r>
          <w:r w:rsidRPr="00C725FC">
            <w:rPr>
              <w:rStyle w:val="refcitationChar"/>
              <w:rFonts w:eastAsiaTheme="minorHAnsi"/>
              <w:color w:val="000000" w:themeColor="text1"/>
              <w:sz w:val="20"/>
            </w:rPr>
            <w:fldChar w:fldCharType="end"/>
          </w:r>
        </w:sdtContent>
      </w:sdt>
      <w:r w:rsidR="001A3041">
        <w:rPr>
          <w:rStyle w:val="refcitationChar"/>
          <w:rFonts w:eastAsiaTheme="minorHAnsi"/>
          <w:color w:val="000000" w:themeColor="text1"/>
          <w:sz w:val="20"/>
        </w:rPr>
        <w:t>,</w:t>
      </w:r>
      <w:sdt>
        <w:sdtPr>
          <w:rPr>
            <w:rStyle w:val="refcitationChar"/>
            <w:rFonts w:eastAsiaTheme="minorHAnsi"/>
            <w:color w:val="000000" w:themeColor="text1"/>
            <w:sz w:val="20"/>
          </w:rPr>
          <w:id w:val="-1324342448"/>
          <w:citation/>
        </w:sdtPr>
        <w:sdtContent>
          <w:r w:rsidR="001A3041">
            <w:rPr>
              <w:rStyle w:val="refcitationChar"/>
              <w:rFonts w:eastAsiaTheme="minorHAnsi"/>
              <w:color w:val="000000" w:themeColor="text1"/>
              <w:sz w:val="20"/>
            </w:rPr>
            <w:fldChar w:fldCharType="begin"/>
          </w:r>
          <w:r w:rsidR="001A3041">
            <w:rPr>
              <w:rStyle w:val="refcitationChar"/>
              <w:rFonts w:eastAsiaTheme="minorHAnsi"/>
              <w:color w:val="000000" w:themeColor="text1"/>
              <w:sz w:val="20"/>
              <w:lang w:val="en-IN"/>
            </w:rPr>
            <w:instrText xml:space="preserve"> CITATION IEEE24748c \l 16393 </w:instrText>
          </w:r>
          <w:r w:rsidR="001A3041">
            <w:rPr>
              <w:rStyle w:val="refcitationChar"/>
              <w:rFonts w:eastAsiaTheme="minorHAnsi"/>
              <w:color w:val="000000" w:themeColor="text1"/>
              <w:sz w:val="20"/>
            </w:rPr>
            <w:fldChar w:fldCharType="separate"/>
          </w:r>
          <w:r w:rsidR="001A3041">
            <w:rPr>
              <w:rStyle w:val="refcitationChar"/>
              <w:rFonts w:eastAsiaTheme="minorHAnsi"/>
              <w:noProof/>
              <w:color w:val="000000" w:themeColor="text1"/>
              <w:sz w:val="20"/>
              <w:lang w:val="en-IN"/>
            </w:rPr>
            <w:t xml:space="preserve"> </w:t>
          </w:r>
          <w:r w:rsidR="001A3041" w:rsidRPr="001A3041">
            <w:rPr>
              <w:rFonts w:eastAsiaTheme="minorHAnsi"/>
              <w:noProof/>
              <w:color w:val="000000" w:themeColor="text1"/>
              <w:lang w:val="en-IN" w:eastAsia="ja-JP"/>
            </w:rPr>
            <w:t>(ISO/IEC-TR24748-3:2011, 2011)</w:t>
          </w:r>
          <w:r w:rsidR="001A3041">
            <w:rPr>
              <w:rStyle w:val="refcitationChar"/>
              <w:rFonts w:eastAsiaTheme="minorHAnsi"/>
              <w:color w:val="000000" w:themeColor="text1"/>
              <w:sz w:val="20"/>
            </w:rPr>
            <w:fldChar w:fldCharType="end"/>
          </w:r>
        </w:sdtContent>
      </w:sdt>
      <w:r w:rsidRPr="00C725FC">
        <w:rPr>
          <w:rFonts w:eastAsiaTheme="minorHAnsi"/>
          <w:snapToGrid/>
          <w:color w:val="000000" w:themeColor="text1"/>
          <w:lang w:eastAsia="ja-JP"/>
        </w:rPr>
        <w:t xml:space="preserve">:  </w:t>
      </w:r>
    </w:p>
    <w:p w14:paraId="72F72C3B" w14:textId="77777777" w:rsidR="00526043" w:rsidRPr="00C725FC" w:rsidRDefault="00526043" w:rsidP="00FD7A75">
      <w:pPr>
        <w:pStyle w:val="Sub-paragraph"/>
        <w:tabs>
          <w:tab w:val="clear" w:pos="360"/>
          <w:tab w:val="clear" w:pos="1320"/>
        </w:tabs>
        <w:spacing w:line="360" w:lineRule="auto"/>
        <w:ind w:left="426" w:hanging="284"/>
        <w:rPr>
          <w:rFonts w:eastAsiaTheme="minorHAnsi"/>
          <w:color w:val="000000" w:themeColor="text1"/>
          <w:lang w:val="en-US" w:eastAsia="ja-JP"/>
        </w:rPr>
      </w:pPr>
      <w:r w:rsidRPr="00C725FC">
        <w:rPr>
          <w:rFonts w:eastAsiaTheme="minorHAnsi"/>
          <w:color w:val="000000" w:themeColor="text1"/>
          <w:lang w:val="en-US" w:eastAsia="ja-JP"/>
        </w:rPr>
        <w:t>use of analytical sub models</w:t>
      </w:r>
      <w:r w:rsidRPr="00C725FC">
        <w:rPr>
          <w:rFonts w:eastAsiaTheme="minorHAnsi"/>
          <w:color w:val="000000" w:themeColor="text1"/>
          <w:lang w:val="en-US" w:eastAsia="ja-JP"/>
        </w:rPr>
        <w:fldChar w:fldCharType="begin"/>
      </w:r>
      <w:r w:rsidRPr="00C725FC">
        <w:rPr>
          <w:color w:val="000000" w:themeColor="text1"/>
        </w:rPr>
        <w:instrText xml:space="preserve"> XE "models" </w:instrText>
      </w:r>
      <w:r w:rsidRPr="00C725FC">
        <w:rPr>
          <w:rFonts w:eastAsiaTheme="minorHAnsi"/>
          <w:color w:val="000000" w:themeColor="text1"/>
          <w:lang w:val="en-US" w:eastAsia="ja-JP"/>
        </w:rPr>
        <w:fldChar w:fldCharType="end"/>
      </w:r>
      <w:r w:rsidRPr="00C725FC">
        <w:rPr>
          <w:rFonts w:eastAsiaTheme="minorHAnsi"/>
          <w:color w:val="000000" w:themeColor="text1"/>
          <w:lang w:val="en-US" w:eastAsia="ja-JP"/>
        </w:rPr>
        <w:t>, of the attrition process to compute the desired numerical values; and</w:t>
      </w:r>
    </w:p>
    <w:p w14:paraId="0F68BDAF" w14:textId="77777777" w:rsidR="00526043" w:rsidRPr="00C725FC" w:rsidRDefault="00526043" w:rsidP="00FD7A75">
      <w:pPr>
        <w:pStyle w:val="Sub-paragraph"/>
        <w:tabs>
          <w:tab w:val="clear" w:pos="360"/>
          <w:tab w:val="clear" w:pos="1320"/>
        </w:tabs>
        <w:spacing w:line="360" w:lineRule="auto"/>
        <w:ind w:left="426" w:hanging="284"/>
        <w:rPr>
          <w:rFonts w:eastAsiaTheme="minorHAnsi"/>
          <w:color w:val="000000" w:themeColor="text1"/>
          <w:lang w:val="en-US" w:eastAsia="ja-JP"/>
        </w:rPr>
      </w:pPr>
      <w:r w:rsidRPr="00C725FC">
        <w:rPr>
          <w:rFonts w:eastAsiaTheme="minorHAnsi"/>
          <w:color w:val="000000" w:themeColor="text1"/>
          <w:lang w:val="en-US" w:eastAsia="ja-JP"/>
        </w:rPr>
        <w:t>a statistical estimate, based on ‘combat’ data generated by a detailed combat simulation</w:t>
      </w:r>
      <w:r w:rsidRPr="00C725FC">
        <w:rPr>
          <w:rFonts w:eastAsiaTheme="minorHAnsi"/>
          <w:color w:val="000000" w:themeColor="text1"/>
          <w:lang w:val="en-US" w:eastAsia="ja-JP"/>
        </w:rPr>
        <w:fldChar w:fldCharType="begin"/>
      </w:r>
      <w:r w:rsidRPr="00C725FC">
        <w:rPr>
          <w:color w:val="000000" w:themeColor="text1"/>
        </w:rPr>
        <w:instrText xml:space="preserve"> XE "</w:instrText>
      </w:r>
      <w:r w:rsidRPr="00C725FC">
        <w:rPr>
          <w:noProof/>
          <w:snapToGrid w:val="0"/>
          <w:color w:val="000000" w:themeColor="text1"/>
        </w:rPr>
        <w:instrText>simulation</w:instrText>
      </w:r>
      <w:r w:rsidRPr="00C725FC">
        <w:rPr>
          <w:color w:val="000000" w:themeColor="text1"/>
        </w:rPr>
        <w:instrText xml:space="preserve">" </w:instrText>
      </w:r>
      <w:r w:rsidRPr="00C725FC">
        <w:rPr>
          <w:rFonts w:eastAsiaTheme="minorHAnsi"/>
          <w:color w:val="000000" w:themeColor="text1"/>
          <w:lang w:val="en-US" w:eastAsia="ja-JP"/>
        </w:rPr>
        <w:fldChar w:fldCharType="end"/>
      </w:r>
      <w:r w:rsidRPr="00C725FC">
        <w:rPr>
          <w:rFonts w:eastAsiaTheme="minorHAnsi"/>
          <w:color w:val="000000" w:themeColor="text1"/>
          <w:lang w:val="en-US" w:eastAsia="ja-JP"/>
        </w:rPr>
        <w:t xml:space="preserve">. </w:t>
      </w:r>
    </w:p>
    <w:p w14:paraId="4041ABEE" w14:textId="77777777" w:rsidR="00526043" w:rsidRPr="00C725FC" w:rsidRDefault="00526043" w:rsidP="00126AE4">
      <w:pPr>
        <w:autoSpaceDE w:val="0"/>
        <w:autoSpaceDN w:val="0"/>
        <w:adjustRightInd w:val="0"/>
        <w:spacing w:after="100"/>
        <w:ind w:firstLine="142"/>
        <w:jc w:val="both"/>
        <w:rPr>
          <w:rFonts w:ascii="Times New Roman" w:hAnsi="Times New Roman" w:cs="Times New Roman"/>
          <w:color w:val="000000" w:themeColor="text1"/>
        </w:rPr>
      </w:pPr>
      <w:proofErr w:type="gramStart"/>
      <w:r w:rsidRPr="00C725FC">
        <w:rPr>
          <w:rFonts w:ascii="Times New Roman" w:hAnsi="Times New Roman" w:cs="Times New Roman"/>
          <w:color w:val="000000" w:themeColor="text1"/>
        </w:rPr>
        <w:t>In reality, actual</w:t>
      </w:r>
      <w:proofErr w:type="gramEnd"/>
      <w:r w:rsidRPr="00C725FC">
        <w:rPr>
          <w:rFonts w:ascii="Times New Roman" w:hAnsi="Times New Roman" w:cs="Times New Roman"/>
          <w:color w:val="000000" w:themeColor="text1"/>
        </w:rPr>
        <w:t xml:space="preserve"> historical combat data is not easily available. Therefore, the practice is to use data generated either by combat field experiments or by a high-resolution combat simulation</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w:instrText>
      </w:r>
      <w:r w:rsidRPr="00C725FC">
        <w:rPr>
          <w:rFonts w:ascii="Times New Roman" w:hAnsi="Times New Roman" w:cs="Times New Roman"/>
          <w:noProof/>
          <w:snapToGrid w:val="0"/>
          <w:color w:val="000000" w:themeColor="text1"/>
        </w:rPr>
        <w:instrText>simulation</w:instrText>
      </w:r>
      <w:r w:rsidRPr="00C725FC">
        <w:rPr>
          <w:rFonts w:ascii="Times New Roman" w:hAnsi="Times New Roman" w:cs="Times New Roman"/>
          <w:color w:val="000000" w:themeColor="text1"/>
        </w:rPr>
        <w:instrText xml:space="preserve">"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In the latter approach, one uses combat </w:t>
      </w:r>
      <w:r w:rsidRPr="00C725FC">
        <w:rPr>
          <w:rFonts w:ascii="Times New Roman" w:hAnsi="Times New Roman" w:cs="Times New Roman"/>
          <w:color w:val="000000" w:themeColor="text1"/>
        </w:rPr>
        <w:lastRenderedPageBreak/>
        <w:t xml:space="preserve">data to compute statistical estimates of the attrition rate coefficients. </w:t>
      </w:r>
    </w:p>
    <w:p w14:paraId="326D9CA2" w14:textId="1E7C76D5" w:rsidR="00526043" w:rsidRPr="00C725FC" w:rsidRDefault="00526043" w:rsidP="00126AE4">
      <w:pPr>
        <w:pStyle w:val="BodyText3"/>
        <w:spacing w:after="100"/>
        <w:ind w:firstLine="142"/>
        <w:jc w:val="both"/>
        <w:rPr>
          <w:rFonts w:ascii="Times New Roman" w:hAnsi="Times New Roman" w:cs="Times New Roman"/>
          <w:color w:val="000000" w:themeColor="text1"/>
          <w:sz w:val="20"/>
          <w:szCs w:val="20"/>
        </w:rPr>
      </w:pPr>
      <w:r w:rsidRPr="00C725FC">
        <w:rPr>
          <w:rFonts w:ascii="Times New Roman" w:hAnsi="Times New Roman" w:cs="Times New Roman"/>
          <w:color w:val="000000" w:themeColor="text1"/>
          <w:sz w:val="20"/>
          <w:szCs w:val="20"/>
        </w:rPr>
        <w:t xml:space="preserve">There are four principal statistical methods for computing such point estimates </w:t>
      </w:r>
      <w:sdt>
        <w:sdtPr>
          <w:rPr>
            <w:rFonts w:ascii="Times New Roman" w:hAnsi="Times New Roman" w:cs="Times New Roman"/>
            <w:color w:val="000000" w:themeColor="text1"/>
            <w:sz w:val="20"/>
            <w:szCs w:val="20"/>
          </w:rPr>
          <w:id w:val="-817031622"/>
          <w:citation/>
        </w:sdtPr>
        <w:sdtEndPr>
          <w:rPr>
            <w:rStyle w:val="refcitationChar"/>
            <w:b/>
          </w:rPr>
        </w:sdtEndPr>
        <w:sdtContent>
          <w:r w:rsidRPr="00C725FC">
            <w:rPr>
              <w:rStyle w:val="refcitationChar"/>
              <w:rFonts w:ascii="Times New Roman" w:hAnsi="Times New Roman" w:cs="Times New Roman"/>
              <w:color w:val="000000" w:themeColor="text1"/>
              <w:sz w:val="20"/>
            </w:rPr>
            <w:fldChar w:fldCharType="begin"/>
          </w:r>
          <w:r w:rsidRPr="00C725FC">
            <w:rPr>
              <w:rStyle w:val="refcitationChar"/>
              <w:rFonts w:ascii="Times New Roman" w:hAnsi="Times New Roman" w:cs="Times New Roman"/>
              <w:color w:val="000000" w:themeColor="text1"/>
              <w:sz w:val="20"/>
            </w:rPr>
            <w:instrText xml:space="preserve"> CITATION VKR84 \l 16393 </w:instrText>
          </w:r>
          <w:r w:rsidRPr="00C725FC">
            <w:rPr>
              <w:rStyle w:val="refcitationChar"/>
              <w:rFonts w:ascii="Times New Roman" w:hAnsi="Times New Roman" w:cs="Times New Roman"/>
              <w:color w:val="000000" w:themeColor="text1"/>
              <w:sz w:val="20"/>
            </w:rPr>
            <w:fldChar w:fldCharType="separate"/>
          </w:r>
          <w:r w:rsidR="0074037F" w:rsidRPr="0074037F">
            <w:rPr>
              <w:rFonts w:ascii="Times New Roman" w:hAnsi="Times New Roman" w:cs="Times New Roman"/>
              <w:noProof/>
              <w:color w:val="000000" w:themeColor="text1"/>
              <w:sz w:val="20"/>
              <w:szCs w:val="20"/>
            </w:rPr>
            <w:t>(V.K. Rohatgi, 1984)</w:t>
          </w:r>
          <w:r w:rsidRPr="00C725FC">
            <w:rPr>
              <w:rStyle w:val="refcitationChar"/>
              <w:rFonts w:ascii="Times New Roman" w:hAnsi="Times New Roman" w:cs="Times New Roman"/>
              <w:color w:val="000000" w:themeColor="text1"/>
              <w:sz w:val="20"/>
            </w:rPr>
            <w:fldChar w:fldCharType="end"/>
          </w:r>
        </w:sdtContent>
      </w:sdt>
      <w:r w:rsidR="001A3041">
        <w:rPr>
          <w:rStyle w:val="refcitationChar"/>
          <w:rFonts w:ascii="Times New Roman" w:hAnsi="Times New Roman" w:cs="Times New Roman"/>
          <w:color w:val="000000" w:themeColor="text1"/>
          <w:sz w:val="20"/>
        </w:rPr>
        <w:t>,</w:t>
      </w:r>
      <w:sdt>
        <w:sdtPr>
          <w:rPr>
            <w:rStyle w:val="refcitationChar"/>
            <w:rFonts w:ascii="Times New Roman" w:hAnsi="Times New Roman" w:cs="Times New Roman"/>
            <w:color w:val="000000" w:themeColor="text1"/>
            <w:sz w:val="20"/>
          </w:rPr>
          <w:id w:val="-1938278015"/>
          <w:citation/>
        </w:sdtPr>
        <w:sdtContent>
          <w:r w:rsidR="00405331">
            <w:rPr>
              <w:rStyle w:val="refcitationChar"/>
              <w:rFonts w:ascii="Times New Roman" w:hAnsi="Times New Roman" w:cs="Times New Roman"/>
              <w:color w:val="000000" w:themeColor="text1"/>
              <w:sz w:val="20"/>
            </w:rPr>
            <w:fldChar w:fldCharType="begin"/>
          </w:r>
          <w:r w:rsidR="00405331">
            <w:rPr>
              <w:rStyle w:val="refcitationChar"/>
              <w:rFonts w:ascii="Times New Roman" w:hAnsi="Times New Roman" w:cs="Times New Roman"/>
              <w:color w:val="000000" w:themeColor="text1"/>
              <w:sz w:val="20"/>
              <w:lang w:val="en-IN"/>
            </w:rPr>
            <w:instrText xml:space="preserve"> CITATION ISOa \l 16393 </w:instrText>
          </w:r>
          <w:r w:rsidR="00405331">
            <w:rPr>
              <w:rStyle w:val="refcitationChar"/>
              <w:rFonts w:ascii="Times New Roman" w:hAnsi="Times New Roman" w:cs="Times New Roman"/>
              <w:color w:val="000000" w:themeColor="text1"/>
              <w:sz w:val="20"/>
            </w:rPr>
            <w:fldChar w:fldCharType="separate"/>
          </w:r>
          <w:r w:rsidR="00405331">
            <w:rPr>
              <w:rStyle w:val="refcitationChar"/>
              <w:rFonts w:ascii="Times New Roman" w:hAnsi="Times New Roman" w:cs="Times New Roman"/>
              <w:noProof/>
              <w:color w:val="000000" w:themeColor="text1"/>
              <w:sz w:val="20"/>
              <w:lang w:val="en-IN"/>
            </w:rPr>
            <w:t xml:space="preserve"> </w:t>
          </w:r>
          <w:r w:rsidR="00405331" w:rsidRPr="00405331">
            <w:rPr>
              <w:rFonts w:ascii="Times New Roman" w:hAnsi="Times New Roman" w:cs="Times New Roman"/>
              <w:noProof/>
              <w:color w:val="000000" w:themeColor="text1"/>
              <w:sz w:val="20"/>
              <w:szCs w:val="20"/>
              <w:lang w:val="en-IN"/>
            </w:rPr>
            <w:t>(ISO-10303-AP233)</w:t>
          </w:r>
          <w:r w:rsidR="00405331">
            <w:rPr>
              <w:rStyle w:val="refcitationChar"/>
              <w:rFonts w:ascii="Times New Roman" w:hAnsi="Times New Roman" w:cs="Times New Roman"/>
              <w:color w:val="000000" w:themeColor="text1"/>
              <w:sz w:val="20"/>
            </w:rPr>
            <w:fldChar w:fldCharType="end"/>
          </w:r>
        </w:sdtContent>
      </w:sdt>
      <w:r w:rsidRPr="00C725FC">
        <w:rPr>
          <w:rStyle w:val="refcitationChar"/>
          <w:rFonts w:ascii="Times New Roman" w:hAnsi="Times New Roman" w:cs="Times New Roman"/>
          <w:color w:val="000000" w:themeColor="text1"/>
          <w:sz w:val="20"/>
        </w:rPr>
        <w:t>:</w:t>
      </w:r>
      <w:r w:rsidRPr="00C725FC">
        <w:rPr>
          <w:rFonts w:ascii="Times New Roman" w:hAnsi="Times New Roman" w:cs="Times New Roman"/>
          <w:color w:val="000000" w:themeColor="text1"/>
          <w:sz w:val="20"/>
          <w:szCs w:val="20"/>
        </w:rPr>
        <w:t xml:space="preserve"> (a) method of moments estimation (MME) (b) maximum likelihood estimation (MLE) (c) Bayes estimation (BE) and (d) least square estimation (LSE). Of these four methods, only maximum likelihood estimation method has been used extensively for estimating attrition rate coefficients from combat simulation</w:t>
      </w:r>
      <w:r w:rsidRPr="00C725FC">
        <w:rPr>
          <w:rFonts w:ascii="Times New Roman" w:hAnsi="Times New Roman" w:cs="Times New Roman"/>
          <w:color w:val="000000" w:themeColor="text1"/>
          <w:sz w:val="20"/>
          <w:szCs w:val="20"/>
        </w:rPr>
        <w:fldChar w:fldCharType="begin"/>
      </w:r>
      <w:r w:rsidRPr="00C725FC">
        <w:rPr>
          <w:rFonts w:ascii="Times New Roman" w:hAnsi="Times New Roman" w:cs="Times New Roman"/>
          <w:color w:val="000000" w:themeColor="text1"/>
          <w:sz w:val="20"/>
          <w:szCs w:val="20"/>
        </w:rPr>
        <w:instrText xml:space="preserve"> XE "</w:instrText>
      </w:r>
      <w:r w:rsidRPr="00C725FC">
        <w:rPr>
          <w:rFonts w:ascii="Times New Roman" w:hAnsi="Times New Roman" w:cs="Times New Roman"/>
          <w:noProof/>
          <w:snapToGrid w:val="0"/>
          <w:color w:val="000000" w:themeColor="text1"/>
          <w:sz w:val="20"/>
          <w:szCs w:val="20"/>
        </w:rPr>
        <w:instrText>simulation</w:instrText>
      </w:r>
      <w:r w:rsidRPr="00C725FC">
        <w:rPr>
          <w:rFonts w:ascii="Times New Roman" w:hAnsi="Times New Roman" w:cs="Times New Roman"/>
          <w:color w:val="000000" w:themeColor="text1"/>
          <w:sz w:val="20"/>
          <w:szCs w:val="20"/>
        </w:rPr>
        <w:instrText xml:space="preserve">" </w:instrText>
      </w:r>
      <w:r w:rsidRPr="00C725FC">
        <w:rPr>
          <w:rFonts w:ascii="Times New Roman" w:hAnsi="Times New Roman" w:cs="Times New Roman"/>
          <w:color w:val="000000" w:themeColor="text1"/>
          <w:sz w:val="20"/>
          <w:szCs w:val="20"/>
        </w:rPr>
        <w:fldChar w:fldCharType="end"/>
      </w:r>
      <w:r w:rsidRPr="00C725FC">
        <w:rPr>
          <w:rFonts w:ascii="Times New Roman" w:hAnsi="Times New Roman" w:cs="Times New Roman"/>
          <w:color w:val="000000" w:themeColor="text1"/>
          <w:sz w:val="20"/>
          <w:szCs w:val="20"/>
        </w:rPr>
        <w:t xml:space="preserve"> [</w:t>
      </w:r>
      <w:sdt>
        <w:sdtPr>
          <w:rPr>
            <w:rFonts w:ascii="Times New Roman" w:hAnsi="Times New Roman" w:cs="Times New Roman"/>
            <w:color w:val="000000" w:themeColor="text1"/>
            <w:sz w:val="20"/>
            <w:szCs w:val="20"/>
          </w:rPr>
          <w:id w:val="1567307044"/>
          <w:citation/>
        </w:sdtPr>
        <w:sdtEndPr>
          <w:rPr>
            <w:rStyle w:val="refcitationChar"/>
            <w:b/>
          </w:rPr>
        </w:sdtEndPr>
        <w:sdtContent>
          <w:r w:rsidRPr="00C725FC">
            <w:rPr>
              <w:rStyle w:val="refcitationChar"/>
              <w:rFonts w:ascii="Times New Roman" w:hAnsi="Times New Roman" w:cs="Times New Roman"/>
              <w:color w:val="000000" w:themeColor="text1"/>
              <w:sz w:val="20"/>
            </w:rPr>
            <w:fldChar w:fldCharType="begin"/>
          </w:r>
          <w:r w:rsidRPr="00C725FC">
            <w:rPr>
              <w:rStyle w:val="refcitationChar"/>
              <w:rFonts w:ascii="Times New Roman" w:hAnsi="Times New Roman" w:cs="Times New Roman"/>
              <w:color w:val="000000" w:themeColor="text1"/>
              <w:sz w:val="20"/>
            </w:rPr>
            <w:instrText xml:space="preserve"> CITATION GMC69 \l 16393 </w:instrText>
          </w:r>
          <w:r w:rsidRPr="00C725FC">
            <w:rPr>
              <w:rStyle w:val="refcitationChar"/>
              <w:rFonts w:ascii="Times New Roman" w:hAnsi="Times New Roman" w:cs="Times New Roman"/>
              <w:color w:val="000000" w:themeColor="text1"/>
              <w:sz w:val="20"/>
            </w:rPr>
            <w:fldChar w:fldCharType="separate"/>
          </w:r>
          <w:r w:rsidR="0074037F">
            <w:rPr>
              <w:rStyle w:val="refcitationChar"/>
              <w:rFonts w:ascii="Times New Roman" w:hAnsi="Times New Roman" w:cs="Times New Roman"/>
              <w:noProof/>
              <w:color w:val="000000" w:themeColor="text1"/>
              <w:sz w:val="20"/>
            </w:rPr>
            <w:t xml:space="preserve"> </w:t>
          </w:r>
          <w:r w:rsidR="0074037F" w:rsidRPr="0074037F">
            <w:rPr>
              <w:rFonts w:ascii="Times New Roman" w:hAnsi="Times New Roman" w:cs="Times New Roman"/>
              <w:noProof/>
              <w:color w:val="000000" w:themeColor="text1"/>
              <w:sz w:val="20"/>
              <w:szCs w:val="20"/>
            </w:rPr>
            <w:t>(G.M. Clark, 1969)</w:t>
          </w:r>
          <w:r w:rsidRPr="00C725FC">
            <w:rPr>
              <w:rStyle w:val="refcitationChar"/>
              <w:rFonts w:ascii="Times New Roman" w:hAnsi="Times New Roman" w:cs="Times New Roman"/>
              <w:color w:val="000000" w:themeColor="text1"/>
              <w:sz w:val="20"/>
            </w:rPr>
            <w:fldChar w:fldCharType="end"/>
          </w:r>
        </w:sdtContent>
      </w:sdt>
      <w:r w:rsidRPr="00C725FC">
        <w:rPr>
          <w:rFonts w:ascii="Times New Roman" w:hAnsi="Times New Roman" w:cs="Times New Roman"/>
          <w:color w:val="000000" w:themeColor="text1"/>
          <w:sz w:val="20"/>
          <w:szCs w:val="20"/>
        </w:rPr>
        <w:t>,</w:t>
      </w:r>
      <w:sdt>
        <w:sdtPr>
          <w:rPr>
            <w:rStyle w:val="refcitationChar"/>
            <w:rFonts w:ascii="Times New Roman" w:hAnsi="Times New Roman" w:cs="Times New Roman"/>
            <w:color w:val="000000" w:themeColor="text1"/>
            <w:sz w:val="20"/>
          </w:rPr>
          <w:id w:val="799110930"/>
          <w:citation/>
        </w:sdtPr>
        <w:sdtEndPr>
          <w:rPr>
            <w:rStyle w:val="refcitationChar"/>
          </w:rPr>
        </w:sdtEndPr>
        <w:sdtContent>
          <w:r w:rsidRPr="00C725FC">
            <w:rPr>
              <w:rStyle w:val="refcitationChar"/>
              <w:rFonts w:ascii="Times New Roman" w:hAnsi="Times New Roman" w:cs="Times New Roman"/>
              <w:color w:val="000000" w:themeColor="text1"/>
              <w:sz w:val="20"/>
            </w:rPr>
            <w:fldChar w:fldCharType="begin"/>
          </w:r>
          <w:r w:rsidRPr="00C725FC">
            <w:rPr>
              <w:rStyle w:val="refcitationChar"/>
              <w:rFonts w:ascii="Times New Roman" w:hAnsi="Times New Roman" w:cs="Times New Roman"/>
              <w:color w:val="000000" w:themeColor="text1"/>
              <w:sz w:val="20"/>
            </w:rPr>
            <w:instrText xml:space="preserve"> CITATION JAn73 \l 16393 </w:instrText>
          </w:r>
          <w:r w:rsidRPr="00C725FC">
            <w:rPr>
              <w:rStyle w:val="refcitationChar"/>
              <w:rFonts w:ascii="Times New Roman" w:hAnsi="Times New Roman" w:cs="Times New Roman"/>
              <w:color w:val="000000" w:themeColor="text1"/>
              <w:sz w:val="20"/>
            </w:rPr>
            <w:fldChar w:fldCharType="separate"/>
          </w:r>
          <w:r w:rsidR="0074037F">
            <w:rPr>
              <w:rStyle w:val="refcitationChar"/>
              <w:rFonts w:ascii="Times New Roman" w:hAnsi="Times New Roman" w:cs="Times New Roman"/>
              <w:noProof/>
              <w:color w:val="000000" w:themeColor="text1"/>
              <w:sz w:val="20"/>
            </w:rPr>
            <w:t xml:space="preserve"> </w:t>
          </w:r>
          <w:r w:rsidR="0074037F" w:rsidRPr="0074037F">
            <w:rPr>
              <w:rFonts w:ascii="Times New Roman" w:hAnsi="Times New Roman" w:cs="Times New Roman"/>
              <w:noProof/>
              <w:color w:val="000000" w:themeColor="text1"/>
              <w:sz w:val="20"/>
              <w:szCs w:val="20"/>
            </w:rPr>
            <w:t>(J. Andrighetti, September, 1973.)</w:t>
          </w:r>
          <w:r w:rsidRPr="00C725FC">
            <w:rPr>
              <w:rStyle w:val="refcitationChar"/>
              <w:rFonts w:ascii="Times New Roman" w:hAnsi="Times New Roman" w:cs="Times New Roman"/>
              <w:color w:val="000000" w:themeColor="text1"/>
              <w:sz w:val="20"/>
            </w:rPr>
            <w:fldChar w:fldCharType="end"/>
          </w:r>
        </w:sdtContent>
      </w:sdt>
      <w:r w:rsidRPr="00C725FC">
        <w:rPr>
          <w:rStyle w:val="refcitationChar"/>
          <w:rFonts w:ascii="Times New Roman" w:hAnsi="Times New Roman" w:cs="Times New Roman"/>
          <w:color w:val="000000" w:themeColor="text1"/>
          <w:sz w:val="20"/>
        </w:rPr>
        <w:t>,</w:t>
      </w:r>
      <w:sdt>
        <w:sdtPr>
          <w:rPr>
            <w:rStyle w:val="refcitationChar"/>
            <w:rFonts w:ascii="Times New Roman" w:hAnsi="Times New Roman" w:cs="Times New Roman"/>
            <w:color w:val="000000" w:themeColor="text1"/>
            <w:sz w:val="20"/>
          </w:rPr>
          <w:id w:val="-316958585"/>
          <w:citation/>
        </w:sdtPr>
        <w:sdtEndPr>
          <w:rPr>
            <w:rStyle w:val="refcitationChar"/>
          </w:rPr>
        </w:sdtEndPr>
        <w:sdtContent>
          <w:r w:rsidRPr="00C725FC">
            <w:rPr>
              <w:rStyle w:val="refcitationChar"/>
              <w:rFonts w:ascii="Times New Roman" w:hAnsi="Times New Roman" w:cs="Times New Roman"/>
              <w:color w:val="000000" w:themeColor="text1"/>
              <w:sz w:val="20"/>
            </w:rPr>
            <w:fldChar w:fldCharType="begin"/>
          </w:r>
          <w:r w:rsidR="0074037F">
            <w:rPr>
              <w:rStyle w:val="refcitationChar"/>
              <w:rFonts w:ascii="Times New Roman" w:hAnsi="Times New Roman" w:cs="Times New Roman"/>
              <w:color w:val="000000" w:themeColor="text1"/>
              <w:sz w:val="20"/>
            </w:rPr>
            <w:instrText xml:space="preserve">CITATION RGS73 \l 16393 </w:instrText>
          </w:r>
          <w:r w:rsidRPr="00C725FC">
            <w:rPr>
              <w:rStyle w:val="refcitationChar"/>
              <w:rFonts w:ascii="Times New Roman" w:hAnsi="Times New Roman" w:cs="Times New Roman"/>
              <w:color w:val="000000" w:themeColor="text1"/>
              <w:sz w:val="20"/>
            </w:rPr>
            <w:fldChar w:fldCharType="separate"/>
          </w:r>
          <w:r w:rsidR="0074037F">
            <w:rPr>
              <w:rStyle w:val="refcitationChar"/>
              <w:rFonts w:ascii="Times New Roman" w:hAnsi="Times New Roman" w:cs="Times New Roman"/>
              <w:noProof/>
              <w:color w:val="000000" w:themeColor="text1"/>
              <w:sz w:val="20"/>
            </w:rPr>
            <w:t xml:space="preserve"> </w:t>
          </w:r>
          <w:r w:rsidR="0074037F" w:rsidRPr="0074037F">
            <w:rPr>
              <w:rFonts w:ascii="Times New Roman" w:hAnsi="Times New Roman" w:cs="Times New Roman"/>
              <w:noProof/>
              <w:color w:val="000000" w:themeColor="text1"/>
              <w:sz w:val="20"/>
              <w:szCs w:val="20"/>
            </w:rPr>
            <w:t>(R. G. Stockton, 1973)</w:t>
          </w:r>
          <w:r w:rsidRPr="00C725FC">
            <w:rPr>
              <w:rStyle w:val="refcitationChar"/>
              <w:rFonts w:ascii="Times New Roman" w:hAnsi="Times New Roman" w:cs="Times New Roman"/>
              <w:color w:val="000000" w:themeColor="text1"/>
              <w:sz w:val="20"/>
            </w:rPr>
            <w:fldChar w:fldCharType="end"/>
          </w:r>
        </w:sdtContent>
      </w:sdt>
      <w:r w:rsidRPr="00C725FC">
        <w:rPr>
          <w:rStyle w:val="refcitationChar"/>
          <w:rFonts w:ascii="Times New Roman" w:hAnsi="Times New Roman" w:cs="Times New Roman"/>
          <w:color w:val="000000" w:themeColor="text1"/>
          <w:sz w:val="20"/>
        </w:rPr>
        <w:t>,</w:t>
      </w:r>
      <w:sdt>
        <w:sdtPr>
          <w:rPr>
            <w:rStyle w:val="refcitationChar"/>
            <w:rFonts w:ascii="Times New Roman" w:hAnsi="Times New Roman" w:cs="Times New Roman"/>
            <w:color w:val="000000" w:themeColor="text1"/>
            <w:sz w:val="20"/>
          </w:rPr>
          <w:id w:val="-580053455"/>
          <w:citation/>
        </w:sdtPr>
        <w:sdtEndPr>
          <w:rPr>
            <w:rStyle w:val="refcitationChar"/>
          </w:rPr>
        </w:sdtEndPr>
        <w:sdtContent>
          <w:r w:rsidRPr="00C725FC">
            <w:rPr>
              <w:rStyle w:val="refcitationChar"/>
              <w:rFonts w:ascii="Times New Roman" w:hAnsi="Times New Roman" w:cs="Times New Roman"/>
              <w:color w:val="000000" w:themeColor="text1"/>
              <w:sz w:val="20"/>
            </w:rPr>
            <w:fldChar w:fldCharType="begin"/>
          </w:r>
          <w:r w:rsidRPr="00C725FC">
            <w:rPr>
              <w:rStyle w:val="refcitationChar"/>
              <w:rFonts w:ascii="Times New Roman" w:hAnsi="Times New Roman" w:cs="Times New Roman"/>
              <w:color w:val="000000" w:themeColor="text1"/>
              <w:sz w:val="20"/>
            </w:rPr>
            <w:instrText xml:space="preserve"> CITATION BCG79 \l 16393 </w:instrText>
          </w:r>
          <w:r w:rsidRPr="00C725FC">
            <w:rPr>
              <w:rStyle w:val="refcitationChar"/>
              <w:rFonts w:ascii="Times New Roman" w:hAnsi="Times New Roman" w:cs="Times New Roman"/>
              <w:color w:val="000000" w:themeColor="text1"/>
              <w:sz w:val="20"/>
            </w:rPr>
            <w:fldChar w:fldCharType="separate"/>
          </w:r>
          <w:r w:rsidR="0074037F">
            <w:rPr>
              <w:rStyle w:val="refcitationChar"/>
              <w:rFonts w:ascii="Times New Roman" w:hAnsi="Times New Roman" w:cs="Times New Roman"/>
              <w:noProof/>
              <w:color w:val="000000" w:themeColor="text1"/>
              <w:sz w:val="20"/>
            </w:rPr>
            <w:t xml:space="preserve"> </w:t>
          </w:r>
          <w:r w:rsidR="0074037F" w:rsidRPr="0074037F">
            <w:rPr>
              <w:rFonts w:ascii="Times New Roman" w:hAnsi="Times New Roman" w:cs="Times New Roman"/>
              <w:noProof/>
              <w:color w:val="000000" w:themeColor="text1"/>
              <w:sz w:val="20"/>
              <w:szCs w:val="20"/>
            </w:rPr>
            <w:t>(B.C. Graham, June 1979)</w:t>
          </w:r>
          <w:r w:rsidRPr="00C725FC">
            <w:rPr>
              <w:rStyle w:val="refcitationChar"/>
              <w:rFonts w:ascii="Times New Roman" w:hAnsi="Times New Roman" w:cs="Times New Roman"/>
              <w:color w:val="000000" w:themeColor="text1"/>
              <w:sz w:val="20"/>
            </w:rPr>
            <w:fldChar w:fldCharType="end"/>
          </w:r>
        </w:sdtContent>
      </w:sdt>
      <w:r w:rsidRPr="00C725FC">
        <w:rPr>
          <w:rStyle w:val="refcitationChar"/>
          <w:rFonts w:ascii="Times New Roman" w:hAnsi="Times New Roman" w:cs="Times New Roman"/>
          <w:color w:val="000000" w:themeColor="text1"/>
          <w:sz w:val="20"/>
        </w:rPr>
        <w:t>,</w:t>
      </w:r>
      <w:sdt>
        <w:sdtPr>
          <w:rPr>
            <w:rStyle w:val="refcitationChar"/>
            <w:rFonts w:ascii="Times New Roman" w:hAnsi="Times New Roman" w:cs="Times New Roman"/>
            <w:color w:val="000000" w:themeColor="text1"/>
            <w:sz w:val="20"/>
          </w:rPr>
          <w:id w:val="-1552067924"/>
          <w:citation/>
        </w:sdtPr>
        <w:sdtEndPr>
          <w:rPr>
            <w:rStyle w:val="DefaultParagraphFont"/>
            <w:b w:val="0"/>
            <w:szCs w:val="16"/>
          </w:rPr>
        </w:sdtEndPr>
        <w:sdtContent>
          <w:r w:rsidRPr="00C725FC">
            <w:rPr>
              <w:rStyle w:val="refcitationChar"/>
              <w:rFonts w:ascii="Times New Roman" w:hAnsi="Times New Roman" w:cs="Times New Roman"/>
              <w:color w:val="000000" w:themeColor="text1"/>
              <w:sz w:val="20"/>
            </w:rPr>
            <w:fldChar w:fldCharType="begin"/>
          </w:r>
          <w:r w:rsidRPr="00C725FC">
            <w:rPr>
              <w:rStyle w:val="refcitationChar"/>
              <w:rFonts w:ascii="Times New Roman" w:hAnsi="Times New Roman" w:cs="Times New Roman"/>
              <w:color w:val="000000" w:themeColor="text1"/>
              <w:sz w:val="20"/>
            </w:rPr>
            <w:instrText xml:space="preserve"> CITATION JGT00 \l 16393 </w:instrText>
          </w:r>
          <w:r w:rsidRPr="00C725FC">
            <w:rPr>
              <w:rStyle w:val="refcitationChar"/>
              <w:rFonts w:ascii="Times New Roman" w:hAnsi="Times New Roman" w:cs="Times New Roman"/>
              <w:color w:val="000000" w:themeColor="text1"/>
              <w:sz w:val="20"/>
            </w:rPr>
            <w:fldChar w:fldCharType="separate"/>
          </w:r>
          <w:r w:rsidR="0074037F">
            <w:rPr>
              <w:rStyle w:val="refcitationChar"/>
              <w:rFonts w:ascii="Times New Roman" w:hAnsi="Times New Roman" w:cs="Times New Roman"/>
              <w:noProof/>
              <w:color w:val="000000" w:themeColor="text1"/>
              <w:sz w:val="20"/>
            </w:rPr>
            <w:t xml:space="preserve"> </w:t>
          </w:r>
          <w:r w:rsidR="0074037F" w:rsidRPr="0074037F">
            <w:rPr>
              <w:rFonts w:ascii="Times New Roman" w:hAnsi="Times New Roman" w:cs="Times New Roman"/>
              <w:noProof/>
              <w:color w:val="000000" w:themeColor="text1"/>
              <w:sz w:val="20"/>
              <w:szCs w:val="20"/>
            </w:rPr>
            <w:t>(J.G. Taylor U. Y., 2000)</w:t>
          </w:r>
          <w:r w:rsidRPr="00C725FC">
            <w:rPr>
              <w:rStyle w:val="refcitationChar"/>
              <w:rFonts w:ascii="Times New Roman" w:hAnsi="Times New Roman" w:cs="Times New Roman"/>
              <w:color w:val="000000" w:themeColor="text1"/>
              <w:sz w:val="20"/>
            </w:rPr>
            <w:fldChar w:fldCharType="end"/>
          </w:r>
        </w:sdtContent>
      </w:sdt>
      <w:r w:rsidR="00467445">
        <w:rPr>
          <w:rFonts w:ascii="Times New Roman" w:hAnsi="Times New Roman" w:cs="Times New Roman"/>
          <w:color w:val="000000" w:themeColor="text1"/>
          <w:sz w:val="20"/>
        </w:rPr>
        <w:t>,</w:t>
      </w:r>
      <w:sdt>
        <w:sdtPr>
          <w:rPr>
            <w:rFonts w:ascii="Times New Roman" w:hAnsi="Times New Roman" w:cs="Times New Roman"/>
            <w:color w:val="000000" w:themeColor="text1"/>
            <w:sz w:val="20"/>
          </w:rPr>
          <w:id w:val="138091550"/>
          <w:citation/>
        </w:sdtPr>
        <w:sdtContent>
          <w:r w:rsidR="00467445">
            <w:rPr>
              <w:rFonts w:ascii="Times New Roman" w:hAnsi="Times New Roman" w:cs="Times New Roman"/>
              <w:color w:val="000000" w:themeColor="text1"/>
              <w:sz w:val="20"/>
            </w:rPr>
            <w:fldChar w:fldCharType="begin"/>
          </w:r>
          <w:r w:rsidR="00467445">
            <w:rPr>
              <w:rFonts w:ascii="Times New Roman" w:hAnsi="Times New Roman" w:cs="Times New Roman"/>
              <w:color w:val="000000" w:themeColor="text1"/>
              <w:sz w:val="20"/>
              <w:lang w:val="en-IN"/>
            </w:rPr>
            <w:instrText xml:space="preserve"> CITATION IEEE1220 \l 16393 </w:instrText>
          </w:r>
          <w:r w:rsidR="00467445">
            <w:rPr>
              <w:rFonts w:ascii="Times New Roman" w:hAnsi="Times New Roman" w:cs="Times New Roman"/>
              <w:color w:val="000000" w:themeColor="text1"/>
              <w:sz w:val="20"/>
            </w:rPr>
            <w:fldChar w:fldCharType="separate"/>
          </w:r>
          <w:r w:rsidR="00467445">
            <w:rPr>
              <w:rFonts w:ascii="Times New Roman" w:hAnsi="Times New Roman" w:cs="Times New Roman"/>
              <w:noProof/>
              <w:color w:val="000000" w:themeColor="text1"/>
              <w:sz w:val="20"/>
              <w:lang w:val="en-IN"/>
            </w:rPr>
            <w:t xml:space="preserve"> </w:t>
          </w:r>
          <w:r w:rsidR="00467445" w:rsidRPr="00467445">
            <w:rPr>
              <w:rFonts w:ascii="Times New Roman" w:hAnsi="Times New Roman" w:cs="Times New Roman"/>
              <w:noProof/>
              <w:color w:val="000000" w:themeColor="text1"/>
              <w:sz w:val="20"/>
              <w:lang w:val="en-IN"/>
            </w:rPr>
            <w:t>(IEEE:1220-2005, 2005)</w:t>
          </w:r>
          <w:r w:rsidR="00467445">
            <w:rPr>
              <w:rFonts w:ascii="Times New Roman" w:hAnsi="Times New Roman" w:cs="Times New Roman"/>
              <w:color w:val="000000" w:themeColor="text1"/>
              <w:sz w:val="20"/>
            </w:rPr>
            <w:fldChar w:fldCharType="end"/>
          </w:r>
        </w:sdtContent>
      </w:sdt>
      <w:r w:rsidRPr="00C725FC">
        <w:rPr>
          <w:rFonts w:ascii="Times New Roman" w:hAnsi="Times New Roman" w:cs="Times New Roman"/>
          <w:color w:val="000000" w:themeColor="text1"/>
          <w:sz w:val="20"/>
          <w:szCs w:val="20"/>
        </w:rPr>
        <w:t xml:space="preserve">]. Since the original work of </w:t>
      </w:r>
      <w:sdt>
        <w:sdtPr>
          <w:rPr>
            <w:rStyle w:val="refcitationChar"/>
            <w:rFonts w:ascii="Times New Roman" w:hAnsi="Times New Roman" w:cs="Times New Roman"/>
            <w:color w:val="000000" w:themeColor="text1"/>
            <w:sz w:val="20"/>
          </w:rPr>
          <w:id w:val="317082764"/>
          <w:citation/>
        </w:sdtPr>
        <w:sdtEndPr>
          <w:rPr>
            <w:rStyle w:val="refcitationChar"/>
          </w:rPr>
        </w:sdtEndPr>
        <w:sdtContent>
          <w:r w:rsidRPr="00C725FC">
            <w:rPr>
              <w:rStyle w:val="refcitationChar"/>
              <w:rFonts w:ascii="Times New Roman" w:hAnsi="Times New Roman" w:cs="Times New Roman"/>
              <w:color w:val="000000" w:themeColor="text1"/>
              <w:sz w:val="20"/>
            </w:rPr>
            <w:fldChar w:fldCharType="begin"/>
          </w:r>
          <w:r w:rsidRPr="00C725FC">
            <w:rPr>
              <w:rStyle w:val="refcitationChar"/>
              <w:rFonts w:ascii="Times New Roman" w:hAnsi="Times New Roman" w:cs="Times New Roman"/>
              <w:color w:val="000000" w:themeColor="text1"/>
              <w:sz w:val="20"/>
            </w:rPr>
            <w:instrText xml:space="preserve"> CITATION GMC69 \l 16393 </w:instrText>
          </w:r>
          <w:r w:rsidRPr="00C725FC">
            <w:rPr>
              <w:rStyle w:val="refcitationChar"/>
              <w:rFonts w:ascii="Times New Roman" w:hAnsi="Times New Roman" w:cs="Times New Roman"/>
              <w:color w:val="000000" w:themeColor="text1"/>
              <w:sz w:val="20"/>
            </w:rPr>
            <w:fldChar w:fldCharType="separate"/>
          </w:r>
          <w:r w:rsidR="0074037F" w:rsidRPr="0074037F">
            <w:rPr>
              <w:rFonts w:ascii="Times New Roman" w:hAnsi="Times New Roman" w:cs="Times New Roman"/>
              <w:noProof/>
              <w:color w:val="000000" w:themeColor="text1"/>
              <w:sz w:val="20"/>
              <w:szCs w:val="20"/>
            </w:rPr>
            <w:t>(G.M. Clark, 1969)</w:t>
          </w:r>
          <w:r w:rsidRPr="00C725FC">
            <w:rPr>
              <w:rStyle w:val="refcitationChar"/>
              <w:rFonts w:ascii="Times New Roman" w:hAnsi="Times New Roman" w:cs="Times New Roman"/>
              <w:color w:val="000000" w:themeColor="text1"/>
              <w:sz w:val="20"/>
            </w:rPr>
            <w:fldChar w:fldCharType="end"/>
          </w:r>
        </w:sdtContent>
      </w:sdt>
      <w:r w:rsidRPr="00C725FC">
        <w:rPr>
          <w:rStyle w:val="refcitationChar"/>
          <w:rFonts w:ascii="Times New Roman" w:hAnsi="Times New Roman" w:cs="Times New Roman"/>
          <w:color w:val="000000" w:themeColor="text1"/>
          <w:sz w:val="20"/>
        </w:rPr>
        <w:t>,</w:t>
      </w:r>
      <w:r w:rsidRPr="00C725FC">
        <w:rPr>
          <w:rFonts w:ascii="Times New Roman" w:hAnsi="Times New Roman" w:cs="Times New Roman"/>
          <w:color w:val="000000" w:themeColor="text1"/>
          <w:sz w:val="20"/>
          <w:szCs w:val="20"/>
        </w:rPr>
        <w:t xml:space="preserve"> no significant theoretical improvement in the combat simulation approach has appeared in the open literatures. Clark in his work had assumed that every target type on a side had the same target availability for estimation of model parameters. He used the time gap between two successive casualties in his simulation for statistical </w:t>
      </w:r>
      <w:r w:rsidRPr="00C725FC">
        <w:rPr>
          <w:rFonts w:ascii="Times New Roman" w:hAnsi="Times New Roman" w:cs="Times New Roman"/>
          <w:color w:val="000000" w:themeColor="text1"/>
          <w:sz w:val="20"/>
          <w:szCs w:val="20"/>
        </w:rPr>
        <w:lastRenderedPageBreak/>
        <w:t xml:space="preserve">estimation of the model parameters.  There are no alternatives to such assumptions. However, Taylor </w:t>
      </w:r>
      <w:sdt>
        <w:sdtPr>
          <w:rPr>
            <w:rStyle w:val="refcitationChar"/>
            <w:rFonts w:ascii="Times New Roman" w:hAnsi="Times New Roman" w:cs="Times New Roman"/>
            <w:color w:val="000000" w:themeColor="text1"/>
            <w:sz w:val="20"/>
          </w:rPr>
          <w:id w:val="-1278413817"/>
          <w:citation/>
        </w:sdtPr>
        <w:sdtEndPr>
          <w:rPr>
            <w:rStyle w:val="refcitationChar"/>
          </w:rPr>
        </w:sdtEndPr>
        <w:sdtContent>
          <w:r w:rsidRPr="00C725FC">
            <w:rPr>
              <w:rStyle w:val="refcitationChar"/>
              <w:rFonts w:ascii="Times New Roman" w:hAnsi="Times New Roman" w:cs="Times New Roman"/>
              <w:color w:val="000000" w:themeColor="text1"/>
              <w:sz w:val="20"/>
            </w:rPr>
            <w:fldChar w:fldCharType="begin"/>
          </w:r>
          <w:r w:rsidRPr="00C725FC">
            <w:rPr>
              <w:rStyle w:val="refcitationChar"/>
              <w:rFonts w:ascii="Times New Roman" w:hAnsi="Times New Roman" w:cs="Times New Roman"/>
              <w:color w:val="000000" w:themeColor="text1"/>
              <w:sz w:val="20"/>
            </w:rPr>
            <w:instrText xml:space="preserve"> CITATION JGT00 \l 16393 </w:instrText>
          </w:r>
          <w:r w:rsidRPr="00C725FC">
            <w:rPr>
              <w:rStyle w:val="refcitationChar"/>
              <w:rFonts w:ascii="Times New Roman" w:hAnsi="Times New Roman" w:cs="Times New Roman"/>
              <w:color w:val="000000" w:themeColor="text1"/>
              <w:sz w:val="20"/>
            </w:rPr>
            <w:fldChar w:fldCharType="separate"/>
          </w:r>
          <w:r w:rsidR="0074037F" w:rsidRPr="0074037F">
            <w:rPr>
              <w:rFonts w:ascii="Times New Roman" w:hAnsi="Times New Roman" w:cs="Times New Roman"/>
              <w:noProof/>
              <w:color w:val="000000" w:themeColor="text1"/>
              <w:sz w:val="20"/>
              <w:szCs w:val="20"/>
            </w:rPr>
            <w:t>(J.G. Taylor U. Y., 2000)</w:t>
          </w:r>
          <w:r w:rsidRPr="00C725FC">
            <w:rPr>
              <w:rStyle w:val="refcitationChar"/>
              <w:rFonts w:ascii="Times New Roman" w:hAnsi="Times New Roman" w:cs="Times New Roman"/>
              <w:color w:val="000000" w:themeColor="text1"/>
              <w:sz w:val="20"/>
            </w:rPr>
            <w:fldChar w:fldCharType="end"/>
          </w:r>
        </w:sdtContent>
      </w:sdt>
      <w:r w:rsidRPr="00C725FC">
        <w:rPr>
          <w:rFonts w:ascii="Times New Roman" w:hAnsi="Times New Roman" w:cs="Times New Roman"/>
          <w:color w:val="000000" w:themeColor="text1"/>
          <w:sz w:val="20"/>
          <w:szCs w:val="20"/>
        </w:rPr>
        <w:t xml:space="preserve"> has shown how to estimate attrition rate coefficients, without </w:t>
      </w:r>
      <w:r w:rsidR="0049431F" w:rsidRPr="00C725FC">
        <w:rPr>
          <w:rFonts w:ascii="Times New Roman" w:hAnsi="Times New Roman" w:cs="Times New Roman"/>
          <w:color w:val="000000" w:themeColor="text1"/>
          <w:sz w:val="20"/>
          <w:szCs w:val="20"/>
        </w:rPr>
        <w:t>if</w:t>
      </w:r>
      <w:r w:rsidRPr="00C725FC">
        <w:rPr>
          <w:rFonts w:ascii="Times New Roman" w:hAnsi="Times New Roman" w:cs="Times New Roman"/>
          <w:color w:val="000000" w:themeColor="text1"/>
          <w:sz w:val="20"/>
          <w:szCs w:val="20"/>
        </w:rPr>
        <w:t xml:space="preserve"> all target types on a side have the same target availability.</w:t>
      </w:r>
    </w:p>
    <w:p w14:paraId="321EBE28" w14:textId="015231B8" w:rsidR="00526043" w:rsidRPr="00C725FC" w:rsidRDefault="00526043" w:rsidP="0020016E">
      <w:pPr>
        <w:pStyle w:val="BodyText3"/>
        <w:spacing w:after="100"/>
        <w:ind w:firstLine="284"/>
        <w:jc w:val="both"/>
        <w:rPr>
          <w:rFonts w:ascii="Times New Roman" w:hAnsi="Times New Roman" w:cs="Times New Roman"/>
          <w:color w:val="000000" w:themeColor="text1"/>
          <w:sz w:val="20"/>
          <w:szCs w:val="20"/>
        </w:rPr>
      </w:pPr>
      <w:r w:rsidRPr="00C725FC">
        <w:rPr>
          <w:rFonts w:ascii="Times New Roman" w:hAnsi="Times New Roman" w:cs="Times New Roman"/>
          <w:color w:val="000000" w:themeColor="text1"/>
          <w:sz w:val="20"/>
          <w:szCs w:val="20"/>
        </w:rPr>
        <w:t>Comparison of high and low-resolution models</w:t>
      </w:r>
      <w:r w:rsidRPr="00C725FC">
        <w:rPr>
          <w:rFonts w:ascii="Times New Roman" w:hAnsi="Times New Roman" w:cs="Times New Roman"/>
          <w:color w:val="000000" w:themeColor="text1"/>
          <w:sz w:val="20"/>
          <w:szCs w:val="20"/>
        </w:rPr>
        <w:fldChar w:fldCharType="begin"/>
      </w:r>
      <w:r w:rsidRPr="00C725FC">
        <w:rPr>
          <w:rFonts w:ascii="Times New Roman" w:hAnsi="Times New Roman" w:cs="Times New Roman"/>
          <w:color w:val="000000" w:themeColor="text1"/>
          <w:sz w:val="20"/>
          <w:szCs w:val="20"/>
        </w:rPr>
        <w:instrText xml:space="preserve"> XE "models" </w:instrText>
      </w:r>
      <w:r w:rsidRPr="00C725FC">
        <w:rPr>
          <w:rFonts w:ascii="Times New Roman" w:hAnsi="Times New Roman" w:cs="Times New Roman"/>
          <w:color w:val="000000" w:themeColor="text1"/>
          <w:sz w:val="20"/>
          <w:szCs w:val="20"/>
        </w:rPr>
        <w:fldChar w:fldCharType="end"/>
      </w:r>
      <w:r w:rsidRPr="00C725FC">
        <w:rPr>
          <w:rFonts w:ascii="Times New Roman" w:hAnsi="Times New Roman" w:cs="Times New Roman"/>
          <w:color w:val="000000" w:themeColor="text1"/>
          <w:sz w:val="20"/>
          <w:szCs w:val="20"/>
        </w:rPr>
        <w:t xml:space="preserve"> and the need of aggregation</w:t>
      </w:r>
      <w:r w:rsidRPr="00C725FC">
        <w:rPr>
          <w:rFonts w:ascii="Times New Roman" w:hAnsi="Times New Roman" w:cs="Times New Roman"/>
          <w:color w:val="000000" w:themeColor="text1"/>
          <w:sz w:val="20"/>
          <w:szCs w:val="20"/>
        </w:rPr>
        <w:fldChar w:fldCharType="begin"/>
      </w:r>
      <w:r w:rsidRPr="00C725FC">
        <w:rPr>
          <w:rFonts w:ascii="Times New Roman" w:hAnsi="Times New Roman" w:cs="Times New Roman"/>
          <w:color w:val="000000" w:themeColor="text1"/>
          <w:sz w:val="20"/>
          <w:szCs w:val="20"/>
        </w:rPr>
        <w:instrText xml:space="preserve"> XE "aggregation" </w:instrText>
      </w:r>
      <w:r w:rsidRPr="00C725FC">
        <w:rPr>
          <w:rFonts w:ascii="Times New Roman" w:hAnsi="Times New Roman" w:cs="Times New Roman"/>
          <w:color w:val="000000" w:themeColor="text1"/>
          <w:sz w:val="20"/>
          <w:szCs w:val="20"/>
        </w:rPr>
        <w:fldChar w:fldCharType="end"/>
      </w:r>
      <w:r w:rsidRPr="00C725FC">
        <w:rPr>
          <w:rFonts w:ascii="Times New Roman" w:hAnsi="Times New Roman" w:cs="Times New Roman"/>
          <w:color w:val="000000" w:themeColor="text1"/>
          <w:sz w:val="20"/>
          <w:szCs w:val="20"/>
        </w:rPr>
        <w:t xml:space="preserve"> are elaborated in the literature </w:t>
      </w:r>
      <w:sdt>
        <w:sdtPr>
          <w:rPr>
            <w:rFonts w:ascii="Times New Roman" w:hAnsi="Times New Roman" w:cs="Times New Roman"/>
            <w:color w:val="000000" w:themeColor="text1"/>
            <w:sz w:val="20"/>
            <w:szCs w:val="20"/>
          </w:rPr>
          <w:id w:val="1548955959"/>
          <w:citation/>
        </w:sdtPr>
        <w:sdtEndPr/>
        <w:sdtContent>
          <w:r w:rsidR="007E309B">
            <w:rPr>
              <w:rFonts w:ascii="Times New Roman" w:hAnsi="Times New Roman" w:cs="Times New Roman"/>
              <w:color w:val="000000" w:themeColor="text1"/>
              <w:sz w:val="20"/>
              <w:szCs w:val="20"/>
            </w:rPr>
            <w:fldChar w:fldCharType="begin"/>
          </w:r>
          <w:r w:rsidR="007E309B">
            <w:rPr>
              <w:rFonts w:ascii="Times New Roman" w:hAnsi="Times New Roman" w:cs="Times New Roman"/>
              <w:color w:val="000000" w:themeColor="text1"/>
              <w:sz w:val="20"/>
              <w:szCs w:val="20"/>
            </w:rPr>
            <w:instrText xml:space="preserve"> CITATION Cal00 \l 1033 </w:instrText>
          </w:r>
          <w:r w:rsidR="007E309B">
            <w:rPr>
              <w:rFonts w:ascii="Times New Roman" w:hAnsi="Times New Roman" w:cs="Times New Roman"/>
              <w:color w:val="000000" w:themeColor="text1"/>
              <w:sz w:val="20"/>
              <w:szCs w:val="20"/>
            </w:rPr>
            <w:fldChar w:fldCharType="separate"/>
          </w:r>
          <w:r w:rsidR="0074037F" w:rsidRPr="0074037F">
            <w:rPr>
              <w:rFonts w:ascii="Times New Roman" w:hAnsi="Times New Roman" w:cs="Times New Roman"/>
              <w:noProof/>
              <w:color w:val="000000" w:themeColor="text1"/>
              <w:sz w:val="20"/>
              <w:szCs w:val="20"/>
            </w:rPr>
            <w:t>(Caldwell, Hartman , Parry, &amp; Washburn, 2000)</w:t>
          </w:r>
          <w:r w:rsidR="007E309B">
            <w:rPr>
              <w:rFonts w:ascii="Times New Roman" w:hAnsi="Times New Roman" w:cs="Times New Roman"/>
              <w:color w:val="000000" w:themeColor="text1"/>
              <w:sz w:val="20"/>
              <w:szCs w:val="20"/>
            </w:rPr>
            <w:fldChar w:fldCharType="end"/>
          </w:r>
        </w:sdtContent>
      </w:sdt>
      <w:r w:rsidR="004C5A7D">
        <w:rPr>
          <w:rFonts w:ascii="Times New Roman" w:hAnsi="Times New Roman" w:cs="Times New Roman"/>
          <w:color w:val="000000" w:themeColor="text1"/>
          <w:sz w:val="20"/>
          <w:szCs w:val="20"/>
        </w:rPr>
        <w:t>,</w:t>
      </w:r>
      <w:sdt>
        <w:sdtPr>
          <w:rPr>
            <w:rFonts w:ascii="Times New Roman" w:hAnsi="Times New Roman" w:cs="Times New Roman"/>
            <w:color w:val="000000" w:themeColor="text1"/>
            <w:sz w:val="20"/>
            <w:szCs w:val="20"/>
          </w:rPr>
          <w:id w:val="49284734"/>
          <w:citation/>
        </w:sdtPr>
        <w:sdtContent>
          <w:r w:rsidR="009D6749">
            <w:rPr>
              <w:rFonts w:ascii="Times New Roman" w:hAnsi="Times New Roman" w:cs="Times New Roman"/>
              <w:color w:val="000000" w:themeColor="text1"/>
              <w:sz w:val="20"/>
              <w:szCs w:val="20"/>
            </w:rPr>
            <w:fldChar w:fldCharType="begin"/>
          </w:r>
          <w:r w:rsidR="009D6749">
            <w:rPr>
              <w:rFonts w:ascii="Times New Roman" w:hAnsi="Times New Roman" w:cs="Times New Roman"/>
              <w:color w:val="000000" w:themeColor="text1"/>
              <w:sz w:val="20"/>
              <w:szCs w:val="20"/>
              <w:lang w:val="en-IN"/>
            </w:rPr>
            <w:instrText xml:space="preserve"> CITATION IEEE15288 \l 16393 </w:instrText>
          </w:r>
          <w:r w:rsidR="009D6749">
            <w:rPr>
              <w:rFonts w:ascii="Times New Roman" w:hAnsi="Times New Roman" w:cs="Times New Roman"/>
              <w:color w:val="000000" w:themeColor="text1"/>
              <w:sz w:val="20"/>
              <w:szCs w:val="20"/>
            </w:rPr>
            <w:fldChar w:fldCharType="separate"/>
          </w:r>
          <w:r w:rsidR="009D6749">
            <w:rPr>
              <w:rFonts w:ascii="Times New Roman" w:hAnsi="Times New Roman" w:cs="Times New Roman"/>
              <w:noProof/>
              <w:color w:val="000000" w:themeColor="text1"/>
              <w:sz w:val="20"/>
              <w:szCs w:val="20"/>
              <w:lang w:val="en-IN"/>
            </w:rPr>
            <w:t xml:space="preserve"> </w:t>
          </w:r>
          <w:r w:rsidR="009D6749" w:rsidRPr="009D6749">
            <w:rPr>
              <w:rFonts w:ascii="Times New Roman" w:hAnsi="Times New Roman" w:cs="Times New Roman"/>
              <w:noProof/>
              <w:color w:val="000000" w:themeColor="text1"/>
              <w:sz w:val="20"/>
              <w:szCs w:val="20"/>
              <w:lang w:val="en-IN"/>
            </w:rPr>
            <w:t>(ISO/IEC/IEEE:15288, 2015)</w:t>
          </w:r>
          <w:r w:rsidR="009D6749">
            <w:rPr>
              <w:rFonts w:ascii="Times New Roman" w:hAnsi="Times New Roman" w:cs="Times New Roman"/>
              <w:color w:val="000000" w:themeColor="text1"/>
              <w:sz w:val="20"/>
              <w:szCs w:val="20"/>
            </w:rPr>
            <w:fldChar w:fldCharType="end"/>
          </w:r>
        </w:sdtContent>
      </w:sdt>
      <w:r w:rsidRPr="00C725FC">
        <w:rPr>
          <w:rFonts w:ascii="Times New Roman" w:hAnsi="Times New Roman" w:cs="Times New Roman"/>
          <w:color w:val="000000" w:themeColor="text1"/>
          <w:sz w:val="20"/>
          <w:szCs w:val="20"/>
        </w:rPr>
        <w:t>. High-resolution modelling involves detailed design, high-resolution knowledge usage, narrow in-depth analysis for accuracy, reasoning and comprehension at a more atomic level, and simulating reality. Contrary to this, low-resolution modelling involves simplistic design, low-resolution knowledge usage, responding to mainly high-level questions, reasoning and comprehension with high-level variables, and abstracting “big picture</w:t>
      </w:r>
      <w:proofErr w:type="gramStart"/>
      <w:r w:rsidRPr="00C725FC">
        <w:rPr>
          <w:rFonts w:ascii="Times New Roman" w:hAnsi="Times New Roman" w:cs="Times New Roman"/>
          <w:color w:val="000000" w:themeColor="text1"/>
          <w:sz w:val="20"/>
          <w:szCs w:val="20"/>
        </w:rPr>
        <w:t>”.</w:t>
      </w:r>
      <w:proofErr w:type="gramEnd"/>
      <w:r w:rsidRPr="00C725FC">
        <w:rPr>
          <w:rFonts w:ascii="Times New Roman" w:hAnsi="Times New Roman" w:cs="Times New Roman"/>
          <w:color w:val="000000" w:themeColor="text1"/>
          <w:sz w:val="20"/>
          <w:szCs w:val="20"/>
        </w:rPr>
        <w:t xml:space="preserve"> High-resolution modelling can also be used for informing, calibrating, or explaining low-resolution work. </w:t>
      </w:r>
    </w:p>
    <w:p w14:paraId="6071CD0F" w14:textId="3568EE3E" w:rsidR="00526043" w:rsidRPr="00C725FC" w:rsidRDefault="00526043" w:rsidP="00126AE4">
      <w:pPr>
        <w:pStyle w:val="BodyText3"/>
        <w:spacing w:after="100"/>
        <w:ind w:firstLine="284"/>
        <w:jc w:val="both"/>
        <w:rPr>
          <w:rFonts w:ascii="Times New Roman" w:hAnsi="Times New Roman" w:cs="Times New Roman"/>
          <w:color w:val="000000" w:themeColor="text1"/>
          <w:sz w:val="20"/>
          <w:szCs w:val="20"/>
        </w:rPr>
      </w:pPr>
      <w:r w:rsidRPr="00C725FC">
        <w:rPr>
          <w:rFonts w:ascii="Times New Roman" w:hAnsi="Times New Roman" w:cs="Times New Roman"/>
          <w:color w:val="000000" w:themeColor="text1"/>
          <w:sz w:val="20"/>
          <w:szCs w:val="20"/>
        </w:rPr>
        <w:lastRenderedPageBreak/>
        <w:t>The taxonomy of models</w:t>
      </w:r>
      <w:r w:rsidRPr="00C725FC">
        <w:rPr>
          <w:rFonts w:ascii="Times New Roman" w:hAnsi="Times New Roman" w:cs="Times New Roman"/>
          <w:color w:val="000000" w:themeColor="text1"/>
          <w:sz w:val="20"/>
          <w:szCs w:val="20"/>
        </w:rPr>
        <w:fldChar w:fldCharType="begin"/>
      </w:r>
      <w:r w:rsidRPr="00C725FC">
        <w:rPr>
          <w:rFonts w:ascii="Times New Roman" w:hAnsi="Times New Roman" w:cs="Times New Roman"/>
          <w:color w:val="000000" w:themeColor="text1"/>
          <w:sz w:val="20"/>
          <w:szCs w:val="20"/>
        </w:rPr>
        <w:instrText xml:space="preserve"> XE "models" </w:instrText>
      </w:r>
      <w:r w:rsidRPr="00C725FC">
        <w:rPr>
          <w:rFonts w:ascii="Times New Roman" w:hAnsi="Times New Roman" w:cs="Times New Roman"/>
          <w:color w:val="000000" w:themeColor="text1"/>
          <w:sz w:val="20"/>
          <w:szCs w:val="20"/>
        </w:rPr>
        <w:fldChar w:fldCharType="end"/>
      </w:r>
      <w:r w:rsidRPr="00C725FC">
        <w:rPr>
          <w:rFonts w:ascii="Times New Roman" w:hAnsi="Times New Roman" w:cs="Times New Roman"/>
          <w:color w:val="000000" w:themeColor="text1"/>
          <w:sz w:val="20"/>
          <w:szCs w:val="20"/>
        </w:rPr>
        <w:t xml:space="preserve">, </w:t>
      </w:r>
      <w:r w:rsidR="00A76FB3" w:rsidRPr="00C725FC">
        <w:rPr>
          <w:rFonts w:ascii="Times New Roman" w:hAnsi="Times New Roman" w:cs="Times New Roman"/>
          <w:color w:val="000000" w:themeColor="text1"/>
          <w:sz w:val="20"/>
          <w:szCs w:val="20"/>
        </w:rPr>
        <w:t>high-resolution</w:t>
      </w:r>
      <w:r w:rsidRPr="00C725FC">
        <w:rPr>
          <w:rFonts w:ascii="Times New Roman" w:hAnsi="Times New Roman" w:cs="Times New Roman"/>
          <w:color w:val="000000" w:themeColor="text1"/>
          <w:sz w:val="20"/>
          <w:szCs w:val="20"/>
        </w:rPr>
        <w:t xml:space="preserve"> and low-resolution models, is widely discussed in the literature </w:t>
      </w:r>
      <w:sdt>
        <w:sdtPr>
          <w:rPr>
            <w:rFonts w:ascii="Times New Roman" w:hAnsi="Times New Roman" w:cs="Times New Roman"/>
            <w:color w:val="000000" w:themeColor="text1"/>
            <w:sz w:val="20"/>
            <w:szCs w:val="20"/>
          </w:rPr>
          <w:id w:val="-1512529419"/>
          <w:citation/>
        </w:sdtPr>
        <w:sdtEndPr/>
        <w:sdtContent>
          <w:r w:rsidR="007E309B">
            <w:rPr>
              <w:rFonts w:ascii="Times New Roman" w:hAnsi="Times New Roman" w:cs="Times New Roman"/>
              <w:color w:val="000000" w:themeColor="text1"/>
              <w:sz w:val="20"/>
              <w:szCs w:val="20"/>
            </w:rPr>
            <w:fldChar w:fldCharType="begin"/>
          </w:r>
          <w:r w:rsidR="007E309B">
            <w:rPr>
              <w:rFonts w:ascii="Times New Roman" w:hAnsi="Times New Roman" w:cs="Times New Roman"/>
              <w:color w:val="000000" w:themeColor="text1"/>
              <w:sz w:val="20"/>
              <w:szCs w:val="20"/>
            </w:rPr>
            <w:instrText xml:space="preserve"> CITATION All97 \l 1033 </w:instrText>
          </w:r>
          <w:r w:rsidR="007E309B">
            <w:rPr>
              <w:rFonts w:ascii="Times New Roman" w:hAnsi="Times New Roman" w:cs="Times New Roman"/>
              <w:color w:val="000000" w:themeColor="text1"/>
              <w:sz w:val="20"/>
              <w:szCs w:val="20"/>
            </w:rPr>
            <w:fldChar w:fldCharType="separate"/>
          </w:r>
          <w:r w:rsidR="0074037F" w:rsidRPr="0074037F">
            <w:rPr>
              <w:rFonts w:ascii="Times New Roman" w:hAnsi="Times New Roman" w:cs="Times New Roman"/>
              <w:noProof/>
              <w:color w:val="000000" w:themeColor="text1"/>
              <w:sz w:val="20"/>
              <w:szCs w:val="20"/>
            </w:rPr>
            <w:t>(Allen, 1997)</w:t>
          </w:r>
          <w:r w:rsidR="007E309B">
            <w:rPr>
              <w:rFonts w:ascii="Times New Roman" w:hAnsi="Times New Roman" w:cs="Times New Roman"/>
              <w:color w:val="000000" w:themeColor="text1"/>
              <w:sz w:val="20"/>
              <w:szCs w:val="20"/>
            </w:rPr>
            <w:fldChar w:fldCharType="end"/>
          </w:r>
        </w:sdtContent>
      </w:sdt>
      <w:r w:rsidR="00844396">
        <w:rPr>
          <w:rFonts w:ascii="Times New Roman" w:hAnsi="Times New Roman" w:cs="Times New Roman"/>
          <w:color w:val="000000" w:themeColor="text1"/>
          <w:sz w:val="20"/>
          <w:szCs w:val="20"/>
        </w:rPr>
        <w:t>,</w:t>
      </w:r>
      <w:sdt>
        <w:sdtPr>
          <w:rPr>
            <w:rFonts w:ascii="Times New Roman" w:hAnsi="Times New Roman" w:cs="Times New Roman"/>
            <w:color w:val="000000" w:themeColor="text1"/>
            <w:sz w:val="20"/>
            <w:szCs w:val="20"/>
          </w:rPr>
          <w:id w:val="1961141396"/>
          <w:citation/>
        </w:sdtPr>
        <w:sdtContent>
          <w:r w:rsidR="00390A0D">
            <w:rPr>
              <w:rFonts w:ascii="Times New Roman" w:hAnsi="Times New Roman" w:cs="Times New Roman"/>
              <w:color w:val="000000" w:themeColor="text1"/>
              <w:sz w:val="20"/>
              <w:szCs w:val="20"/>
            </w:rPr>
            <w:fldChar w:fldCharType="begin"/>
          </w:r>
          <w:r w:rsidR="00390A0D">
            <w:rPr>
              <w:rFonts w:ascii="Times New Roman" w:hAnsi="Times New Roman" w:cs="Times New Roman"/>
              <w:color w:val="000000" w:themeColor="text1"/>
              <w:sz w:val="20"/>
              <w:szCs w:val="20"/>
              <w:lang w:val="en-IN"/>
            </w:rPr>
            <w:instrText xml:space="preserve"> CITATION Nav04 \l 16393 </w:instrText>
          </w:r>
          <w:r w:rsidR="00390A0D">
            <w:rPr>
              <w:rFonts w:ascii="Times New Roman" w:hAnsi="Times New Roman" w:cs="Times New Roman"/>
              <w:color w:val="000000" w:themeColor="text1"/>
              <w:sz w:val="20"/>
              <w:szCs w:val="20"/>
            </w:rPr>
            <w:fldChar w:fldCharType="separate"/>
          </w:r>
          <w:r w:rsidR="00390A0D">
            <w:rPr>
              <w:rFonts w:ascii="Times New Roman" w:hAnsi="Times New Roman" w:cs="Times New Roman"/>
              <w:noProof/>
              <w:color w:val="000000" w:themeColor="text1"/>
              <w:sz w:val="20"/>
              <w:szCs w:val="20"/>
              <w:lang w:val="en-IN"/>
            </w:rPr>
            <w:t xml:space="preserve"> </w:t>
          </w:r>
          <w:r w:rsidR="00390A0D" w:rsidRPr="00390A0D">
            <w:rPr>
              <w:rFonts w:ascii="Times New Roman" w:hAnsi="Times New Roman" w:cs="Times New Roman"/>
              <w:noProof/>
              <w:color w:val="000000" w:themeColor="text1"/>
              <w:sz w:val="20"/>
              <w:szCs w:val="20"/>
              <w:lang w:val="en-IN"/>
            </w:rPr>
            <w:t>(Naval System Engineering Guide, 2004)</w:t>
          </w:r>
          <w:r w:rsidR="00390A0D">
            <w:rPr>
              <w:rFonts w:ascii="Times New Roman" w:hAnsi="Times New Roman" w:cs="Times New Roman"/>
              <w:color w:val="000000" w:themeColor="text1"/>
              <w:sz w:val="20"/>
              <w:szCs w:val="20"/>
            </w:rPr>
            <w:fldChar w:fldCharType="end"/>
          </w:r>
        </w:sdtContent>
      </w:sdt>
      <w:r w:rsidRPr="00C725FC">
        <w:rPr>
          <w:rFonts w:ascii="Times New Roman" w:hAnsi="Times New Roman" w:cs="Times New Roman"/>
          <w:color w:val="000000" w:themeColor="text1"/>
          <w:sz w:val="20"/>
          <w:szCs w:val="20"/>
        </w:rPr>
        <w:t>. The focus of these works is on the connection between the strategic</w:t>
      </w:r>
      <w:r w:rsidRPr="00C725FC">
        <w:rPr>
          <w:rFonts w:ascii="Times New Roman" w:hAnsi="Times New Roman" w:cs="Times New Roman"/>
          <w:color w:val="000000" w:themeColor="text1"/>
          <w:sz w:val="20"/>
          <w:szCs w:val="20"/>
        </w:rPr>
        <w:fldChar w:fldCharType="begin"/>
      </w:r>
      <w:r w:rsidRPr="00C725FC">
        <w:rPr>
          <w:rFonts w:ascii="Times New Roman" w:hAnsi="Times New Roman" w:cs="Times New Roman"/>
          <w:color w:val="000000" w:themeColor="text1"/>
          <w:sz w:val="20"/>
          <w:szCs w:val="20"/>
        </w:rPr>
        <w:instrText xml:space="preserve"> XE "strategic" </w:instrText>
      </w:r>
      <w:r w:rsidRPr="00C725FC">
        <w:rPr>
          <w:rFonts w:ascii="Times New Roman" w:hAnsi="Times New Roman" w:cs="Times New Roman"/>
          <w:color w:val="000000" w:themeColor="text1"/>
          <w:sz w:val="20"/>
          <w:szCs w:val="20"/>
        </w:rPr>
        <w:fldChar w:fldCharType="end"/>
      </w:r>
      <w:r w:rsidRPr="00C725FC">
        <w:rPr>
          <w:rFonts w:ascii="Times New Roman" w:hAnsi="Times New Roman" w:cs="Times New Roman"/>
          <w:color w:val="000000" w:themeColor="text1"/>
          <w:sz w:val="20"/>
          <w:szCs w:val="20"/>
        </w:rPr>
        <w:t xml:space="preserve"> planning with detailed analysis. Aggregation and disaggregation are techniques that facilitate interactions at the same level of interactions. The literature</w:t>
      </w:r>
      <w:r w:rsidR="00EA767E">
        <w:rPr>
          <w:rFonts w:ascii="Times New Roman" w:hAnsi="Times New Roman" w:cs="Times New Roman"/>
          <w:color w:val="000000" w:themeColor="text1"/>
          <w:sz w:val="20"/>
          <w:szCs w:val="20"/>
        </w:rPr>
        <w:t>s</w:t>
      </w:r>
      <w:r w:rsidRPr="00C725FC">
        <w:rPr>
          <w:rFonts w:ascii="Times New Roman" w:hAnsi="Times New Roman" w:cs="Times New Roman"/>
          <w:color w:val="000000" w:themeColor="text1"/>
          <w:sz w:val="20"/>
          <w:szCs w:val="20"/>
        </w:rPr>
        <w:t xml:space="preserve"> </w:t>
      </w:r>
      <w:sdt>
        <w:sdtPr>
          <w:rPr>
            <w:rFonts w:ascii="Times New Roman" w:hAnsi="Times New Roman" w:cs="Times New Roman"/>
            <w:color w:val="000000" w:themeColor="text1"/>
            <w:sz w:val="20"/>
            <w:szCs w:val="20"/>
          </w:rPr>
          <w:id w:val="-1319649762"/>
          <w:citation/>
        </w:sdtPr>
        <w:sdtEndPr/>
        <w:sdtContent>
          <w:r w:rsidR="007E309B">
            <w:rPr>
              <w:rFonts w:ascii="Times New Roman" w:hAnsi="Times New Roman" w:cs="Times New Roman"/>
              <w:color w:val="000000" w:themeColor="text1"/>
              <w:sz w:val="20"/>
              <w:szCs w:val="20"/>
            </w:rPr>
            <w:fldChar w:fldCharType="begin"/>
          </w:r>
          <w:r w:rsidR="007E309B">
            <w:rPr>
              <w:rFonts w:ascii="Times New Roman" w:hAnsi="Times New Roman" w:cs="Times New Roman"/>
              <w:color w:val="000000" w:themeColor="text1"/>
              <w:sz w:val="20"/>
              <w:szCs w:val="20"/>
            </w:rPr>
            <w:instrText xml:space="preserve"> CITATION HKW75 \l 1033 </w:instrText>
          </w:r>
          <w:r w:rsidR="007E309B">
            <w:rPr>
              <w:rFonts w:ascii="Times New Roman" w:hAnsi="Times New Roman" w:cs="Times New Roman"/>
              <w:color w:val="000000" w:themeColor="text1"/>
              <w:sz w:val="20"/>
              <w:szCs w:val="20"/>
            </w:rPr>
            <w:fldChar w:fldCharType="separate"/>
          </w:r>
          <w:r w:rsidR="0074037F" w:rsidRPr="0074037F">
            <w:rPr>
              <w:rFonts w:ascii="Times New Roman" w:hAnsi="Times New Roman" w:cs="Times New Roman"/>
              <w:noProof/>
              <w:color w:val="000000" w:themeColor="text1"/>
              <w:sz w:val="20"/>
              <w:szCs w:val="20"/>
            </w:rPr>
            <w:t>(H.K. Weiss, 1975)</w:t>
          </w:r>
          <w:r w:rsidR="007E309B">
            <w:rPr>
              <w:rFonts w:ascii="Times New Roman" w:hAnsi="Times New Roman" w:cs="Times New Roman"/>
              <w:color w:val="000000" w:themeColor="text1"/>
              <w:sz w:val="20"/>
              <w:szCs w:val="20"/>
            </w:rPr>
            <w:fldChar w:fldCharType="end"/>
          </w:r>
        </w:sdtContent>
      </w:sdt>
      <w:r w:rsidR="00126AC2">
        <w:rPr>
          <w:rFonts w:ascii="Times New Roman" w:hAnsi="Times New Roman" w:cs="Times New Roman"/>
          <w:color w:val="000000" w:themeColor="text1"/>
          <w:sz w:val="20"/>
          <w:szCs w:val="20"/>
        </w:rPr>
        <w:t>,</w:t>
      </w:r>
      <w:sdt>
        <w:sdtPr>
          <w:rPr>
            <w:rFonts w:ascii="Times New Roman" w:hAnsi="Times New Roman" w:cs="Times New Roman"/>
            <w:color w:val="000000" w:themeColor="text1"/>
            <w:sz w:val="20"/>
            <w:szCs w:val="20"/>
          </w:rPr>
          <w:id w:val="125431542"/>
          <w:citation/>
        </w:sdtPr>
        <w:sdtContent>
          <w:r w:rsidR="00126AC2">
            <w:rPr>
              <w:rFonts w:ascii="Times New Roman" w:hAnsi="Times New Roman" w:cs="Times New Roman"/>
              <w:color w:val="000000" w:themeColor="text1"/>
              <w:sz w:val="20"/>
              <w:szCs w:val="20"/>
            </w:rPr>
            <w:fldChar w:fldCharType="begin"/>
          </w:r>
          <w:r w:rsidR="00126AC2">
            <w:rPr>
              <w:rFonts w:ascii="Times New Roman" w:hAnsi="Times New Roman" w:cs="Times New Roman"/>
              <w:color w:val="000000" w:themeColor="text1"/>
              <w:sz w:val="20"/>
              <w:szCs w:val="20"/>
              <w:lang w:val="en-IN"/>
            </w:rPr>
            <w:instrText xml:space="preserve"> CITATION INC20 \l 16393 </w:instrText>
          </w:r>
          <w:r w:rsidR="00126AC2">
            <w:rPr>
              <w:rFonts w:ascii="Times New Roman" w:hAnsi="Times New Roman" w:cs="Times New Roman"/>
              <w:color w:val="000000" w:themeColor="text1"/>
              <w:sz w:val="20"/>
              <w:szCs w:val="20"/>
            </w:rPr>
            <w:fldChar w:fldCharType="separate"/>
          </w:r>
          <w:r w:rsidR="00126AC2">
            <w:rPr>
              <w:rFonts w:ascii="Times New Roman" w:hAnsi="Times New Roman" w:cs="Times New Roman"/>
              <w:noProof/>
              <w:color w:val="000000" w:themeColor="text1"/>
              <w:sz w:val="20"/>
              <w:szCs w:val="20"/>
              <w:lang w:val="en-IN"/>
            </w:rPr>
            <w:t xml:space="preserve"> </w:t>
          </w:r>
          <w:r w:rsidR="00126AC2" w:rsidRPr="00126AC2">
            <w:rPr>
              <w:rFonts w:ascii="Times New Roman" w:hAnsi="Times New Roman" w:cs="Times New Roman"/>
              <w:noProof/>
              <w:color w:val="000000" w:themeColor="text1"/>
              <w:sz w:val="20"/>
              <w:szCs w:val="20"/>
              <w:lang w:val="en-IN"/>
            </w:rPr>
            <w:t>(INCOSE, 2020)</w:t>
          </w:r>
          <w:r w:rsidR="00126AC2">
            <w:rPr>
              <w:rFonts w:ascii="Times New Roman" w:hAnsi="Times New Roman" w:cs="Times New Roman"/>
              <w:color w:val="000000" w:themeColor="text1"/>
              <w:sz w:val="20"/>
              <w:szCs w:val="20"/>
            </w:rPr>
            <w:fldChar w:fldCharType="end"/>
          </w:r>
        </w:sdtContent>
      </w:sdt>
      <w:r w:rsidR="007E309B">
        <w:rPr>
          <w:rFonts w:ascii="Times New Roman" w:hAnsi="Times New Roman" w:cs="Times New Roman"/>
          <w:color w:val="000000" w:themeColor="text1"/>
          <w:sz w:val="20"/>
          <w:szCs w:val="20"/>
        </w:rPr>
        <w:t xml:space="preserve"> </w:t>
      </w:r>
      <w:r w:rsidRPr="00C725FC">
        <w:rPr>
          <w:rFonts w:ascii="Times New Roman" w:hAnsi="Times New Roman" w:cs="Times New Roman"/>
          <w:color w:val="000000" w:themeColor="text1"/>
          <w:sz w:val="20"/>
          <w:szCs w:val="20"/>
        </w:rPr>
        <w:t>illustrates common approach used in aggregation</w:t>
      </w:r>
      <w:r w:rsidRPr="00C725FC">
        <w:rPr>
          <w:rFonts w:ascii="Times New Roman" w:hAnsi="Times New Roman" w:cs="Times New Roman"/>
          <w:color w:val="000000" w:themeColor="text1"/>
          <w:sz w:val="20"/>
          <w:szCs w:val="20"/>
        </w:rPr>
        <w:fldChar w:fldCharType="begin"/>
      </w:r>
      <w:r w:rsidRPr="00C725FC">
        <w:rPr>
          <w:rFonts w:ascii="Times New Roman" w:hAnsi="Times New Roman" w:cs="Times New Roman"/>
          <w:color w:val="000000" w:themeColor="text1"/>
          <w:sz w:val="20"/>
          <w:szCs w:val="20"/>
        </w:rPr>
        <w:instrText xml:space="preserve"> XE "aggregation" </w:instrText>
      </w:r>
      <w:r w:rsidRPr="00C725FC">
        <w:rPr>
          <w:rFonts w:ascii="Times New Roman" w:hAnsi="Times New Roman" w:cs="Times New Roman"/>
          <w:color w:val="000000" w:themeColor="text1"/>
          <w:sz w:val="20"/>
          <w:szCs w:val="20"/>
        </w:rPr>
        <w:fldChar w:fldCharType="end"/>
      </w:r>
      <w:r w:rsidRPr="00C725FC">
        <w:rPr>
          <w:rFonts w:ascii="Times New Roman" w:hAnsi="Times New Roman" w:cs="Times New Roman"/>
          <w:color w:val="000000" w:themeColor="text1"/>
          <w:sz w:val="20"/>
          <w:szCs w:val="20"/>
        </w:rPr>
        <w:t xml:space="preserve"> using Lanchester theory as a basis. Requirements for theoretically consistent aggregation, disaggregation, and partial aggregation have also been described. Consistency of aggregation and disaggregation in models of combat is a very desirable property. The map required for running a </w:t>
      </w:r>
      <w:r w:rsidR="008E7910" w:rsidRPr="00C725FC">
        <w:rPr>
          <w:rFonts w:ascii="Times New Roman" w:hAnsi="Times New Roman" w:cs="Times New Roman"/>
          <w:color w:val="000000" w:themeColor="text1"/>
          <w:sz w:val="20"/>
          <w:szCs w:val="20"/>
        </w:rPr>
        <w:t>large-scale</w:t>
      </w:r>
      <w:r w:rsidRPr="00C725FC">
        <w:rPr>
          <w:rFonts w:ascii="Times New Roman" w:hAnsi="Times New Roman" w:cs="Times New Roman"/>
          <w:color w:val="000000" w:themeColor="text1"/>
          <w:sz w:val="20"/>
          <w:szCs w:val="20"/>
        </w:rPr>
        <w:t xml:space="preserve"> </w:t>
      </w:r>
      <w:r w:rsidR="00563044">
        <w:rPr>
          <w:rFonts w:ascii="Times New Roman" w:hAnsi="Times New Roman" w:cs="Times New Roman"/>
          <w:color w:val="000000" w:themeColor="text1"/>
          <w:sz w:val="20"/>
          <w:szCs w:val="20"/>
        </w:rPr>
        <w:t>Collaborative</w:t>
      </w:r>
      <w:r w:rsidRPr="00C725FC">
        <w:rPr>
          <w:rFonts w:ascii="Times New Roman" w:hAnsi="Times New Roman" w:cs="Times New Roman"/>
          <w:color w:val="000000" w:themeColor="text1"/>
          <w:sz w:val="20"/>
          <w:szCs w:val="20"/>
        </w:rPr>
        <w:t xml:space="preserve"> operation</w:t>
      </w:r>
      <w:r w:rsidRPr="00C725FC">
        <w:rPr>
          <w:rFonts w:ascii="Times New Roman" w:hAnsi="Times New Roman" w:cs="Times New Roman"/>
          <w:color w:val="000000" w:themeColor="text1"/>
          <w:sz w:val="20"/>
          <w:szCs w:val="20"/>
        </w:rPr>
        <w:fldChar w:fldCharType="begin"/>
      </w:r>
      <w:r w:rsidRPr="00C725FC">
        <w:rPr>
          <w:rFonts w:ascii="Times New Roman" w:hAnsi="Times New Roman" w:cs="Times New Roman"/>
          <w:color w:val="000000" w:themeColor="text1"/>
          <w:sz w:val="20"/>
          <w:szCs w:val="20"/>
        </w:rPr>
        <w:instrText xml:space="preserve"> XE "joint operation" </w:instrText>
      </w:r>
      <w:r w:rsidRPr="00C725FC">
        <w:rPr>
          <w:rFonts w:ascii="Times New Roman" w:hAnsi="Times New Roman" w:cs="Times New Roman"/>
          <w:color w:val="000000" w:themeColor="text1"/>
          <w:sz w:val="20"/>
          <w:szCs w:val="20"/>
        </w:rPr>
        <w:fldChar w:fldCharType="end"/>
      </w:r>
      <w:r w:rsidRPr="00C725FC">
        <w:rPr>
          <w:rFonts w:ascii="Times New Roman" w:hAnsi="Times New Roman" w:cs="Times New Roman"/>
          <w:color w:val="000000" w:themeColor="text1"/>
          <w:sz w:val="20"/>
          <w:szCs w:val="20"/>
        </w:rPr>
        <w:t xml:space="preserve"> through aggregated combat model is generally of </w:t>
      </w:r>
      <w:proofErr w:type="gramStart"/>
      <w:r w:rsidRPr="00C725FC">
        <w:rPr>
          <w:rFonts w:ascii="Times New Roman" w:hAnsi="Times New Roman" w:cs="Times New Roman"/>
          <w:color w:val="000000" w:themeColor="text1"/>
          <w:sz w:val="20"/>
          <w:szCs w:val="20"/>
        </w:rPr>
        <w:t>coarser</w:t>
      </w:r>
      <w:proofErr w:type="gramEnd"/>
      <w:r w:rsidRPr="00C725FC">
        <w:rPr>
          <w:rFonts w:ascii="Times New Roman" w:hAnsi="Times New Roman" w:cs="Times New Roman"/>
          <w:color w:val="000000" w:themeColor="text1"/>
          <w:sz w:val="20"/>
          <w:szCs w:val="20"/>
        </w:rPr>
        <w:t xml:space="preserve">-resolution. Map characteristics that are important for aggregated modeling are terrain height, movability by the forces, whether the presence of bridge or rail lines, etc. The map preparation for conducting aggregated simulations to accommodate a bigger combating unit is another research </w:t>
      </w:r>
      <w:r w:rsidRPr="00C725FC">
        <w:rPr>
          <w:rFonts w:ascii="Times New Roman" w:hAnsi="Times New Roman" w:cs="Times New Roman"/>
          <w:color w:val="000000" w:themeColor="text1"/>
          <w:sz w:val="20"/>
          <w:szCs w:val="20"/>
        </w:rPr>
        <w:lastRenderedPageBreak/>
        <w:t>topic. Generally, maps of aggregated combat simulations are divided into smaller segments. If we consider the ATCAL</w:t>
      </w:r>
      <w:r w:rsidRPr="00C725FC">
        <w:rPr>
          <w:rStyle w:val="FootnoteReference"/>
          <w:rFonts w:ascii="Times New Roman" w:hAnsi="Times New Roman" w:cs="Times New Roman"/>
          <w:color w:val="000000" w:themeColor="text1"/>
          <w:sz w:val="20"/>
          <w:szCs w:val="20"/>
        </w:rPr>
        <w:footnoteReference w:id="3"/>
      </w:r>
      <w:r w:rsidRPr="00C725FC">
        <w:rPr>
          <w:rFonts w:ascii="Times New Roman" w:hAnsi="Times New Roman" w:cs="Times New Roman"/>
          <w:color w:val="000000" w:themeColor="text1"/>
          <w:sz w:val="20"/>
          <w:szCs w:val="20"/>
        </w:rPr>
        <w:t xml:space="preserve"> models</w:t>
      </w:r>
      <w:r w:rsidRPr="00C725FC">
        <w:rPr>
          <w:rFonts w:ascii="Times New Roman" w:hAnsi="Times New Roman" w:cs="Times New Roman"/>
          <w:color w:val="000000" w:themeColor="text1"/>
          <w:sz w:val="20"/>
          <w:szCs w:val="20"/>
        </w:rPr>
        <w:fldChar w:fldCharType="begin"/>
      </w:r>
      <w:r w:rsidRPr="00C725FC">
        <w:rPr>
          <w:rFonts w:ascii="Times New Roman" w:hAnsi="Times New Roman" w:cs="Times New Roman"/>
          <w:color w:val="000000" w:themeColor="text1"/>
          <w:sz w:val="20"/>
          <w:szCs w:val="20"/>
        </w:rPr>
        <w:instrText xml:space="preserve"> XE "models" </w:instrText>
      </w:r>
      <w:r w:rsidRPr="00C725FC">
        <w:rPr>
          <w:rFonts w:ascii="Times New Roman" w:hAnsi="Times New Roman" w:cs="Times New Roman"/>
          <w:color w:val="000000" w:themeColor="text1"/>
          <w:sz w:val="20"/>
          <w:szCs w:val="20"/>
        </w:rPr>
        <w:fldChar w:fldCharType="end"/>
      </w:r>
      <w:r w:rsidRPr="00C725FC">
        <w:rPr>
          <w:rFonts w:ascii="Times New Roman" w:hAnsi="Times New Roman" w:cs="Times New Roman"/>
          <w:color w:val="000000" w:themeColor="text1"/>
          <w:sz w:val="20"/>
          <w:szCs w:val="20"/>
        </w:rPr>
        <w:t xml:space="preserve"> of JTLS</w:t>
      </w:r>
      <w:r w:rsidRPr="00C725FC">
        <w:rPr>
          <w:rStyle w:val="FootnoteReference"/>
          <w:rFonts w:ascii="Times New Roman" w:hAnsi="Times New Roman" w:cs="Times New Roman"/>
          <w:color w:val="000000" w:themeColor="text1"/>
          <w:sz w:val="20"/>
          <w:szCs w:val="20"/>
        </w:rPr>
        <w:footnoteReference w:id="4"/>
      </w:r>
      <w:r w:rsidR="00E527FF">
        <w:rPr>
          <w:rFonts w:ascii="Times New Roman" w:hAnsi="Times New Roman" w:cs="Times New Roman"/>
          <w:color w:val="000000" w:themeColor="text1"/>
          <w:sz w:val="20"/>
          <w:szCs w:val="20"/>
        </w:rPr>
        <w:t xml:space="preserve">and </w:t>
      </w:r>
      <w:sdt>
        <w:sdtPr>
          <w:rPr>
            <w:rFonts w:ascii="Times New Roman" w:hAnsi="Times New Roman" w:cs="Times New Roman"/>
            <w:color w:val="000000" w:themeColor="text1"/>
            <w:sz w:val="20"/>
            <w:szCs w:val="20"/>
          </w:rPr>
          <w:id w:val="-1617055765"/>
          <w:citation/>
        </w:sdtPr>
        <w:sdtContent>
          <w:r w:rsidR="002D1229">
            <w:rPr>
              <w:rFonts w:ascii="Times New Roman" w:hAnsi="Times New Roman" w:cs="Times New Roman"/>
              <w:color w:val="000000" w:themeColor="text1"/>
              <w:sz w:val="20"/>
              <w:szCs w:val="20"/>
            </w:rPr>
            <w:fldChar w:fldCharType="begin"/>
          </w:r>
          <w:r w:rsidR="002D1229">
            <w:rPr>
              <w:rFonts w:ascii="Times New Roman" w:hAnsi="Times New Roman" w:cs="Times New Roman"/>
              <w:color w:val="000000" w:themeColor="text1"/>
              <w:sz w:val="20"/>
              <w:szCs w:val="20"/>
              <w:lang w:val="en-IN"/>
            </w:rPr>
            <w:instrText xml:space="preserve"> CITATION NAS16 \l 16393 </w:instrText>
          </w:r>
          <w:r w:rsidR="002D1229">
            <w:rPr>
              <w:rFonts w:ascii="Times New Roman" w:hAnsi="Times New Roman" w:cs="Times New Roman"/>
              <w:color w:val="000000" w:themeColor="text1"/>
              <w:sz w:val="20"/>
              <w:szCs w:val="20"/>
            </w:rPr>
            <w:fldChar w:fldCharType="separate"/>
          </w:r>
          <w:r w:rsidR="002D1229" w:rsidRPr="002D1229">
            <w:rPr>
              <w:rFonts w:ascii="Times New Roman" w:hAnsi="Times New Roman" w:cs="Times New Roman"/>
              <w:noProof/>
              <w:color w:val="000000" w:themeColor="text1"/>
              <w:sz w:val="20"/>
              <w:szCs w:val="20"/>
              <w:lang w:val="en-IN"/>
            </w:rPr>
            <w:t>(NASA-SP-2016-6105, 2016)</w:t>
          </w:r>
          <w:r w:rsidR="002D1229">
            <w:rPr>
              <w:rFonts w:ascii="Times New Roman" w:hAnsi="Times New Roman" w:cs="Times New Roman"/>
              <w:color w:val="000000" w:themeColor="text1"/>
              <w:sz w:val="20"/>
              <w:szCs w:val="20"/>
            </w:rPr>
            <w:fldChar w:fldCharType="end"/>
          </w:r>
        </w:sdtContent>
      </w:sdt>
      <w:r w:rsidRPr="00C725FC">
        <w:rPr>
          <w:rFonts w:ascii="Times New Roman" w:hAnsi="Times New Roman" w:cs="Times New Roman"/>
          <w:color w:val="000000" w:themeColor="text1"/>
          <w:sz w:val="20"/>
          <w:szCs w:val="20"/>
        </w:rPr>
        <w:t>, we can see that the operations within one category are completely independent of the other categories. The following table illustrates some of the special characteristics of aggregated combat modeling</w:t>
      </w:r>
      <w:r w:rsidRPr="00C725FC">
        <w:rPr>
          <w:rFonts w:ascii="Times New Roman" w:hAnsi="Times New Roman" w:cs="Times New Roman"/>
          <w:color w:val="000000" w:themeColor="text1"/>
          <w:sz w:val="20"/>
          <w:szCs w:val="20"/>
        </w:rPr>
        <w:fldChar w:fldCharType="begin"/>
      </w:r>
      <w:r w:rsidRPr="00C725FC">
        <w:rPr>
          <w:rFonts w:ascii="Times New Roman" w:hAnsi="Times New Roman" w:cs="Times New Roman"/>
          <w:color w:val="000000" w:themeColor="text1"/>
          <w:sz w:val="20"/>
          <w:szCs w:val="20"/>
        </w:rPr>
        <w:instrText xml:space="preserve"> XE "aggregated combat modeling" </w:instrText>
      </w:r>
      <w:r w:rsidRPr="00C725FC">
        <w:rPr>
          <w:rFonts w:ascii="Times New Roman" w:hAnsi="Times New Roman" w:cs="Times New Roman"/>
          <w:color w:val="000000" w:themeColor="text1"/>
          <w:sz w:val="20"/>
          <w:szCs w:val="20"/>
        </w:rPr>
        <w:fldChar w:fldCharType="end"/>
      </w:r>
      <w:r w:rsidRPr="00C725FC">
        <w:rPr>
          <w:rFonts w:ascii="Times New Roman" w:hAnsi="Times New Roman" w:cs="Times New Roman"/>
          <w:color w:val="000000" w:themeColor="text1"/>
          <w:sz w:val="20"/>
          <w:szCs w:val="20"/>
        </w:rPr>
        <w:t xml:space="preserve"> approaches that have been utilized in various Wargame.</w:t>
      </w:r>
    </w:p>
    <w:p w14:paraId="08D4B210" w14:textId="09F60D39" w:rsidR="00526043" w:rsidRPr="00C725FC" w:rsidRDefault="00526043" w:rsidP="0020016E">
      <w:pPr>
        <w:pStyle w:val="Caption"/>
        <w:keepNext/>
        <w:ind w:left="567" w:hanging="567"/>
        <w:jc w:val="both"/>
        <w:rPr>
          <w:rFonts w:ascii="Times New Roman" w:hAnsi="Times New Roman" w:cs="Times New Roman"/>
          <w:i w:val="0"/>
          <w:color w:val="000000" w:themeColor="text1"/>
          <w:sz w:val="20"/>
          <w:szCs w:val="20"/>
        </w:rPr>
      </w:pPr>
      <w:bookmarkStart w:id="13" w:name="_Toc44413421"/>
      <w:bookmarkStart w:id="14" w:name="_Toc118977410"/>
      <w:r w:rsidRPr="00C725FC">
        <w:rPr>
          <w:rFonts w:ascii="Times New Roman" w:hAnsi="Times New Roman" w:cs="Times New Roman"/>
          <w:i w:val="0"/>
          <w:color w:val="000000" w:themeColor="text1"/>
          <w:sz w:val="20"/>
          <w:szCs w:val="20"/>
        </w:rPr>
        <w:t xml:space="preserve">Table </w:t>
      </w:r>
      <w:r w:rsidRPr="00C725FC">
        <w:rPr>
          <w:rFonts w:ascii="Times New Roman" w:hAnsi="Times New Roman" w:cs="Times New Roman"/>
          <w:i w:val="0"/>
          <w:color w:val="000000" w:themeColor="text1"/>
          <w:sz w:val="20"/>
          <w:szCs w:val="20"/>
        </w:rPr>
        <w:fldChar w:fldCharType="begin"/>
      </w:r>
      <w:r w:rsidRPr="00C725FC">
        <w:rPr>
          <w:rFonts w:ascii="Times New Roman" w:hAnsi="Times New Roman" w:cs="Times New Roman"/>
          <w:i w:val="0"/>
          <w:color w:val="000000" w:themeColor="text1"/>
          <w:sz w:val="20"/>
          <w:szCs w:val="20"/>
        </w:rPr>
        <w:instrText xml:space="preserve"> SEQ Table \* ARABIC </w:instrText>
      </w:r>
      <w:r w:rsidRPr="00C725FC">
        <w:rPr>
          <w:rFonts w:ascii="Times New Roman" w:hAnsi="Times New Roman" w:cs="Times New Roman"/>
          <w:i w:val="0"/>
          <w:color w:val="000000" w:themeColor="text1"/>
          <w:sz w:val="20"/>
          <w:szCs w:val="20"/>
        </w:rPr>
        <w:fldChar w:fldCharType="separate"/>
      </w:r>
      <w:r w:rsidR="005F6F39">
        <w:rPr>
          <w:rFonts w:ascii="Times New Roman" w:hAnsi="Times New Roman" w:cs="Times New Roman"/>
          <w:i w:val="0"/>
          <w:noProof/>
          <w:color w:val="000000" w:themeColor="text1"/>
          <w:sz w:val="20"/>
          <w:szCs w:val="20"/>
        </w:rPr>
        <w:t>3</w:t>
      </w:r>
      <w:r w:rsidRPr="00C725FC">
        <w:rPr>
          <w:rFonts w:ascii="Times New Roman" w:hAnsi="Times New Roman" w:cs="Times New Roman"/>
          <w:i w:val="0"/>
          <w:color w:val="000000" w:themeColor="text1"/>
          <w:sz w:val="20"/>
          <w:szCs w:val="20"/>
        </w:rPr>
        <w:fldChar w:fldCharType="end"/>
      </w:r>
      <w:r w:rsidRPr="00C725FC">
        <w:rPr>
          <w:rFonts w:ascii="Times New Roman" w:hAnsi="Times New Roman" w:cs="Times New Roman"/>
          <w:i w:val="0"/>
          <w:color w:val="000000" w:themeColor="text1"/>
          <w:sz w:val="20"/>
          <w:szCs w:val="20"/>
        </w:rPr>
        <w:t>. Characteristics of few popular aggregated models</w:t>
      </w:r>
      <w:r w:rsidRPr="00C725FC">
        <w:rPr>
          <w:rFonts w:ascii="Times New Roman" w:hAnsi="Times New Roman" w:cs="Times New Roman"/>
          <w:i w:val="0"/>
          <w:color w:val="000000" w:themeColor="text1"/>
          <w:sz w:val="20"/>
          <w:szCs w:val="20"/>
        </w:rPr>
        <w:fldChar w:fldCharType="begin"/>
      </w:r>
      <w:r w:rsidRPr="00C725FC">
        <w:rPr>
          <w:rFonts w:ascii="Times New Roman" w:hAnsi="Times New Roman" w:cs="Times New Roman"/>
          <w:color w:val="000000" w:themeColor="text1"/>
          <w:sz w:val="20"/>
          <w:szCs w:val="20"/>
        </w:rPr>
        <w:instrText xml:space="preserve"> XE "models" </w:instrText>
      </w:r>
      <w:r w:rsidRPr="00C725FC">
        <w:rPr>
          <w:rFonts w:ascii="Times New Roman" w:hAnsi="Times New Roman" w:cs="Times New Roman"/>
          <w:i w:val="0"/>
          <w:color w:val="000000" w:themeColor="text1"/>
          <w:sz w:val="20"/>
          <w:szCs w:val="20"/>
        </w:rPr>
        <w:fldChar w:fldCharType="end"/>
      </w:r>
      <w:r w:rsidRPr="00C725FC">
        <w:rPr>
          <w:rFonts w:ascii="Times New Roman" w:hAnsi="Times New Roman" w:cs="Times New Roman"/>
          <w:i w:val="0"/>
          <w:color w:val="000000" w:themeColor="text1"/>
          <w:sz w:val="20"/>
          <w:szCs w:val="20"/>
        </w:rPr>
        <w:t xml:space="preserve"> for </w:t>
      </w:r>
      <w:r w:rsidR="005478F1">
        <w:rPr>
          <w:rFonts w:ascii="Times New Roman" w:hAnsi="Times New Roman" w:cs="Times New Roman"/>
          <w:i w:val="0"/>
          <w:color w:val="000000" w:themeColor="text1"/>
          <w:sz w:val="20"/>
          <w:szCs w:val="20"/>
        </w:rPr>
        <w:t>collaborative</w:t>
      </w:r>
      <w:r w:rsidRPr="00C725FC">
        <w:rPr>
          <w:rFonts w:ascii="Times New Roman" w:hAnsi="Times New Roman" w:cs="Times New Roman"/>
          <w:i w:val="0"/>
          <w:color w:val="000000" w:themeColor="text1"/>
          <w:sz w:val="20"/>
          <w:szCs w:val="20"/>
        </w:rPr>
        <w:t xml:space="preserve"> </w:t>
      </w:r>
      <w:r w:rsidR="007E309B">
        <w:rPr>
          <w:rFonts w:ascii="Times New Roman" w:hAnsi="Times New Roman" w:cs="Times New Roman"/>
          <w:i w:val="0"/>
          <w:color w:val="000000" w:themeColor="text1"/>
          <w:sz w:val="20"/>
          <w:szCs w:val="20"/>
        </w:rPr>
        <w:t>I</w:t>
      </w:r>
      <w:r w:rsidRPr="00C725FC">
        <w:rPr>
          <w:rFonts w:ascii="Times New Roman" w:hAnsi="Times New Roman" w:cs="Times New Roman"/>
          <w:i w:val="0"/>
          <w:color w:val="000000" w:themeColor="text1"/>
          <w:sz w:val="20"/>
          <w:szCs w:val="20"/>
        </w:rPr>
        <w:t xml:space="preserve">nter Service </w:t>
      </w:r>
      <w:bookmarkEnd w:id="13"/>
      <w:bookmarkEnd w:id="14"/>
      <w:r w:rsidR="00F07422">
        <w:rPr>
          <w:rFonts w:ascii="Times New Roman" w:hAnsi="Times New Roman" w:cs="Times New Roman"/>
          <w:i w:val="0"/>
          <w:color w:val="000000" w:themeColor="text1"/>
          <w:sz w:val="20"/>
          <w:szCs w:val="20"/>
        </w:rPr>
        <w:t>model</w:t>
      </w:r>
      <w:r w:rsidR="00386687">
        <w:rPr>
          <w:rFonts w:ascii="Times New Roman" w:hAnsi="Times New Roman" w:cs="Times New Roman"/>
          <w:i w:val="0"/>
          <w:color w:val="000000" w:themeColor="text1"/>
          <w:sz w:val="20"/>
          <w:szCs w:val="20"/>
        </w:rPr>
        <w:t>-</w:t>
      </w:r>
      <w:r w:rsidR="00F07422">
        <w:rPr>
          <w:rFonts w:ascii="Times New Roman" w:hAnsi="Times New Roman" w:cs="Times New Roman"/>
          <w:i w:val="0"/>
          <w:color w:val="000000" w:themeColor="text1"/>
          <w:sz w:val="20"/>
          <w:szCs w:val="20"/>
        </w:rPr>
        <w:t>based system</w:t>
      </w:r>
      <w:r w:rsidRPr="00C725FC">
        <w:rPr>
          <w:rFonts w:ascii="Times New Roman" w:hAnsi="Times New Roman" w:cs="Times New Roman"/>
          <w:i w:val="0"/>
          <w:color w:val="000000" w:themeColor="text1"/>
          <w:sz w:val="20"/>
          <w:szCs w:val="20"/>
        </w:rPr>
        <w:fldChar w:fldCharType="begin"/>
      </w:r>
      <w:r w:rsidRPr="00C725FC">
        <w:rPr>
          <w:rFonts w:ascii="Times New Roman" w:hAnsi="Times New Roman" w:cs="Times New Roman"/>
          <w:color w:val="000000" w:themeColor="text1"/>
          <w:sz w:val="20"/>
          <w:szCs w:val="20"/>
        </w:rPr>
        <w:instrText xml:space="preserve"> XE "wargame" </w:instrText>
      </w:r>
      <w:r w:rsidRPr="00C725FC">
        <w:rPr>
          <w:rFonts w:ascii="Times New Roman" w:hAnsi="Times New Roman" w:cs="Times New Roman"/>
          <w:i w:val="0"/>
          <w:color w:val="000000" w:themeColor="text1"/>
          <w:sz w:val="20"/>
          <w:szCs w:val="20"/>
        </w:rPr>
        <w:fldChar w:fldCharType="end"/>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3"/>
        <w:gridCol w:w="1314"/>
        <w:gridCol w:w="1133"/>
        <w:gridCol w:w="1238"/>
      </w:tblGrid>
      <w:tr w:rsidR="00C725FC" w:rsidRPr="0020016E" w14:paraId="5F5F15FD" w14:textId="77777777" w:rsidTr="004738BD">
        <w:trPr>
          <w:tblHeader/>
          <w:jc w:val="center"/>
        </w:trPr>
        <w:tc>
          <w:tcPr>
            <w:tcW w:w="1413" w:type="dxa"/>
            <w:shd w:val="clear" w:color="auto" w:fill="auto"/>
            <w:vAlign w:val="center"/>
          </w:tcPr>
          <w:p w14:paraId="62BFBBB8" w14:textId="77777777" w:rsidR="00526043" w:rsidRPr="00FD7A75" w:rsidRDefault="00526043" w:rsidP="00FD7A75">
            <w:pPr>
              <w:spacing w:after="0" w:line="240" w:lineRule="auto"/>
              <w:jc w:val="center"/>
              <w:rPr>
                <w:rFonts w:ascii="Times New Roman" w:hAnsi="Times New Roman" w:cs="Times New Roman"/>
                <w:b/>
                <w:bCs/>
                <w:color w:val="000000" w:themeColor="text1"/>
                <w:sz w:val="16"/>
                <w:szCs w:val="16"/>
              </w:rPr>
            </w:pPr>
            <w:r w:rsidRPr="00FD7A75">
              <w:rPr>
                <w:rFonts w:ascii="Times New Roman" w:hAnsi="Times New Roman" w:cs="Times New Roman"/>
                <w:b/>
                <w:bCs/>
                <w:color w:val="000000" w:themeColor="text1"/>
                <w:sz w:val="16"/>
                <w:szCs w:val="16"/>
              </w:rPr>
              <w:t>Name</w:t>
            </w:r>
          </w:p>
        </w:tc>
        <w:tc>
          <w:tcPr>
            <w:tcW w:w="2933" w:type="dxa"/>
            <w:shd w:val="clear" w:color="auto" w:fill="auto"/>
            <w:vAlign w:val="center"/>
          </w:tcPr>
          <w:p w14:paraId="70916C9D" w14:textId="62C62DA0" w:rsidR="00526043" w:rsidRPr="00FD7A75" w:rsidRDefault="00526043" w:rsidP="00FD7A75">
            <w:pPr>
              <w:spacing w:after="0" w:line="240" w:lineRule="auto"/>
              <w:jc w:val="center"/>
              <w:rPr>
                <w:rFonts w:ascii="Times New Roman" w:hAnsi="Times New Roman" w:cs="Times New Roman"/>
                <w:b/>
                <w:bCs/>
                <w:color w:val="000000" w:themeColor="text1"/>
                <w:sz w:val="16"/>
                <w:szCs w:val="16"/>
              </w:rPr>
            </w:pPr>
            <w:r w:rsidRPr="00FD7A75">
              <w:rPr>
                <w:rFonts w:ascii="Times New Roman" w:hAnsi="Times New Roman" w:cs="Times New Roman"/>
                <w:b/>
                <w:bCs/>
                <w:color w:val="000000" w:themeColor="text1"/>
                <w:sz w:val="16"/>
                <w:szCs w:val="16"/>
              </w:rPr>
              <w:t>Terrain</w:t>
            </w:r>
          </w:p>
          <w:p w14:paraId="1600BD05" w14:textId="77777777" w:rsidR="00526043" w:rsidRPr="00FD7A75" w:rsidRDefault="00526043" w:rsidP="00FD7A75">
            <w:pPr>
              <w:spacing w:after="0" w:line="240" w:lineRule="auto"/>
              <w:jc w:val="center"/>
              <w:rPr>
                <w:rFonts w:ascii="Times New Roman" w:hAnsi="Times New Roman" w:cs="Times New Roman"/>
                <w:b/>
                <w:bCs/>
                <w:color w:val="000000" w:themeColor="text1"/>
                <w:sz w:val="16"/>
                <w:szCs w:val="16"/>
              </w:rPr>
            </w:pPr>
            <w:r w:rsidRPr="00FD7A75">
              <w:rPr>
                <w:rFonts w:ascii="Times New Roman" w:hAnsi="Times New Roman" w:cs="Times New Roman"/>
                <w:b/>
                <w:bCs/>
                <w:color w:val="000000" w:themeColor="text1"/>
                <w:sz w:val="16"/>
                <w:szCs w:val="16"/>
              </w:rPr>
              <w:t>Model Units</w:t>
            </w:r>
          </w:p>
        </w:tc>
        <w:tc>
          <w:tcPr>
            <w:tcW w:w="1745" w:type="dxa"/>
            <w:shd w:val="clear" w:color="auto" w:fill="auto"/>
            <w:vAlign w:val="center"/>
          </w:tcPr>
          <w:p w14:paraId="35603791" w14:textId="77777777" w:rsidR="00526043" w:rsidRPr="00FD7A75" w:rsidRDefault="00526043" w:rsidP="00FD7A75">
            <w:pPr>
              <w:spacing w:after="0" w:line="240" w:lineRule="auto"/>
              <w:jc w:val="center"/>
              <w:rPr>
                <w:rFonts w:ascii="Times New Roman" w:hAnsi="Times New Roman" w:cs="Times New Roman"/>
                <w:b/>
                <w:bCs/>
                <w:color w:val="000000" w:themeColor="text1"/>
                <w:sz w:val="16"/>
                <w:szCs w:val="16"/>
              </w:rPr>
            </w:pPr>
            <w:r w:rsidRPr="00FD7A75">
              <w:rPr>
                <w:rFonts w:ascii="Times New Roman" w:hAnsi="Times New Roman" w:cs="Times New Roman"/>
                <w:b/>
                <w:bCs/>
                <w:color w:val="000000" w:themeColor="text1"/>
                <w:sz w:val="16"/>
                <w:szCs w:val="16"/>
              </w:rPr>
              <w:t>Movement</w:t>
            </w:r>
          </w:p>
          <w:p w14:paraId="47408BD8" w14:textId="77777777" w:rsidR="00526043" w:rsidRPr="00FD7A75" w:rsidRDefault="00526043" w:rsidP="00FD7A75">
            <w:pPr>
              <w:spacing w:after="0" w:line="240" w:lineRule="auto"/>
              <w:jc w:val="center"/>
              <w:rPr>
                <w:rFonts w:ascii="Times New Roman" w:hAnsi="Times New Roman" w:cs="Times New Roman"/>
                <w:b/>
                <w:bCs/>
                <w:color w:val="000000" w:themeColor="text1"/>
                <w:sz w:val="16"/>
                <w:szCs w:val="16"/>
              </w:rPr>
            </w:pPr>
            <w:r w:rsidRPr="00FD7A75">
              <w:rPr>
                <w:rFonts w:ascii="Times New Roman" w:hAnsi="Times New Roman" w:cs="Times New Roman"/>
                <w:b/>
                <w:bCs/>
                <w:color w:val="000000" w:themeColor="text1"/>
                <w:sz w:val="16"/>
                <w:szCs w:val="16"/>
              </w:rPr>
              <w:t>Model Factors</w:t>
            </w:r>
          </w:p>
        </w:tc>
        <w:tc>
          <w:tcPr>
            <w:tcW w:w="1995" w:type="dxa"/>
            <w:vMerge w:val="restart"/>
            <w:shd w:val="clear" w:color="auto" w:fill="auto"/>
          </w:tcPr>
          <w:p w14:paraId="1241B2F7" w14:textId="77777777" w:rsidR="00526043" w:rsidRPr="0020016E" w:rsidRDefault="00526043" w:rsidP="008154B0">
            <w:pPr>
              <w:spacing w:line="240" w:lineRule="auto"/>
              <w:jc w:val="both"/>
              <w:rPr>
                <w:rFonts w:ascii="Times New Roman" w:hAnsi="Times New Roman" w:cs="Times New Roman"/>
                <w:color w:val="000000" w:themeColor="text1"/>
                <w:sz w:val="16"/>
                <w:szCs w:val="16"/>
              </w:rPr>
            </w:pPr>
          </w:p>
          <w:p w14:paraId="7D7B6ADE" w14:textId="77777777" w:rsidR="00526043" w:rsidRPr="0020016E" w:rsidRDefault="00526043" w:rsidP="008154B0">
            <w:pPr>
              <w:spacing w:after="0" w:line="240" w:lineRule="auto"/>
              <w:jc w:val="both"/>
              <w:rPr>
                <w:rFonts w:ascii="Times New Roman" w:hAnsi="Times New Roman" w:cs="Times New Roman"/>
                <w:color w:val="000000" w:themeColor="text1"/>
                <w:sz w:val="16"/>
                <w:szCs w:val="16"/>
                <w:u w:val="single"/>
              </w:rPr>
            </w:pPr>
            <w:r w:rsidRPr="0020016E">
              <w:rPr>
                <w:rFonts w:ascii="Times New Roman" w:hAnsi="Times New Roman" w:cs="Times New Roman"/>
                <w:color w:val="000000" w:themeColor="text1"/>
                <w:sz w:val="16"/>
                <w:szCs w:val="16"/>
                <w:u w:val="single"/>
              </w:rPr>
              <w:t>Speed depends On</w:t>
            </w:r>
          </w:p>
          <w:p w14:paraId="02BFCF3F" w14:textId="77777777" w:rsidR="00526043" w:rsidRPr="0020016E" w:rsidRDefault="00526043" w:rsidP="008154B0">
            <w:pPr>
              <w:spacing w:after="0" w:line="240" w:lineRule="auto"/>
              <w:rPr>
                <w:rFonts w:ascii="Times New Roman" w:hAnsi="Times New Roman" w:cs="Times New Roman"/>
                <w:color w:val="000000" w:themeColor="text1"/>
                <w:sz w:val="16"/>
                <w:szCs w:val="16"/>
              </w:rPr>
            </w:pPr>
            <w:r w:rsidRPr="0020016E">
              <w:rPr>
                <w:rFonts w:ascii="Times New Roman" w:hAnsi="Times New Roman" w:cs="Times New Roman"/>
                <w:color w:val="000000" w:themeColor="text1"/>
                <w:sz w:val="16"/>
                <w:szCs w:val="16"/>
              </w:rPr>
              <w:t>Unit Type</w:t>
            </w:r>
          </w:p>
          <w:p w14:paraId="137E5C76" w14:textId="77777777" w:rsidR="00526043" w:rsidRPr="0020016E" w:rsidRDefault="00526043" w:rsidP="008154B0">
            <w:pPr>
              <w:spacing w:after="0" w:line="240" w:lineRule="auto"/>
              <w:rPr>
                <w:rFonts w:ascii="Times New Roman" w:hAnsi="Times New Roman" w:cs="Times New Roman"/>
                <w:color w:val="000000" w:themeColor="text1"/>
                <w:sz w:val="16"/>
                <w:szCs w:val="16"/>
              </w:rPr>
            </w:pPr>
            <w:proofErr w:type="spellStart"/>
            <w:r w:rsidRPr="0020016E">
              <w:rPr>
                <w:rFonts w:ascii="Times New Roman" w:hAnsi="Times New Roman" w:cs="Times New Roman"/>
                <w:color w:val="000000" w:themeColor="text1"/>
                <w:sz w:val="16"/>
                <w:szCs w:val="16"/>
              </w:rPr>
              <w:t>Traficability</w:t>
            </w:r>
            <w:proofErr w:type="spellEnd"/>
          </w:p>
          <w:p w14:paraId="71ADD3AA" w14:textId="77777777" w:rsidR="00526043" w:rsidRPr="0020016E" w:rsidRDefault="00526043" w:rsidP="008154B0">
            <w:pPr>
              <w:spacing w:after="0" w:line="240" w:lineRule="auto"/>
              <w:rPr>
                <w:rFonts w:ascii="Times New Roman" w:hAnsi="Times New Roman" w:cs="Times New Roman"/>
                <w:color w:val="000000" w:themeColor="text1"/>
                <w:sz w:val="16"/>
                <w:szCs w:val="16"/>
              </w:rPr>
            </w:pPr>
            <w:r w:rsidRPr="0020016E">
              <w:rPr>
                <w:rFonts w:ascii="Times New Roman" w:hAnsi="Times New Roman" w:cs="Times New Roman"/>
                <w:color w:val="000000" w:themeColor="text1"/>
                <w:sz w:val="16"/>
                <w:szCs w:val="16"/>
              </w:rPr>
              <w:t>Obstacles or Minefield</w:t>
            </w:r>
          </w:p>
          <w:p w14:paraId="349E0576" w14:textId="77777777" w:rsidR="00526043" w:rsidRPr="0020016E" w:rsidRDefault="00526043" w:rsidP="008154B0">
            <w:pPr>
              <w:spacing w:after="0" w:line="240" w:lineRule="auto"/>
              <w:rPr>
                <w:rFonts w:ascii="Times New Roman" w:hAnsi="Times New Roman" w:cs="Times New Roman"/>
                <w:color w:val="000000" w:themeColor="text1"/>
                <w:sz w:val="16"/>
                <w:szCs w:val="16"/>
              </w:rPr>
            </w:pPr>
            <w:r w:rsidRPr="0020016E">
              <w:rPr>
                <w:rFonts w:ascii="Times New Roman" w:hAnsi="Times New Roman" w:cs="Times New Roman"/>
                <w:color w:val="000000" w:themeColor="text1"/>
                <w:sz w:val="16"/>
                <w:szCs w:val="16"/>
              </w:rPr>
              <w:t>In combat or not</w:t>
            </w:r>
          </w:p>
          <w:p w14:paraId="2D445E81" w14:textId="77777777" w:rsidR="00526043" w:rsidRPr="0020016E" w:rsidRDefault="00526043" w:rsidP="008154B0">
            <w:pPr>
              <w:spacing w:after="0" w:line="240" w:lineRule="auto"/>
              <w:rPr>
                <w:rFonts w:ascii="Times New Roman" w:hAnsi="Times New Roman" w:cs="Times New Roman"/>
                <w:color w:val="000000" w:themeColor="text1"/>
                <w:sz w:val="16"/>
                <w:szCs w:val="16"/>
              </w:rPr>
            </w:pPr>
            <w:r w:rsidRPr="0020016E">
              <w:rPr>
                <w:rFonts w:ascii="Times New Roman" w:hAnsi="Times New Roman" w:cs="Times New Roman"/>
                <w:color w:val="000000" w:themeColor="text1"/>
                <w:sz w:val="16"/>
                <w:szCs w:val="16"/>
              </w:rPr>
              <w:t>Postures</w:t>
            </w:r>
          </w:p>
          <w:p w14:paraId="32EA3E26" w14:textId="77777777" w:rsidR="00526043" w:rsidRPr="0020016E" w:rsidRDefault="00526043" w:rsidP="008154B0">
            <w:pPr>
              <w:spacing w:line="240" w:lineRule="auto"/>
              <w:rPr>
                <w:rFonts w:ascii="Times New Roman" w:hAnsi="Times New Roman" w:cs="Times New Roman"/>
                <w:color w:val="000000" w:themeColor="text1"/>
                <w:sz w:val="16"/>
                <w:szCs w:val="16"/>
              </w:rPr>
            </w:pPr>
            <w:r w:rsidRPr="0020016E">
              <w:rPr>
                <w:rFonts w:ascii="Times New Roman" w:hAnsi="Times New Roman" w:cs="Times New Roman"/>
                <w:color w:val="000000" w:themeColor="text1"/>
                <w:sz w:val="16"/>
                <w:szCs w:val="16"/>
              </w:rPr>
              <w:t>Force Ratio</w:t>
            </w:r>
          </w:p>
        </w:tc>
      </w:tr>
      <w:tr w:rsidR="00C725FC" w:rsidRPr="0020016E" w14:paraId="43A59F68" w14:textId="77777777" w:rsidTr="004738BD">
        <w:trPr>
          <w:tblHeader/>
          <w:jc w:val="center"/>
        </w:trPr>
        <w:tc>
          <w:tcPr>
            <w:tcW w:w="1413" w:type="dxa"/>
            <w:shd w:val="clear" w:color="auto" w:fill="auto"/>
          </w:tcPr>
          <w:p w14:paraId="5DDB711C" w14:textId="77777777" w:rsidR="00526043" w:rsidRPr="0020016E" w:rsidRDefault="00526043" w:rsidP="008154B0">
            <w:pPr>
              <w:spacing w:line="240" w:lineRule="auto"/>
              <w:jc w:val="both"/>
              <w:rPr>
                <w:rFonts w:ascii="Times New Roman" w:hAnsi="Times New Roman" w:cs="Times New Roman"/>
                <w:color w:val="000000" w:themeColor="text1"/>
                <w:sz w:val="16"/>
                <w:szCs w:val="16"/>
              </w:rPr>
            </w:pPr>
            <w:r w:rsidRPr="0020016E">
              <w:rPr>
                <w:rFonts w:ascii="Times New Roman" w:hAnsi="Times New Roman" w:cs="Times New Roman"/>
                <w:color w:val="000000" w:themeColor="text1"/>
                <w:sz w:val="16"/>
                <w:szCs w:val="16"/>
              </w:rPr>
              <w:t>ATCAL</w:t>
            </w:r>
          </w:p>
        </w:tc>
        <w:tc>
          <w:tcPr>
            <w:tcW w:w="2933" w:type="dxa"/>
            <w:shd w:val="clear" w:color="auto" w:fill="auto"/>
          </w:tcPr>
          <w:p w14:paraId="468F3615" w14:textId="77777777" w:rsidR="00526043" w:rsidRPr="0020016E" w:rsidRDefault="00526043" w:rsidP="008154B0">
            <w:pPr>
              <w:spacing w:line="240" w:lineRule="auto"/>
              <w:jc w:val="both"/>
              <w:rPr>
                <w:rFonts w:ascii="Times New Roman" w:hAnsi="Times New Roman" w:cs="Times New Roman"/>
                <w:color w:val="000000" w:themeColor="text1"/>
                <w:sz w:val="16"/>
                <w:szCs w:val="16"/>
              </w:rPr>
            </w:pPr>
            <w:r w:rsidRPr="0020016E">
              <w:rPr>
                <w:rFonts w:ascii="Times New Roman" w:hAnsi="Times New Roman" w:cs="Times New Roman"/>
                <w:color w:val="000000" w:themeColor="text1"/>
                <w:sz w:val="16"/>
                <w:szCs w:val="16"/>
              </w:rPr>
              <w:t>Segments</w:t>
            </w:r>
          </w:p>
        </w:tc>
        <w:tc>
          <w:tcPr>
            <w:tcW w:w="1745" w:type="dxa"/>
            <w:shd w:val="clear" w:color="auto" w:fill="auto"/>
          </w:tcPr>
          <w:p w14:paraId="7F1AA794" w14:textId="77777777" w:rsidR="00526043" w:rsidRPr="0020016E" w:rsidRDefault="00526043" w:rsidP="008154B0">
            <w:pPr>
              <w:spacing w:line="240" w:lineRule="auto"/>
              <w:jc w:val="both"/>
              <w:rPr>
                <w:rFonts w:ascii="Times New Roman" w:hAnsi="Times New Roman" w:cs="Times New Roman"/>
                <w:color w:val="000000" w:themeColor="text1"/>
                <w:sz w:val="16"/>
                <w:szCs w:val="16"/>
              </w:rPr>
            </w:pPr>
            <w:r w:rsidRPr="0020016E">
              <w:rPr>
                <w:rFonts w:ascii="Times New Roman" w:hAnsi="Times New Roman" w:cs="Times New Roman"/>
                <w:color w:val="000000" w:themeColor="text1"/>
                <w:sz w:val="16"/>
                <w:szCs w:val="16"/>
              </w:rPr>
              <w:t>Destination</w:t>
            </w:r>
          </w:p>
        </w:tc>
        <w:tc>
          <w:tcPr>
            <w:tcW w:w="1995" w:type="dxa"/>
            <w:vMerge/>
            <w:shd w:val="clear" w:color="auto" w:fill="auto"/>
          </w:tcPr>
          <w:p w14:paraId="3C9BE4CF" w14:textId="77777777" w:rsidR="00526043" w:rsidRPr="0020016E" w:rsidRDefault="00526043" w:rsidP="008154B0">
            <w:pPr>
              <w:spacing w:line="240" w:lineRule="auto"/>
              <w:jc w:val="both"/>
              <w:rPr>
                <w:rFonts w:ascii="Times New Roman" w:hAnsi="Times New Roman" w:cs="Times New Roman"/>
                <w:color w:val="000000" w:themeColor="text1"/>
                <w:sz w:val="16"/>
                <w:szCs w:val="16"/>
              </w:rPr>
            </w:pPr>
          </w:p>
        </w:tc>
      </w:tr>
      <w:tr w:rsidR="00C725FC" w:rsidRPr="0020016E" w14:paraId="4F6193C6" w14:textId="77777777" w:rsidTr="004738BD">
        <w:trPr>
          <w:tblHeader/>
          <w:jc w:val="center"/>
        </w:trPr>
        <w:tc>
          <w:tcPr>
            <w:tcW w:w="1413" w:type="dxa"/>
            <w:shd w:val="clear" w:color="auto" w:fill="auto"/>
          </w:tcPr>
          <w:p w14:paraId="43E13A30" w14:textId="77777777" w:rsidR="00526043" w:rsidRPr="0020016E" w:rsidRDefault="00526043" w:rsidP="008154B0">
            <w:pPr>
              <w:spacing w:line="240" w:lineRule="auto"/>
              <w:jc w:val="both"/>
              <w:rPr>
                <w:rFonts w:ascii="Times New Roman" w:hAnsi="Times New Roman" w:cs="Times New Roman"/>
                <w:color w:val="000000" w:themeColor="text1"/>
                <w:sz w:val="16"/>
                <w:szCs w:val="16"/>
              </w:rPr>
            </w:pPr>
            <w:r w:rsidRPr="0020016E">
              <w:rPr>
                <w:rFonts w:ascii="Times New Roman" w:hAnsi="Times New Roman" w:cs="Times New Roman"/>
                <w:color w:val="000000" w:themeColor="text1"/>
                <w:sz w:val="16"/>
                <w:szCs w:val="16"/>
              </w:rPr>
              <w:t>IDAGM</w:t>
            </w:r>
          </w:p>
        </w:tc>
        <w:tc>
          <w:tcPr>
            <w:tcW w:w="2933" w:type="dxa"/>
            <w:shd w:val="clear" w:color="auto" w:fill="auto"/>
          </w:tcPr>
          <w:p w14:paraId="3282225F" w14:textId="77777777" w:rsidR="00526043" w:rsidRPr="0020016E" w:rsidRDefault="00526043" w:rsidP="008154B0">
            <w:pPr>
              <w:spacing w:line="240" w:lineRule="auto"/>
              <w:jc w:val="both"/>
              <w:rPr>
                <w:rFonts w:ascii="Times New Roman" w:hAnsi="Times New Roman" w:cs="Times New Roman"/>
                <w:color w:val="000000" w:themeColor="text1"/>
                <w:sz w:val="16"/>
                <w:szCs w:val="16"/>
              </w:rPr>
            </w:pPr>
            <w:r w:rsidRPr="0020016E">
              <w:rPr>
                <w:rFonts w:ascii="Times New Roman" w:hAnsi="Times New Roman" w:cs="Times New Roman"/>
                <w:color w:val="000000" w:themeColor="text1"/>
                <w:sz w:val="16"/>
                <w:szCs w:val="16"/>
              </w:rPr>
              <w:t>Sector</w:t>
            </w:r>
          </w:p>
        </w:tc>
        <w:tc>
          <w:tcPr>
            <w:tcW w:w="1745" w:type="dxa"/>
            <w:shd w:val="clear" w:color="auto" w:fill="auto"/>
          </w:tcPr>
          <w:p w14:paraId="456D75AC" w14:textId="77777777" w:rsidR="00526043" w:rsidRPr="0020016E" w:rsidRDefault="00526043" w:rsidP="008154B0">
            <w:pPr>
              <w:spacing w:line="240" w:lineRule="auto"/>
              <w:jc w:val="both"/>
              <w:rPr>
                <w:rFonts w:ascii="Times New Roman" w:hAnsi="Times New Roman" w:cs="Times New Roman"/>
                <w:color w:val="000000" w:themeColor="text1"/>
                <w:sz w:val="16"/>
                <w:szCs w:val="16"/>
              </w:rPr>
            </w:pPr>
            <w:r w:rsidRPr="0020016E">
              <w:rPr>
                <w:rFonts w:ascii="Times New Roman" w:hAnsi="Times New Roman" w:cs="Times New Roman"/>
                <w:color w:val="000000" w:themeColor="text1"/>
                <w:sz w:val="16"/>
                <w:szCs w:val="16"/>
              </w:rPr>
              <w:t>Route</w:t>
            </w:r>
          </w:p>
        </w:tc>
        <w:tc>
          <w:tcPr>
            <w:tcW w:w="1995" w:type="dxa"/>
            <w:vMerge/>
            <w:shd w:val="clear" w:color="auto" w:fill="auto"/>
          </w:tcPr>
          <w:p w14:paraId="13481530" w14:textId="77777777" w:rsidR="00526043" w:rsidRPr="0020016E" w:rsidRDefault="00526043" w:rsidP="008154B0">
            <w:pPr>
              <w:jc w:val="both"/>
              <w:rPr>
                <w:rFonts w:ascii="Times New Roman" w:hAnsi="Times New Roman" w:cs="Times New Roman"/>
                <w:color w:val="000000" w:themeColor="text1"/>
                <w:sz w:val="16"/>
                <w:szCs w:val="16"/>
              </w:rPr>
            </w:pPr>
          </w:p>
        </w:tc>
      </w:tr>
      <w:tr w:rsidR="00C725FC" w:rsidRPr="0020016E" w14:paraId="167BF41D" w14:textId="77777777" w:rsidTr="004738BD">
        <w:trPr>
          <w:tblHeader/>
          <w:jc w:val="center"/>
        </w:trPr>
        <w:tc>
          <w:tcPr>
            <w:tcW w:w="1413" w:type="dxa"/>
            <w:shd w:val="clear" w:color="auto" w:fill="auto"/>
          </w:tcPr>
          <w:p w14:paraId="6D6EFBC0" w14:textId="77777777" w:rsidR="00526043" w:rsidRPr="0020016E" w:rsidRDefault="00526043" w:rsidP="008154B0">
            <w:pPr>
              <w:spacing w:line="240" w:lineRule="auto"/>
              <w:jc w:val="both"/>
              <w:rPr>
                <w:rFonts w:ascii="Times New Roman" w:hAnsi="Times New Roman" w:cs="Times New Roman"/>
                <w:color w:val="000000" w:themeColor="text1"/>
                <w:sz w:val="16"/>
                <w:szCs w:val="16"/>
              </w:rPr>
            </w:pPr>
            <w:r w:rsidRPr="0020016E">
              <w:rPr>
                <w:rFonts w:ascii="Times New Roman" w:hAnsi="Times New Roman" w:cs="Times New Roman"/>
                <w:color w:val="000000" w:themeColor="text1"/>
                <w:sz w:val="16"/>
                <w:szCs w:val="16"/>
              </w:rPr>
              <w:t>VECTOR 2</w:t>
            </w:r>
          </w:p>
        </w:tc>
        <w:tc>
          <w:tcPr>
            <w:tcW w:w="2933" w:type="dxa"/>
            <w:shd w:val="clear" w:color="auto" w:fill="auto"/>
          </w:tcPr>
          <w:p w14:paraId="55BCF95F" w14:textId="77777777" w:rsidR="00526043" w:rsidRPr="0020016E" w:rsidRDefault="00526043" w:rsidP="008154B0">
            <w:pPr>
              <w:spacing w:line="240" w:lineRule="auto"/>
              <w:jc w:val="both"/>
              <w:rPr>
                <w:rFonts w:ascii="Times New Roman" w:hAnsi="Times New Roman" w:cs="Times New Roman"/>
                <w:color w:val="000000" w:themeColor="text1"/>
                <w:sz w:val="16"/>
                <w:szCs w:val="16"/>
              </w:rPr>
            </w:pPr>
            <w:r w:rsidRPr="0020016E">
              <w:rPr>
                <w:rFonts w:ascii="Times New Roman" w:hAnsi="Times New Roman" w:cs="Times New Roman"/>
                <w:color w:val="000000" w:themeColor="text1"/>
                <w:sz w:val="16"/>
                <w:szCs w:val="16"/>
              </w:rPr>
              <w:t>Segments</w:t>
            </w:r>
          </w:p>
        </w:tc>
        <w:tc>
          <w:tcPr>
            <w:tcW w:w="1745" w:type="dxa"/>
            <w:shd w:val="clear" w:color="auto" w:fill="auto"/>
          </w:tcPr>
          <w:p w14:paraId="4DB79ED5" w14:textId="77777777" w:rsidR="00526043" w:rsidRPr="0020016E" w:rsidRDefault="00526043" w:rsidP="008154B0">
            <w:pPr>
              <w:spacing w:line="240" w:lineRule="auto"/>
              <w:jc w:val="both"/>
              <w:rPr>
                <w:rFonts w:ascii="Times New Roman" w:hAnsi="Times New Roman" w:cs="Times New Roman"/>
                <w:color w:val="000000" w:themeColor="text1"/>
                <w:sz w:val="16"/>
                <w:szCs w:val="16"/>
              </w:rPr>
            </w:pPr>
            <w:r w:rsidRPr="0020016E">
              <w:rPr>
                <w:rFonts w:ascii="Times New Roman" w:hAnsi="Times New Roman" w:cs="Times New Roman"/>
                <w:color w:val="000000" w:themeColor="text1"/>
                <w:sz w:val="16"/>
                <w:szCs w:val="16"/>
              </w:rPr>
              <w:t>Speed</w:t>
            </w:r>
          </w:p>
        </w:tc>
        <w:tc>
          <w:tcPr>
            <w:tcW w:w="1995" w:type="dxa"/>
            <w:vMerge/>
            <w:shd w:val="clear" w:color="auto" w:fill="auto"/>
          </w:tcPr>
          <w:p w14:paraId="18552BBF" w14:textId="77777777" w:rsidR="00526043" w:rsidRPr="0020016E" w:rsidRDefault="00526043" w:rsidP="008154B0">
            <w:pPr>
              <w:jc w:val="both"/>
              <w:rPr>
                <w:rFonts w:ascii="Times New Roman" w:hAnsi="Times New Roman" w:cs="Times New Roman"/>
                <w:color w:val="000000" w:themeColor="text1"/>
                <w:sz w:val="16"/>
                <w:szCs w:val="16"/>
              </w:rPr>
            </w:pPr>
          </w:p>
        </w:tc>
      </w:tr>
      <w:tr w:rsidR="00C725FC" w:rsidRPr="0020016E" w14:paraId="30EB01CC" w14:textId="77777777" w:rsidTr="004738BD">
        <w:trPr>
          <w:tblHeader/>
          <w:jc w:val="center"/>
        </w:trPr>
        <w:tc>
          <w:tcPr>
            <w:tcW w:w="1413" w:type="dxa"/>
            <w:shd w:val="clear" w:color="auto" w:fill="auto"/>
          </w:tcPr>
          <w:p w14:paraId="2C50B914" w14:textId="77777777" w:rsidR="00526043" w:rsidRPr="0020016E" w:rsidRDefault="00526043" w:rsidP="008154B0">
            <w:pPr>
              <w:spacing w:line="240" w:lineRule="auto"/>
              <w:jc w:val="both"/>
              <w:rPr>
                <w:rFonts w:ascii="Times New Roman" w:hAnsi="Times New Roman" w:cs="Times New Roman"/>
                <w:color w:val="000000" w:themeColor="text1"/>
                <w:sz w:val="16"/>
                <w:szCs w:val="16"/>
              </w:rPr>
            </w:pPr>
            <w:r w:rsidRPr="0020016E">
              <w:rPr>
                <w:rFonts w:ascii="Times New Roman" w:hAnsi="Times New Roman" w:cs="Times New Roman"/>
                <w:color w:val="000000" w:themeColor="text1"/>
                <w:sz w:val="16"/>
                <w:szCs w:val="16"/>
              </w:rPr>
              <w:t>JTLS</w:t>
            </w:r>
          </w:p>
        </w:tc>
        <w:tc>
          <w:tcPr>
            <w:tcW w:w="2933" w:type="dxa"/>
            <w:shd w:val="clear" w:color="auto" w:fill="auto"/>
          </w:tcPr>
          <w:p w14:paraId="2FD9051D" w14:textId="77777777" w:rsidR="00526043" w:rsidRPr="0020016E" w:rsidRDefault="00526043" w:rsidP="008154B0">
            <w:pPr>
              <w:spacing w:line="240" w:lineRule="auto"/>
              <w:jc w:val="both"/>
              <w:rPr>
                <w:rFonts w:ascii="Times New Roman" w:hAnsi="Times New Roman" w:cs="Times New Roman"/>
                <w:color w:val="000000" w:themeColor="text1"/>
                <w:sz w:val="16"/>
                <w:szCs w:val="16"/>
              </w:rPr>
            </w:pPr>
            <w:r w:rsidRPr="0020016E">
              <w:rPr>
                <w:rFonts w:ascii="Times New Roman" w:hAnsi="Times New Roman" w:cs="Times New Roman"/>
                <w:color w:val="000000" w:themeColor="text1"/>
                <w:sz w:val="16"/>
                <w:szCs w:val="16"/>
              </w:rPr>
              <w:t>Segments</w:t>
            </w:r>
          </w:p>
        </w:tc>
        <w:tc>
          <w:tcPr>
            <w:tcW w:w="1745" w:type="dxa"/>
            <w:shd w:val="clear" w:color="auto" w:fill="auto"/>
          </w:tcPr>
          <w:p w14:paraId="33A60300" w14:textId="77777777" w:rsidR="00526043" w:rsidRPr="0020016E" w:rsidRDefault="00526043" w:rsidP="008154B0">
            <w:pPr>
              <w:spacing w:line="240" w:lineRule="auto"/>
              <w:jc w:val="both"/>
              <w:rPr>
                <w:rFonts w:ascii="Times New Roman" w:hAnsi="Times New Roman" w:cs="Times New Roman"/>
                <w:color w:val="000000" w:themeColor="text1"/>
                <w:sz w:val="16"/>
                <w:szCs w:val="16"/>
              </w:rPr>
            </w:pPr>
            <w:r w:rsidRPr="0020016E">
              <w:rPr>
                <w:rFonts w:ascii="Times New Roman" w:hAnsi="Times New Roman" w:cs="Times New Roman"/>
                <w:color w:val="000000" w:themeColor="text1"/>
                <w:sz w:val="16"/>
                <w:szCs w:val="16"/>
              </w:rPr>
              <w:t>Route</w:t>
            </w:r>
          </w:p>
        </w:tc>
        <w:tc>
          <w:tcPr>
            <w:tcW w:w="1995" w:type="dxa"/>
            <w:vMerge/>
            <w:shd w:val="clear" w:color="auto" w:fill="auto"/>
          </w:tcPr>
          <w:p w14:paraId="02CDEC33" w14:textId="77777777" w:rsidR="00526043" w:rsidRPr="0020016E" w:rsidRDefault="00526043" w:rsidP="008154B0">
            <w:pPr>
              <w:jc w:val="both"/>
              <w:rPr>
                <w:rFonts w:ascii="Times New Roman" w:hAnsi="Times New Roman" w:cs="Times New Roman"/>
                <w:color w:val="000000" w:themeColor="text1"/>
                <w:sz w:val="16"/>
                <w:szCs w:val="16"/>
              </w:rPr>
            </w:pPr>
          </w:p>
        </w:tc>
      </w:tr>
      <w:tr w:rsidR="00C725FC" w:rsidRPr="0020016E" w14:paraId="5ECEE1EA" w14:textId="77777777" w:rsidTr="004738BD">
        <w:trPr>
          <w:tblHeader/>
          <w:jc w:val="center"/>
        </w:trPr>
        <w:tc>
          <w:tcPr>
            <w:tcW w:w="1413" w:type="dxa"/>
            <w:shd w:val="clear" w:color="auto" w:fill="auto"/>
          </w:tcPr>
          <w:p w14:paraId="42B0BB77" w14:textId="77777777" w:rsidR="00526043" w:rsidRPr="0020016E" w:rsidRDefault="00526043" w:rsidP="008154B0">
            <w:pPr>
              <w:jc w:val="both"/>
              <w:rPr>
                <w:rFonts w:ascii="Times New Roman" w:hAnsi="Times New Roman" w:cs="Times New Roman"/>
                <w:color w:val="000000" w:themeColor="text1"/>
                <w:sz w:val="16"/>
                <w:szCs w:val="16"/>
              </w:rPr>
            </w:pPr>
            <w:r w:rsidRPr="0020016E">
              <w:rPr>
                <w:rFonts w:ascii="Times New Roman" w:hAnsi="Times New Roman" w:cs="Times New Roman"/>
                <w:color w:val="000000" w:themeColor="text1"/>
                <w:sz w:val="16"/>
                <w:szCs w:val="16"/>
              </w:rPr>
              <w:t>FORCE</w:t>
            </w:r>
          </w:p>
        </w:tc>
        <w:tc>
          <w:tcPr>
            <w:tcW w:w="2933" w:type="dxa"/>
            <w:shd w:val="clear" w:color="auto" w:fill="auto"/>
          </w:tcPr>
          <w:p w14:paraId="1114923C" w14:textId="77777777" w:rsidR="00526043" w:rsidRPr="0020016E" w:rsidRDefault="00526043" w:rsidP="008154B0">
            <w:pPr>
              <w:jc w:val="both"/>
              <w:rPr>
                <w:rFonts w:ascii="Times New Roman" w:hAnsi="Times New Roman" w:cs="Times New Roman"/>
                <w:color w:val="000000" w:themeColor="text1"/>
                <w:sz w:val="16"/>
                <w:szCs w:val="16"/>
              </w:rPr>
            </w:pPr>
            <w:r w:rsidRPr="0020016E">
              <w:rPr>
                <w:rFonts w:ascii="Times New Roman" w:hAnsi="Times New Roman" w:cs="Times New Roman"/>
                <w:color w:val="000000" w:themeColor="text1"/>
                <w:sz w:val="16"/>
                <w:szCs w:val="16"/>
              </w:rPr>
              <w:t>Segments</w:t>
            </w:r>
          </w:p>
        </w:tc>
        <w:tc>
          <w:tcPr>
            <w:tcW w:w="1745" w:type="dxa"/>
            <w:shd w:val="clear" w:color="auto" w:fill="auto"/>
          </w:tcPr>
          <w:p w14:paraId="5D3ABEA5" w14:textId="77777777" w:rsidR="00526043" w:rsidRPr="0020016E" w:rsidRDefault="00526043" w:rsidP="008154B0">
            <w:pPr>
              <w:jc w:val="both"/>
              <w:rPr>
                <w:rFonts w:ascii="Times New Roman" w:hAnsi="Times New Roman" w:cs="Times New Roman"/>
                <w:color w:val="000000" w:themeColor="text1"/>
                <w:sz w:val="16"/>
                <w:szCs w:val="16"/>
              </w:rPr>
            </w:pPr>
            <w:r w:rsidRPr="0020016E">
              <w:rPr>
                <w:rFonts w:ascii="Times New Roman" w:hAnsi="Times New Roman" w:cs="Times New Roman"/>
                <w:color w:val="000000" w:themeColor="text1"/>
                <w:sz w:val="16"/>
                <w:szCs w:val="16"/>
              </w:rPr>
              <w:t>Speed</w:t>
            </w:r>
          </w:p>
        </w:tc>
        <w:tc>
          <w:tcPr>
            <w:tcW w:w="1995" w:type="dxa"/>
            <w:vMerge/>
            <w:shd w:val="clear" w:color="auto" w:fill="auto"/>
          </w:tcPr>
          <w:p w14:paraId="31B09848" w14:textId="77777777" w:rsidR="00526043" w:rsidRPr="0020016E" w:rsidRDefault="00526043" w:rsidP="008154B0">
            <w:pPr>
              <w:jc w:val="both"/>
              <w:rPr>
                <w:rFonts w:ascii="Times New Roman" w:hAnsi="Times New Roman" w:cs="Times New Roman"/>
                <w:color w:val="000000" w:themeColor="text1"/>
                <w:sz w:val="16"/>
                <w:szCs w:val="16"/>
              </w:rPr>
            </w:pPr>
          </w:p>
        </w:tc>
      </w:tr>
    </w:tbl>
    <w:p w14:paraId="41BDAD18" w14:textId="60FD0768" w:rsidR="00526043" w:rsidRPr="00C725FC" w:rsidRDefault="00526043" w:rsidP="00126AE4">
      <w:pPr>
        <w:spacing w:before="240" w:after="120"/>
        <w:ind w:firstLine="142"/>
        <w:jc w:val="both"/>
        <w:rPr>
          <w:rFonts w:ascii="Times New Roman" w:hAnsi="Times New Roman" w:cs="Times New Roman"/>
          <w:color w:val="000000" w:themeColor="text1"/>
        </w:rPr>
      </w:pPr>
      <w:r w:rsidRPr="00C725FC">
        <w:rPr>
          <w:rFonts w:ascii="Times New Roman" w:hAnsi="Times New Roman" w:cs="Times New Roman"/>
          <w:color w:val="000000" w:themeColor="text1"/>
        </w:rPr>
        <w:lastRenderedPageBreak/>
        <w:t>Environmental modeling is another aspect of aggregated combat modeling</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"aggregated combat modeling"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The environmental factors that have the most prominence </w:t>
      </w:r>
      <w:r w:rsidR="00386687" w:rsidRPr="00C725FC">
        <w:rPr>
          <w:rFonts w:ascii="Times New Roman" w:hAnsi="Times New Roman" w:cs="Times New Roman"/>
          <w:color w:val="000000" w:themeColor="text1"/>
        </w:rPr>
        <w:t>is</w:t>
      </w:r>
      <w:r w:rsidRPr="00C725FC">
        <w:rPr>
          <w:rFonts w:ascii="Times New Roman" w:hAnsi="Times New Roman" w:cs="Times New Roman"/>
          <w:color w:val="000000" w:themeColor="text1"/>
        </w:rPr>
        <w:t xml:space="preserve"> the visibility, cloud cover, obstacles, </w:t>
      </w:r>
      <w:proofErr w:type="gramStart"/>
      <w:r w:rsidRPr="00C725FC">
        <w:rPr>
          <w:rFonts w:ascii="Times New Roman" w:hAnsi="Times New Roman" w:cs="Times New Roman"/>
          <w:color w:val="000000" w:themeColor="text1"/>
        </w:rPr>
        <w:t>day</w:t>
      </w:r>
      <w:proofErr w:type="gramEnd"/>
      <w:r w:rsidRPr="00C725FC">
        <w:rPr>
          <w:rFonts w:ascii="Times New Roman" w:hAnsi="Times New Roman" w:cs="Times New Roman"/>
          <w:color w:val="000000" w:themeColor="text1"/>
        </w:rPr>
        <w:t xml:space="preserve"> or night conditions, etc. Some </w:t>
      </w:r>
      <w:r w:rsidR="00563044">
        <w:rPr>
          <w:rFonts w:ascii="Times New Roman" w:hAnsi="Times New Roman" w:cs="Times New Roman"/>
          <w:color w:val="000000" w:themeColor="text1"/>
        </w:rPr>
        <w:t>collaborative</w:t>
      </w:r>
      <w:r w:rsidRPr="00C725FC">
        <w:rPr>
          <w:rFonts w:ascii="Times New Roman" w:hAnsi="Times New Roman" w:cs="Times New Roman"/>
          <w:color w:val="000000" w:themeColor="text1"/>
        </w:rPr>
        <w:t xml:space="preserve"> wargame</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"wargame"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simulation</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w:instrText>
      </w:r>
      <w:r w:rsidRPr="00C725FC">
        <w:rPr>
          <w:rFonts w:ascii="Times New Roman" w:hAnsi="Times New Roman" w:cs="Times New Roman"/>
          <w:noProof/>
          <w:snapToGrid w:val="0"/>
          <w:color w:val="000000" w:themeColor="text1"/>
        </w:rPr>
        <w:instrText>simulation</w:instrText>
      </w:r>
      <w:r w:rsidRPr="00C725FC">
        <w:rPr>
          <w:rFonts w:ascii="Times New Roman" w:hAnsi="Times New Roman" w:cs="Times New Roman"/>
          <w:color w:val="000000" w:themeColor="text1"/>
        </w:rPr>
        <w:instrText xml:space="preserve">"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model like COSAGE model has the scope to give the input for two different time scale of day or night. With changing day and night conditions, the target detection probability</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"probability"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target location, lethality of weapons, effectiveness of smoke and illumination rounds also changes. We also need to think about how the night vision devices and other electro-optical devices are enhancing vision capability and how their effects can be reflected in the aggregated modeling. An example of such modeling is VECTOR 2 (Caldwell et. al. 2000) model. It considers environmental conditions for a different combination of bigger fighting units with changing visibility categories with different target and observer combinations. These influences mobility and target acquisition. The COMMANDER model (Caldwell et. al. 2000) (for Air </w:t>
      </w:r>
      <w:r w:rsidRPr="00C725FC">
        <w:rPr>
          <w:rFonts w:ascii="Times New Roman" w:hAnsi="Times New Roman" w:cs="Times New Roman"/>
          <w:color w:val="000000" w:themeColor="text1"/>
        </w:rPr>
        <w:lastRenderedPageBreak/>
        <w:t xml:space="preserve">operation) uses 250 nm of ground cover for monitoring weather conditions. </w:t>
      </w:r>
    </w:p>
    <w:p w14:paraId="198F4824" w14:textId="77777777" w:rsidR="00126AE4" w:rsidRDefault="00526043" w:rsidP="00D160DB">
      <w:pPr>
        <w:ind w:firstLine="142"/>
        <w:jc w:val="both"/>
        <w:rPr>
          <w:rFonts w:ascii="Times New Roman" w:hAnsi="Times New Roman" w:cs="Times New Roman"/>
          <w:color w:val="000000" w:themeColor="text1"/>
        </w:rPr>
      </w:pPr>
      <w:r w:rsidRPr="00C725FC">
        <w:rPr>
          <w:rFonts w:ascii="Times New Roman" w:hAnsi="Times New Roman" w:cs="Times New Roman"/>
          <w:color w:val="000000" w:themeColor="text1"/>
        </w:rPr>
        <w:t>Why do we need aggregated models</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"models"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High-resolution simulation</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w:instrText>
      </w:r>
      <w:r w:rsidRPr="00C725FC">
        <w:rPr>
          <w:rFonts w:ascii="Times New Roman" w:hAnsi="Times New Roman" w:cs="Times New Roman"/>
          <w:noProof/>
          <w:snapToGrid w:val="0"/>
          <w:color w:val="000000" w:themeColor="text1"/>
        </w:rPr>
        <w:instrText>simulation</w:instrText>
      </w:r>
      <w:r w:rsidRPr="00C725FC">
        <w:rPr>
          <w:rFonts w:ascii="Times New Roman" w:hAnsi="Times New Roman" w:cs="Times New Roman"/>
          <w:color w:val="000000" w:themeColor="text1"/>
        </w:rPr>
        <w:instrText xml:space="preserve">"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models are commonly used to represent real-world scenarios. High-level simulation or detailed simulation models cannot be used if we want a simulation that can handle higher force levels. Then it became imperative to model more and more of the bigger forces, in that case, the Aggregated Model is required. The first step in aggregated modeling is to identify what the minimum resolution should be in the model, brigade, division, and so on. After identifying it, it </w:t>
      </w:r>
      <w:proofErr w:type="gramStart"/>
      <w:r w:rsidRPr="00C725FC">
        <w:rPr>
          <w:rFonts w:ascii="Times New Roman" w:hAnsi="Times New Roman" w:cs="Times New Roman"/>
          <w:color w:val="000000" w:themeColor="text1"/>
        </w:rPr>
        <w:t>has to</w:t>
      </w:r>
      <w:proofErr w:type="gramEnd"/>
      <w:r w:rsidRPr="00C725FC">
        <w:rPr>
          <w:rFonts w:ascii="Times New Roman" w:hAnsi="Times New Roman" w:cs="Times New Roman"/>
          <w:color w:val="000000" w:themeColor="text1"/>
        </w:rPr>
        <w:t xml:space="preserve"> be seen what are the smaller sub-unit that constitutes the bigger unit. The next step is to extract an average of the stochastic processes that are being used in the high-resolution simulation and apply it to the aggregated level for the interactions of larger units. </w:t>
      </w:r>
    </w:p>
    <w:p w14:paraId="17D07F9A" w14:textId="0B53667C" w:rsidR="00526043" w:rsidRPr="00C725FC" w:rsidRDefault="00526043" w:rsidP="00D160DB">
      <w:pPr>
        <w:ind w:firstLine="142"/>
        <w:jc w:val="both"/>
        <w:rPr>
          <w:rFonts w:ascii="Times New Roman" w:hAnsi="Times New Roman" w:cs="Times New Roman"/>
          <w:color w:val="000000" w:themeColor="text1"/>
        </w:rPr>
      </w:pPr>
      <w:r w:rsidRPr="00C725FC">
        <w:rPr>
          <w:rFonts w:ascii="Times New Roman" w:hAnsi="Times New Roman" w:cs="Times New Roman"/>
          <w:color w:val="000000" w:themeColor="text1"/>
        </w:rPr>
        <w:t>This is why most of the time we see that the aggregated models are being designed at deterministic</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"deterministic"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model. Another important aspect of the aggregated model is its Event </w:t>
      </w:r>
      <w:r w:rsidRPr="00C725FC">
        <w:rPr>
          <w:rFonts w:ascii="Times New Roman" w:hAnsi="Times New Roman" w:cs="Times New Roman"/>
          <w:color w:val="000000" w:themeColor="text1"/>
        </w:rPr>
        <w:lastRenderedPageBreak/>
        <w:t>management with the time frame. The time resolution of aggregated models is usually varying from one minute to one day. In that case, not all Event details are available. An average idea is given that there will be some Events during this time frame. Open literatures refer several large-scale aggregated models over the years.</w:t>
      </w:r>
      <w:r w:rsidR="00D160DB">
        <w:rPr>
          <w:rFonts w:ascii="Times New Roman" w:hAnsi="Times New Roman" w:cs="Times New Roman"/>
          <w:color w:val="000000" w:themeColor="text1"/>
        </w:rPr>
        <w:t xml:space="preserve"> </w:t>
      </w:r>
      <w:r w:rsidRPr="00C725FC">
        <w:rPr>
          <w:rFonts w:ascii="Times New Roman" w:hAnsi="Times New Roman" w:cs="Times New Roman"/>
          <w:color w:val="000000" w:themeColor="text1"/>
        </w:rPr>
        <w:t>The table below gives a comparison study of all simulated aggregated models</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"models"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w:t>
      </w:r>
    </w:p>
    <w:p w14:paraId="53E34BCC" w14:textId="77777777" w:rsidR="00D160DB" w:rsidRDefault="00D160DB" w:rsidP="00526043">
      <w:pPr>
        <w:pStyle w:val="Caption"/>
        <w:keepNext/>
        <w:jc w:val="center"/>
        <w:rPr>
          <w:rFonts w:ascii="Times New Roman" w:hAnsi="Times New Roman" w:cs="Times New Roman"/>
          <w:i w:val="0"/>
          <w:color w:val="000000" w:themeColor="text1"/>
          <w:sz w:val="20"/>
          <w:szCs w:val="20"/>
        </w:rPr>
        <w:sectPr w:rsidR="00D160DB" w:rsidSect="000C7341">
          <w:pgSz w:w="5954" w:h="8420" w:code="9"/>
          <w:pgMar w:top="709" w:right="709" w:bottom="851" w:left="567" w:header="283" w:footer="283" w:gutter="0"/>
          <w:pgBorders w:offsetFrom="page">
            <w:top w:val="single" w:sz="4" w:space="1" w:color="auto"/>
            <w:left w:val="single" w:sz="4" w:space="1" w:color="auto"/>
            <w:bottom w:val="single" w:sz="4" w:space="1" w:color="auto"/>
            <w:right w:val="single" w:sz="4" w:space="1" w:color="auto"/>
          </w:pgBorders>
          <w:cols w:space="708"/>
          <w:docGrid w:linePitch="360"/>
        </w:sectPr>
      </w:pPr>
      <w:bookmarkStart w:id="15" w:name="_Toc44413422"/>
      <w:bookmarkStart w:id="16" w:name="_Toc118977411"/>
    </w:p>
    <w:p w14:paraId="34BBF908" w14:textId="08EC0A9A" w:rsidR="00526043" w:rsidRPr="00C725FC" w:rsidRDefault="00526043" w:rsidP="00D160DB">
      <w:pPr>
        <w:pStyle w:val="Caption"/>
        <w:keepNext/>
        <w:jc w:val="center"/>
        <w:rPr>
          <w:rFonts w:ascii="Times New Roman" w:hAnsi="Times New Roman" w:cs="Times New Roman"/>
          <w:i w:val="0"/>
          <w:color w:val="000000" w:themeColor="text1"/>
          <w:sz w:val="20"/>
          <w:szCs w:val="20"/>
        </w:rPr>
      </w:pPr>
      <w:r w:rsidRPr="00C725FC">
        <w:rPr>
          <w:rFonts w:ascii="Times New Roman" w:hAnsi="Times New Roman" w:cs="Times New Roman"/>
          <w:i w:val="0"/>
          <w:color w:val="000000" w:themeColor="text1"/>
          <w:sz w:val="20"/>
          <w:szCs w:val="20"/>
        </w:rPr>
        <w:lastRenderedPageBreak/>
        <w:t xml:space="preserve">Table </w:t>
      </w:r>
      <w:r w:rsidRPr="00C725FC">
        <w:rPr>
          <w:rFonts w:ascii="Times New Roman" w:hAnsi="Times New Roman" w:cs="Times New Roman"/>
          <w:i w:val="0"/>
          <w:color w:val="000000" w:themeColor="text1"/>
          <w:sz w:val="20"/>
          <w:szCs w:val="20"/>
        </w:rPr>
        <w:fldChar w:fldCharType="begin"/>
      </w:r>
      <w:r w:rsidRPr="00C725FC">
        <w:rPr>
          <w:rFonts w:ascii="Times New Roman" w:hAnsi="Times New Roman" w:cs="Times New Roman"/>
          <w:i w:val="0"/>
          <w:color w:val="000000" w:themeColor="text1"/>
          <w:sz w:val="20"/>
          <w:szCs w:val="20"/>
        </w:rPr>
        <w:instrText xml:space="preserve"> SEQ Table \* ARABIC </w:instrText>
      </w:r>
      <w:r w:rsidRPr="00C725FC">
        <w:rPr>
          <w:rFonts w:ascii="Times New Roman" w:hAnsi="Times New Roman" w:cs="Times New Roman"/>
          <w:i w:val="0"/>
          <w:color w:val="000000" w:themeColor="text1"/>
          <w:sz w:val="20"/>
          <w:szCs w:val="20"/>
        </w:rPr>
        <w:fldChar w:fldCharType="separate"/>
      </w:r>
      <w:r w:rsidR="005F6F39">
        <w:rPr>
          <w:rFonts w:ascii="Times New Roman" w:hAnsi="Times New Roman" w:cs="Times New Roman"/>
          <w:i w:val="0"/>
          <w:noProof/>
          <w:color w:val="000000" w:themeColor="text1"/>
          <w:sz w:val="20"/>
          <w:szCs w:val="20"/>
        </w:rPr>
        <w:t>4</w:t>
      </w:r>
      <w:r w:rsidRPr="00C725FC">
        <w:rPr>
          <w:rFonts w:ascii="Times New Roman" w:hAnsi="Times New Roman" w:cs="Times New Roman"/>
          <w:i w:val="0"/>
          <w:color w:val="000000" w:themeColor="text1"/>
          <w:sz w:val="20"/>
          <w:szCs w:val="20"/>
        </w:rPr>
        <w:fldChar w:fldCharType="end"/>
      </w:r>
      <w:r w:rsidRPr="00C725FC">
        <w:rPr>
          <w:rFonts w:ascii="Times New Roman" w:hAnsi="Times New Roman" w:cs="Times New Roman"/>
          <w:i w:val="0"/>
          <w:color w:val="000000" w:themeColor="text1"/>
          <w:sz w:val="20"/>
          <w:szCs w:val="20"/>
        </w:rPr>
        <w:t>. Comparison study of different Aggregated Models</w:t>
      </w:r>
      <w:bookmarkEnd w:id="15"/>
      <w:bookmarkEnd w:id="1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68"/>
        <w:gridCol w:w="881"/>
        <w:gridCol w:w="562"/>
        <w:gridCol w:w="510"/>
        <w:gridCol w:w="642"/>
        <w:gridCol w:w="811"/>
      </w:tblGrid>
      <w:tr w:rsidR="00C725FC" w:rsidRPr="00D160DB" w14:paraId="4B380E3C" w14:textId="77777777" w:rsidTr="00FD7A75">
        <w:trPr>
          <w:jc w:val="center"/>
        </w:trPr>
        <w:tc>
          <w:tcPr>
            <w:tcW w:w="0" w:type="auto"/>
            <w:shd w:val="clear" w:color="auto" w:fill="auto"/>
          </w:tcPr>
          <w:p w14:paraId="2A4D89B0" w14:textId="77777777" w:rsidR="00526043" w:rsidRPr="00D160DB" w:rsidRDefault="00526043" w:rsidP="00D160DB">
            <w:pPr>
              <w:spacing w:line="240" w:lineRule="auto"/>
              <w:jc w:val="both"/>
              <w:rPr>
                <w:rFonts w:ascii="Times New Roman" w:hAnsi="Times New Roman" w:cs="Times New Roman"/>
                <w:b/>
                <w:color w:val="000000" w:themeColor="text1"/>
                <w:sz w:val="16"/>
                <w:szCs w:val="16"/>
              </w:rPr>
            </w:pPr>
            <w:r w:rsidRPr="00D160DB">
              <w:rPr>
                <w:rFonts w:ascii="Times New Roman" w:hAnsi="Times New Roman" w:cs="Times New Roman"/>
                <w:b/>
                <w:color w:val="000000" w:themeColor="text1"/>
                <w:sz w:val="16"/>
                <w:szCs w:val="16"/>
              </w:rPr>
              <w:t>Models</w:t>
            </w:r>
          </w:p>
        </w:tc>
        <w:tc>
          <w:tcPr>
            <w:tcW w:w="0" w:type="auto"/>
            <w:shd w:val="clear" w:color="auto" w:fill="auto"/>
          </w:tcPr>
          <w:p w14:paraId="7BA80059" w14:textId="77777777" w:rsidR="00526043" w:rsidRPr="00D160DB" w:rsidRDefault="00526043" w:rsidP="00EC6921">
            <w:pPr>
              <w:spacing w:line="240" w:lineRule="auto"/>
              <w:jc w:val="center"/>
              <w:rPr>
                <w:rFonts w:ascii="Times New Roman" w:hAnsi="Times New Roman" w:cs="Times New Roman"/>
                <w:b/>
                <w:color w:val="000000" w:themeColor="text1"/>
                <w:sz w:val="16"/>
                <w:szCs w:val="16"/>
              </w:rPr>
            </w:pPr>
            <w:r w:rsidRPr="00D160DB">
              <w:rPr>
                <w:rFonts w:ascii="Times New Roman" w:hAnsi="Times New Roman" w:cs="Times New Roman"/>
                <w:b/>
                <w:color w:val="000000" w:themeColor="text1"/>
                <w:sz w:val="16"/>
                <w:szCs w:val="16"/>
              </w:rPr>
              <w:t>Nature</w:t>
            </w:r>
          </w:p>
        </w:tc>
        <w:tc>
          <w:tcPr>
            <w:tcW w:w="0" w:type="auto"/>
            <w:shd w:val="clear" w:color="auto" w:fill="auto"/>
          </w:tcPr>
          <w:p w14:paraId="7722473F" w14:textId="77777777" w:rsidR="00526043" w:rsidRPr="00D160DB" w:rsidRDefault="00526043" w:rsidP="00EC6921">
            <w:pPr>
              <w:spacing w:line="240" w:lineRule="auto"/>
              <w:jc w:val="center"/>
              <w:rPr>
                <w:rFonts w:ascii="Times New Roman" w:hAnsi="Times New Roman" w:cs="Times New Roman"/>
                <w:b/>
                <w:color w:val="000000" w:themeColor="text1"/>
                <w:sz w:val="16"/>
                <w:szCs w:val="16"/>
              </w:rPr>
            </w:pPr>
            <w:r w:rsidRPr="00D160DB">
              <w:rPr>
                <w:rFonts w:ascii="Times New Roman" w:hAnsi="Times New Roman" w:cs="Times New Roman"/>
                <w:b/>
                <w:color w:val="000000" w:themeColor="text1"/>
                <w:sz w:val="16"/>
                <w:szCs w:val="16"/>
              </w:rPr>
              <w:t>Scale</w:t>
            </w:r>
          </w:p>
        </w:tc>
        <w:tc>
          <w:tcPr>
            <w:tcW w:w="510" w:type="dxa"/>
            <w:shd w:val="clear" w:color="auto" w:fill="auto"/>
          </w:tcPr>
          <w:p w14:paraId="791431E5" w14:textId="77777777" w:rsidR="00526043" w:rsidRPr="00D160DB" w:rsidRDefault="00526043" w:rsidP="00EC6921">
            <w:pPr>
              <w:spacing w:line="240" w:lineRule="auto"/>
              <w:jc w:val="center"/>
              <w:rPr>
                <w:rFonts w:ascii="Times New Roman" w:hAnsi="Times New Roman" w:cs="Times New Roman"/>
                <w:b/>
                <w:color w:val="000000" w:themeColor="text1"/>
                <w:sz w:val="16"/>
                <w:szCs w:val="16"/>
              </w:rPr>
            </w:pPr>
            <w:r w:rsidRPr="00D160DB">
              <w:rPr>
                <w:rFonts w:ascii="Times New Roman" w:hAnsi="Times New Roman" w:cs="Times New Roman"/>
                <w:b/>
                <w:color w:val="000000" w:themeColor="text1"/>
                <w:sz w:val="16"/>
                <w:szCs w:val="16"/>
              </w:rPr>
              <w:t>Year</w:t>
            </w:r>
          </w:p>
        </w:tc>
        <w:tc>
          <w:tcPr>
            <w:tcW w:w="0" w:type="auto"/>
            <w:shd w:val="clear" w:color="auto" w:fill="auto"/>
          </w:tcPr>
          <w:p w14:paraId="16CB21B2" w14:textId="77777777" w:rsidR="00526043" w:rsidRPr="00D160DB" w:rsidRDefault="00526043" w:rsidP="00EC6921">
            <w:pPr>
              <w:spacing w:line="240" w:lineRule="auto"/>
              <w:jc w:val="center"/>
              <w:rPr>
                <w:rFonts w:ascii="Times New Roman" w:hAnsi="Times New Roman" w:cs="Times New Roman"/>
                <w:b/>
                <w:color w:val="000000" w:themeColor="text1"/>
                <w:sz w:val="16"/>
                <w:szCs w:val="16"/>
              </w:rPr>
            </w:pPr>
            <w:r w:rsidRPr="00D160DB">
              <w:rPr>
                <w:rFonts w:ascii="Times New Roman" w:hAnsi="Times New Roman" w:cs="Times New Roman"/>
                <w:b/>
                <w:color w:val="000000" w:themeColor="text1"/>
                <w:sz w:val="16"/>
                <w:szCs w:val="16"/>
              </w:rPr>
              <w:t>Domain</w:t>
            </w:r>
          </w:p>
        </w:tc>
        <w:tc>
          <w:tcPr>
            <w:tcW w:w="0" w:type="auto"/>
            <w:shd w:val="clear" w:color="auto" w:fill="auto"/>
          </w:tcPr>
          <w:p w14:paraId="09D854C0" w14:textId="77777777" w:rsidR="00526043" w:rsidRPr="00D160DB" w:rsidRDefault="00526043" w:rsidP="00EC6921">
            <w:pPr>
              <w:spacing w:line="240" w:lineRule="auto"/>
              <w:jc w:val="center"/>
              <w:rPr>
                <w:rFonts w:ascii="Times New Roman" w:hAnsi="Times New Roman" w:cs="Times New Roman"/>
                <w:b/>
                <w:color w:val="000000" w:themeColor="text1"/>
                <w:sz w:val="16"/>
                <w:szCs w:val="16"/>
              </w:rPr>
            </w:pPr>
            <w:r w:rsidRPr="00D160DB">
              <w:rPr>
                <w:rFonts w:ascii="Times New Roman" w:hAnsi="Times New Roman" w:cs="Times New Roman"/>
                <w:b/>
                <w:color w:val="000000" w:themeColor="text1"/>
                <w:sz w:val="16"/>
                <w:szCs w:val="16"/>
              </w:rPr>
              <w:t>Levels</w:t>
            </w:r>
          </w:p>
        </w:tc>
      </w:tr>
      <w:tr w:rsidR="00C725FC" w:rsidRPr="00D160DB" w14:paraId="42932EB5" w14:textId="77777777" w:rsidTr="00FD7A75">
        <w:trPr>
          <w:jc w:val="center"/>
        </w:trPr>
        <w:tc>
          <w:tcPr>
            <w:tcW w:w="0" w:type="auto"/>
            <w:shd w:val="clear" w:color="auto" w:fill="auto"/>
          </w:tcPr>
          <w:p w14:paraId="4086EE63" w14:textId="77777777" w:rsidR="00526043" w:rsidRPr="00D160DB" w:rsidRDefault="00526043" w:rsidP="00D160DB">
            <w:pPr>
              <w:spacing w:line="240" w:lineRule="auto"/>
              <w:jc w:val="both"/>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ATLAS</w:t>
            </w:r>
          </w:p>
        </w:tc>
        <w:tc>
          <w:tcPr>
            <w:tcW w:w="0" w:type="auto"/>
            <w:shd w:val="clear" w:color="auto" w:fill="auto"/>
          </w:tcPr>
          <w:p w14:paraId="13741699"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Deterministic</w:t>
            </w:r>
          </w:p>
        </w:tc>
        <w:tc>
          <w:tcPr>
            <w:tcW w:w="0" w:type="auto"/>
            <w:shd w:val="clear" w:color="auto" w:fill="auto"/>
          </w:tcPr>
          <w:p w14:paraId="67939BC2"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Theater</w:t>
            </w:r>
          </w:p>
        </w:tc>
        <w:tc>
          <w:tcPr>
            <w:tcW w:w="510" w:type="dxa"/>
            <w:shd w:val="clear" w:color="auto" w:fill="auto"/>
          </w:tcPr>
          <w:p w14:paraId="24CB59D0"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1960</w:t>
            </w:r>
          </w:p>
        </w:tc>
        <w:tc>
          <w:tcPr>
            <w:tcW w:w="0" w:type="auto"/>
            <w:shd w:val="clear" w:color="auto" w:fill="auto"/>
          </w:tcPr>
          <w:p w14:paraId="28414F77"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Army/Air</w:t>
            </w:r>
          </w:p>
        </w:tc>
        <w:tc>
          <w:tcPr>
            <w:tcW w:w="0" w:type="auto"/>
            <w:shd w:val="clear" w:color="auto" w:fill="auto"/>
          </w:tcPr>
          <w:p w14:paraId="6C9245F8"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Div/Mission</w:t>
            </w:r>
          </w:p>
        </w:tc>
      </w:tr>
      <w:tr w:rsidR="00C725FC" w:rsidRPr="00D160DB" w14:paraId="4A1BC3B7" w14:textId="77777777" w:rsidTr="00FD7A75">
        <w:trPr>
          <w:jc w:val="center"/>
        </w:trPr>
        <w:tc>
          <w:tcPr>
            <w:tcW w:w="0" w:type="auto"/>
            <w:shd w:val="clear" w:color="auto" w:fill="auto"/>
          </w:tcPr>
          <w:p w14:paraId="2373BA16" w14:textId="77777777" w:rsidR="00526043" w:rsidRPr="00D160DB" w:rsidRDefault="00526043" w:rsidP="00D160DB">
            <w:pPr>
              <w:spacing w:line="240" w:lineRule="auto"/>
              <w:jc w:val="both"/>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CEM</w:t>
            </w:r>
          </w:p>
        </w:tc>
        <w:tc>
          <w:tcPr>
            <w:tcW w:w="0" w:type="auto"/>
            <w:shd w:val="clear" w:color="auto" w:fill="auto"/>
          </w:tcPr>
          <w:p w14:paraId="29B699C9"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Deterministic</w:t>
            </w:r>
          </w:p>
        </w:tc>
        <w:tc>
          <w:tcPr>
            <w:tcW w:w="0" w:type="auto"/>
            <w:shd w:val="clear" w:color="auto" w:fill="auto"/>
          </w:tcPr>
          <w:p w14:paraId="5D368BE9"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Theater</w:t>
            </w:r>
          </w:p>
        </w:tc>
        <w:tc>
          <w:tcPr>
            <w:tcW w:w="510" w:type="dxa"/>
            <w:shd w:val="clear" w:color="auto" w:fill="auto"/>
          </w:tcPr>
          <w:p w14:paraId="10A245F6"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1970</w:t>
            </w:r>
          </w:p>
        </w:tc>
        <w:tc>
          <w:tcPr>
            <w:tcW w:w="0" w:type="auto"/>
            <w:shd w:val="clear" w:color="auto" w:fill="auto"/>
          </w:tcPr>
          <w:p w14:paraId="3C629974"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Army/Air</w:t>
            </w:r>
          </w:p>
        </w:tc>
        <w:tc>
          <w:tcPr>
            <w:tcW w:w="0" w:type="auto"/>
            <w:shd w:val="clear" w:color="auto" w:fill="auto"/>
          </w:tcPr>
          <w:p w14:paraId="2DA5BBA0"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Brig/Div</w:t>
            </w:r>
          </w:p>
        </w:tc>
      </w:tr>
      <w:tr w:rsidR="00C725FC" w:rsidRPr="00D160DB" w14:paraId="787E25F8" w14:textId="77777777" w:rsidTr="00FD7A75">
        <w:trPr>
          <w:jc w:val="center"/>
        </w:trPr>
        <w:tc>
          <w:tcPr>
            <w:tcW w:w="0" w:type="auto"/>
            <w:shd w:val="clear" w:color="auto" w:fill="auto"/>
          </w:tcPr>
          <w:p w14:paraId="26300E1C" w14:textId="77777777" w:rsidR="00526043" w:rsidRPr="00D160DB" w:rsidRDefault="00526043" w:rsidP="00D160DB">
            <w:pPr>
              <w:spacing w:line="240" w:lineRule="auto"/>
              <w:jc w:val="both"/>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IDAGAM</w:t>
            </w:r>
          </w:p>
        </w:tc>
        <w:tc>
          <w:tcPr>
            <w:tcW w:w="0" w:type="auto"/>
            <w:shd w:val="clear" w:color="auto" w:fill="auto"/>
          </w:tcPr>
          <w:p w14:paraId="1C9A1EB7"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Deterministic</w:t>
            </w:r>
          </w:p>
        </w:tc>
        <w:tc>
          <w:tcPr>
            <w:tcW w:w="0" w:type="auto"/>
            <w:shd w:val="clear" w:color="auto" w:fill="auto"/>
          </w:tcPr>
          <w:p w14:paraId="5F992473"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Theater</w:t>
            </w:r>
          </w:p>
        </w:tc>
        <w:tc>
          <w:tcPr>
            <w:tcW w:w="510" w:type="dxa"/>
            <w:shd w:val="clear" w:color="auto" w:fill="auto"/>
          </w:tcPr>
          <w:p w14:paraId="1118450B"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1974</w:t>
            </w:r>
          </w:p>
        </w:tc>
        <w:tc>
          <w:tcPr>
            <w:tcW w:w="0" w:type="auto"/>
            <w:shd w:val="clear" w:color="auto" w:fill="auto"/>
          </w:tcPr>
          <w:p w14:paraId="6B1D74BC"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Army/Air</w:t>
            </w:r>
          </w:p>
        </w:tc>
        <w:tc>
          <w:tcPr>
            <w:tcW w:w="0" w:type="auto"/>
            <w:shd w:val="clear" w:color="auto" w:fill="auto"/>
          </w:tcPr>
          <w:p w14:paraId="641443E9"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Brig/Div</w:t>
            </w:r>
          </w:p>
        </w:tc>
      </w:tr>
      <w:tr w:rsidR="00C725FC" w:rsidRPr="00D160DB" w14:paraId="4C693384" w14:textId="77777777" w:rsidTr="00FD7A75">
        <w:trPr>
          <w:jc w:val="center"/>
        </w:trPr>
        <w:tc>
          <w:tcPr>
            <w:tcW w:w="0" w:type="auto"/>
            <w:shd w:val="clear" w:color="auto" w:fill="auto"/>
          </w:tcPr>
          <w:p w14:paraId="1A83A39E" w14:textId="77777777" w:rsidR="00526043" w:rsidRPr="00D160DB" w:rsidRDefault="00526043" w:rsidP="00D160DB">
            <w:pPr>
              <w:spacing w:line="240" w:lineRule="auto"/>
              <w:jc w:val="both"/>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VECTOR 2</w:t>
            </w:r>
          </w:p>
        </w:tc>
        <w:tc>
          <w:tcPr>
            <w:tcW w:w="0" w:type="auto"/>
            <w:shd w:val="clear" w:color="auto" w:fill="auto"/>
          </w:tcPr>
          <w:p w14:paraId="47289613"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Deterministic</w:t>
            </w:r>
          </w:p>
        </w:tc>
        <w:tc>
          <w:tcPr>
            <w:tcW w:w="0" w:type="auto"/>
            <w:shd w:val="clear" w:color="auto" w:fill="auto"/>
          </w:tcPr>
          <w:p w14:paraId="7B124126"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Theater</w:t>
            </w:r>
          </w:p>
        </w:tc>
        <w:tc>
          <w:tcPr>
            <w:tcW w:w="510" w:type="dxa"/>
            <w:shd w:val="clear" w:color="auto" w:fill="auto"/>
          </w:tcPr>
          <w:p w14:paraId="065A3E60"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1976</w:t>
            </w:r>
          </w:p>
        </w:tc>
        <w:tc>
          <w:tcPr>
            <w:tcW w:w="0" w:type="auto"/>
            <w:shd w:val="clear" w:color="auto" w:fill="auto"/>
          </w:tcPr>
          <w:p w14:paraId="4F17AE2F"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Army/Air</w:t>
            </w:r>
          </w:p>
        </w:tc>
        <w:tc>
          <w:tcPr>
            <w:tcW w:w="0" w:type="auto"/>
            <w:shd w:val="clear" w:color="auto" w:fill="auto"/>
          </w:tcPr>
          <w:p w14:paraId="5A821B96"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proofErr w:type="spellStart"/>
            <w:r w:rsidRPr="00D160DB">
              <w:rPr>
                <w:rFonts w:ascii="Times New Roman" w:hAnsi="Times New Roman" w:cs="Times New Roman"/>
                <w:color w:val="000000" w:themeColor="text1"/>
                <w:sz w:val="16"/>
                <w:szCs w:val="16"/>
              </w:rPr>
              <w:t>Battelion</w:t>
            </w:r>
            <w:proofErr w:type="spellEnd"/>
          </w:p>
        </w:tc>
      </w:tr>
      <w:tr w:rsidR="00C725FC" w:rsidRPr="00D160DB" w14:paraId="33D4ED16" w14:textId="77777777" w:rsidTr="00FD7A75">
        <w:trPr>
          <w:jc w:val="center"/>
        </w:trPr>
        <w:tc>
          <w:tcPr>
            <w:tcW w:w="0" w:type="auto"/>
            <w:shd w:val="clear" w:color="auto" w:fill="auto"/>
          </w:tcPr>
          <w:p w14:paraId="7AEA299D" w14:textId="77777777" w:rsidR="00526043" w:rsidRPr="00D160DB" w:rsidRDefault="00526043" w:rsidP="00D160DB">
            <w:pPr>
              <w:spacing w:line="240" w:lineRule="auto"/>
              <w:jc w:val="both"/>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FORCEM</w:t>
            </w:r>
          </w:p>
        </w:tc>
        <w:tc>
          <w:tcPr>
            <w:tcW w:w="0" w:type="auto"/>
            <w:shd w:val="clear" w:color="auto" w:fill="auto"/>
          </w:tcPr>
          <w:p w14:paraId="044B6400"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Deterministic</w:t>
            </w:r>
          </w:p>
        </w:tc>
        <w:tc>
          <w:tcPr>
            <w:tcW w:w="0" w:type="auto"/>
            <w:shd w:val="clear" w:color="auto" w:fill="auto"/>
          </w:tcPr>
          <w:p w14:paraId="5B480022"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Theater</w:t>
            </w:r>
          </w:p>
        </w:tc>
        <w:tc>
          <w:tcPr>
            <w:tcW w:w="510" w:type="dxa"/>
            <w:shd w:val="clear" w:color="auto" w:fill="auto"/>
          </w:tcPr>
          <w:p w14:paraId="7439F1AA"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1980</w:t>
            </w:r>
          </w:p>
        </w:tc>
        <w:tc>
          <w:tcPr>
            <w:tcW w:w="0" w:type="auto"/>
            <w:shd w:val="clear" w:color="auto" w:fill="auto"/>
          </w:tcPr>
          <w:p w14:paraId="6DF8F460"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Army/Air</w:t>
            </w:r>
          </w:p>
        </w:tc>
        <w:tc>
          <w:tcPr>
            <w:tcW w:w="0" w:type="auto"/>
            <w:shd w:val="clear" w:color="auto" w:fill="auto"/>
          </w:tcPr>
          <w:p w14:paraId="02C3FD31"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Div</w:t>
            </w:r>
          </w:p>
        </w:tc>
      </w:tr>
      <w:tr w:rsidR="00C725FC" w:rsidRPr="00D160DB" w14:paraId="010B83E5" w14:textId="77777777" w:rsidTr="00FD7A75">
        <w:trPr>
          <w:jc w:val="center"/>
        </w:trPr>
        <w:tc>
          <w:tcPr>
            <w:tcW w:w="0" w:type="auto"/>
            <w:shd w:val="clear" w:color="auto" w:fill="auto"/>
          </w:tcPr>
          <w:p w14:paraId="0A9825E3" w14:textId="77777777" w:rsidR="00526043" w:rsidRPr="00D160DB" w:rsidRDefault="00526043" w:rsidP="00D160DB">
            <w:pPr>
              <w:spacing w:line="240" w:lineRule="auto"/>
              <w:jc w:val="both"/>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COMMANDER</w:t>
            </w:r>
          </w:p>
        </w:tc>
        <w:tc>
          <w:tcPr>
            <w:tcW w:w="0" w:type="auto"/>
            <w:shd w:val="clear" w:color="auto" w:fill="auto"/>
          </w:tcPr>
          <w:p w14:paraId="09F2251F"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Deterministic</w:t>
            </w:r>
          </w:p>
        </w:tc>
        <w:tc>
          <w:tcPr>
            <w:tcW w:w="0" w:type="auto"/>
            <w:shd w:val="clear" w:color="auto" w:fill="auto"/>
          </w:tcPr>
          <w:p w14:paraId="2986DDD2"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Theater</w:t>
            </w:r>
          </w:p>
        </w:tc>
        <w:tc>
          <w:tcPr>
            <w:tcW w:w="510" w:type="dxa"/>
            <w:shd w:val="clear" w:color="auto" w:fill="auto"/>
          </w:tcPr>
          <w:p w14:paraId="35F886AC"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1980</w:t>
            </w:r>
          </w:p>
        </w:tc>
        <w:tc>
          <w:tcPr>
            <w:tcW w:w="0" w:type="auto"/>
            <w:shd w:val="clear" w:color="auto" w:fill="auto"/>
          </w:tcPr>
          <w:p w14:paraId="1A5355F8"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Army/Air</w:t>
            </w:r>
          </w:p>
        </w:tc>
        <w:tc>
          <w:tcPr>
            <w:tcW w:w="0" w:type="auto"/>
            <w:shd w:val="clear" w:color="auto" w:fill="auto"/>
          </w:tcPr>
          <w:p w14:paraId="0A15CAA3"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User Choice</w:t>
            </w:r>
          </w:p>
        </w:tc>
      </w:tr>
      <w:tr w:rsidR="00C725FC" w:rsidRPr="00D160DB" w14:paraId="1794E335" w14:textId="77777777" w:rsidTr="00FD7A75">
        <w:trPr>
          <w:jc w:val="center"/>
        </w:trPr>
        <w:tc>
          <w:tcPr>
            <w:tcW w:w="0" w:type="auto"/>
            <w:shd w:val="clear" w:color="auto" w:fill="auto"/>
          </w:tcPr>
          <w:p w14:paraId="31CF8FE8" w14:textId="77777777" w:rsidR="00526043" w:rsidRPr="00D160DB" w:rsidRDefault="00526043" w:rsidP="00D160DB">
            <w:pPr>
              <w:spacing w:line="240" w:lineRule="auto"/>
              <w:jc w:val="both"/>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JTLS</w:t>
            </w:r>
          </w:p>
        </w:tc>
        <w:tc>
          <w:tcPr>
            <w:tcW w:w="0" w:type="auto"/>
            <w:shd w:val="clear" w:color="auto" w:fill="auto"/>
          </w:tcPr>
          <w:p w14:paraId="02D0751A"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Stochastic</w:t>
            </w:r>
          </w:p>
        </w:tc>
        <w:tc>
          <w:tcPr>
            <w:tcW w:w="0" w:type="auto"/>
            <w:shd w:val="clear" w:color="auto" w:fill="auto"/>
          </w:tcPr>
          <w:p w14:paraId="12291FCE"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Theater</w:t>
            </w:r>
          </w:p>
        </w:tc>
        <w:tc>
          <w:tcPr>
            <w:tcW w:w="510" w:type="dxa"/>
            <w:shd w:val="clear" w:color="auto" w:fill="auto"/>
          </w:tcPr>
          <w:p w14:paraId="4EB5EA42"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1984</w:t>
            </w:r>
          </w:p>
        </w:tc>
        <w:tc>
          <w:tcPr>
            <w:tcW w:w="0" w:type="auto"/>
            <w:shd w:val="clear" w:color="auto" w:fill="auto"/>
          </w:tcPr>
          <w:p w14:paraId="33E8B298"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Army/Air</w:t>
            </w:r>
          </w:p>
        </w:tc>
        <w:tc>
          <w:tcPr>
            <w:tcW w:w="0" w:type="auto"/>
            <w:shd w:val="clear" w:color="auto" w:fill="auto"/>
          </w:tcPr>
          <w:p w14:paraId="01182D77"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Div/brig</w:t>
            </w:r>
          </w:p>
        </w:tc>
      </w:tr>
      <w:tr w:rsidR="00C725FC" w:rsidRPr="00D160DB" w14:paraId="5C2E585B" w14:textId="77777777" w:rsidTr="00FD7A75">
        <w:trPr>
          <w:jc w:val="center"/>
        </w:trPr>
        <w:tc>
          <w:tcPr>
            <w:tcW w:w="0" w:type="auto"/>
            <w:shd w:val="clear" w:color="auto" w:fill="auto"/>
          </w:tcPr>
          <w:p w14:paraId="45DD2BD7" w14:textId="77777777" w:rsidR="00526043" w:rsidRPr="00D160DB" w:rsidRDefault="00526043" w:rsidP="00D160DB">
            <w:pPr>
              <w:spacing w:line="240" w:lineRule="auto"/>
              <w:jc w:val="both"/>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ICOR</w:t>
            </w:r>
          </w:p>
        </w:tc>
        <w:tc>
          <w:tcPr>
            <w:tcW w:w="0" w:type="auto"/>
            <w:shd w:val="clear" w:color="auto" w:fill="auto"/>
          </w:tcPr>
          <w:p w14:paraId="50E7B64D"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Deterministic</w:t>
            </w:r>
          </w:p>
        </w:tc>
        <w:tc>
          <w:tcPr>
            <w:tcW w:w="0" w:type="auto"/>
            <w:shd w:val="clear" w:color="auto" w:fill="auto"/>
          </w:tcPr>
          <w:p w14:paraId="64498C60"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Core</w:t>
            </w:r>
          </w:p>
        </w:tc>
        <w:tc>
          <w:tcPr>
            <w:tcW w:w="510" w:type="dxa"/>
            <w:shd w:val="clear" w:color="auto" w:fill="auto"/>
          </w:tcPr>
          <w:p w14:paraId="749B27FF"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1970</w:t>
            </w:r>
          </w:p>
        </w:tc>
        <w:tc>
          <w:tcPr>
            <w:tcW w:w="0" w:type="auto"/>
            <w:shd w:val="clear" w:color="auto" w:fill="auto"/>
          </w:tcPr>
          <w:p w14:paraId="7F5A5BC4"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Army/Air</w:t>
            </w:r>
          </w:p>
        </w:tc>
        <w:tc>
          <w:tcPr>
            <w:tcW w:w="0" w:type="auto"/>
            <w:shd w:val="clear" w:color="auto" w:fill="auto"/>
          </w:tcPr>
          <w:p w14:paraId="487F7167"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Bat/Coy</w:t>
            </w:r>
          </w:p>
        </w:tc>
      </w:tr>
      <w:tr w:rsidR="00C725FC" w:rsidRPr="00D160DB" w14:paraId="25B36030" w14:textId="77777777" w:rsidTr="00FD7A75">
        <w:trPr>
          <w:jc w:val="center"/>
        </w:trPr>
        <w:tc>
          <w:tcPr>
            <w:tcW w:w="0" w:type="auto"/>
            <w:shd w:val="clear" w:color="auto" w:fill="auto"/>
          </w:tcPr>
          <w:p w14:paraId="79007006" w14:textId="77777777" w:rsidR="00526043" w:rsidRPr="00D160DB" w:rsidRDefault="00526043" w:rsidP="00D160DB">
            <w:pPr>
              <w:spacing w:line="240" w:lineRule="auto"/>
              <w:jc w:val="both"/>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COSAGE</w:t>
            </w:r>
          </w:p>
        </w:tc>
        <w:tc>
          <w:tcPr>
            <w:tcW w:w="0" w:type="auto"/>
            <w:shd w:val="clear" w:color="auto" w:fill="auto"/>
          </w:tcPr>
          <w:p w14:paraId="20D695A3"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Stochastic</w:t>
            </w:r>
          </w:p>
        </w:tc>
        <w:tc>
          <w:tcPr>
            <w:tcW w:w="0" w:type="auto"/>
            <w:shd w:val="clear" w:color="auto" w:fill="auto"/>
          </w:tcPr>
          <w:p w14:paraId="633740A4"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Theater</w:t>
            </w:r>
          </w:p>
        </w:tc>
        <w:tc>
          <w:tcPr>
            <w:tcW w:w="510" w:type="dxa"/>
            <w:shd w:val="clear" w:color="auto" w:fill="auto"/>
          </w:tcPr>
          <w:p w14:paraId="59B7B6C8"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1980</w:t>
            </w:r>
          </w:p>
        </w:tc>
        <w:tc>
          <w:tcPr>
            <w:tcW w:w="0" w:type="auto"/>
            <w:shd w:val="clear" w:color="auto" w:fill="auto"/>
          </w:tcPr>
          <w:p w14:paraId="77EC0360"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Army/Air</w:t>
            </w:r>
          </w:p>
        </w:tc>
        <w:tc>
          <w:tcPr>
            <w:tcW w:w="0" w:type="auto"/>
            <w:shd w:val="clear" w:color="auto" w:fill="auto"/>
          </w:tcPr>
          <w:p w14:paraId="344A6938"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Div</w:t>
            </w:r>
          </w:p>
        </w:tc>
      </w:tr>
      <w:tr w:rsidR="00C725FC" w:rsidRPr="00D160DB" w14:paraId="37F383A7" w14:textId="77777777" w:rsidTr="00FD7A75">
        <w:trPr>
          <w:jc w:val="center"/>
        </w:trPr>
        <w:tc>
          <w:tcPr>
            <w:tcW w:w="0" w:type="auto"/>
            <w:shd w:val="clear" w:color="auto" w:fill="auto"/>
          </w:tcPr>
          <w:p w14:paraId="6D7DD8EB" w14:textId="77777777" w:rsidR="00526043" w:rsidRPr="00D160DB" w:rsidRDefault="00526043" w:rsidP="00D160DB">
            <w:pPr>
              <w:spacing w:line="240" w:lineRule="auto"/>
              <w:jc w:val="both"/>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FORCE</w:t>
            </w:r>
          </w:p>
        </w:tc>
        <w:tc>
          <w:tcPr>
            <w:tcW w:w="0" w:type="auto"/>
            <w:shd w:val="clear" w:color="auto" w:fill="auto"/>
          </w:tcPr>
          <w:p w14:paraId="0FF79427"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Deterministic</w:t>
            </w:r>
          </w:p>
        </w:tc>
        <w:tc>
          <w:tcPr>
            <w:tcW w:w="0" w:type="auto"/>
            <w:shd w:val="clear" w:color="auto" w:fill="auto"/>
          </w:tcPr>
          <w:p w14:paraId="27FB5B7C"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Division</w:t>
            </w:r>
            <w:r w:rsidRPr="00D160DB">
              <w:rPr>
                <w:rFonts w:ascii="Times New Roman" w:hAnsi="Times New Roman" w:cs="Times New Roman"/>
                <w:color w:val="000000" w:themeColor="text1"/>
                <w:sz w:val="16"/>
                <w:szCs w:val="16"/>
              </w:rPr>
              <w:fldChar w:fldCharType="begin"/>
            </w:r>
            <w:r w:rsidRPr="00D160DB">
              <w:rPr>
                <w:rFonts w:ascii="Times New Roman" w:hAnsi="Times New Roman" w:cs="Times New Roman"/>
                <w:color w:val="000000" w:themeColor="text1"/>
                <w:sz w:val="16"/>
                <w:szCs w:val="16"/>
              </w:rPr>
              <w:instrText xml:space="preserve"> XE "Division" </w:instrText>
            </w:r>
            <w:r w:rsidRPr="00D160DB">
              <w:rPr>
                <w:rFonts w:ascii="Times New Roman" w:hAnsi="Times New Roman" w:cs="Times New Roman"/>
                <w:color w:val="000000" w:themeColor="text1"/>
                <w:sz w:val="16"/>
                <w:szCs w:val="16"/>
              </w:rPr>
              <w:fldChar w:fldCharType="end"/>
            </w:r>
          </w:p>
        </w:tc>
        <w:tc>
          <w:tcPr>
            <w:tcW w:w="510" w:type="dxa"/>
            <w:shd w:val="clear" w:color="auto" w:fill="auto"/>
          </w:tcPr>
          <w:p w14:paraId="70F16A2D"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1970</w:t>
            </w:r>
          </w:p>
        </w:tc>
        <w:tc>
          <w:tcPr>
            <w:tcW w:w="0" w:type="auto"/>
            <w:shd w:val="clear" w:color="auto" w:fill="auto"/>
          </w:tcPr>
          <w:p w14:paraId="78834125"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Army/Air</w:t>
            </w:r>
          </w:p>
        </w:tc>
        <w:tc>
          <w:tcPr>
            <w:tcW w:w="0" w:type="auto"/>
            <w:shd w:val="clear" w:color="auto" w:fill="auto"/>
          </w:tcPr>
          <w:p w14:paraId="5E6731EF"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Bat/Div</w:t>
            </w:r>
          </w:p>
        </w:tc>
      </w:tr>
    </w:tbl>
    <w:p w14:paraId="0B608CF4" w14:textId="5DDEB000" w:rsidR="000E731D" w:rsidRPr="000E731D" w:rsidRDefault="000E731D" w:rsidP="000E731D">
      <w:pPr>
        <w:rPr>
          <w:rFonts w:ascii="Times New Roman" w:hAnsi="Times New Roman" w:cs="Times New Roman"/>
        </w:rPr>
        <w:sectPr w:rsidR="000E731D" w:rsidRPr="000E731D" w:rsidSect="000C7341">
          <w:pgSz w:w="8420" w:h="5954" w:orient="landscape" w:code="9"/>
          <w:pgMar w:top="567" w:right="1077" w:bottom="425" w:left="851" w:header="0" w:footer="0" w:gutter="0"/>
          <w:pgBorders w:offsetFrom="page">
            <w:top w:val="single" w:sz="4" w:space="1" w:color="auto"/>
            <w:left w:val="single" w:sz="4" w:space="1" w:color="auto"/>
            <w:bottom w:val="single" w:sz="4" w:space="1" w:color="auto"/>
            <w:right w:val="single" w:sz="4" w:space="1" w:color="auto"/>
          </w:pgBorders>
          <w:cols w:space="708"/>
          <w:docGrid w:linePitch="360"/>
        </w:sectPr>
      </w:pPr>
    </w:p>
    <w:p w14:paraId="092E31DC" w14:textId="4C75A7A4" w:rsidR="00526043" w:rsidRPr="00C725FC" w:rsidRDefault="00526043" w:rsidP="00D160DB">
      <w:pPr>
        <w:spacing w:after="0"/>
        <w:jc w:val="both"/>
        <w:rPr>
          <w:rFonts w:ascii="Times New Roman" w:hAnsi="Times New Roman" w:cs="Times New Roman"/>
          <w:color w:val="000000" w:themeColor="text1"/>
        </w:rPr>
      </w:pPr>
      <w:r w:rsidRPr="00C725FC">
        <w:rPr>
          <w:rFonts w:ascii="Times New Roman" w:hAnsi="Times New Roman" w:cs="Times New Roman"/>
          <w:color w:val="000000" w:themeColor="text1"/>
        </w:rPr>
        <w:lastRenderedPageBreak/>
        <w:t>Like aggregated terrain and movement model, combat attrition models</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"models"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are an important issue for conducting </w:t>
      </w:r>
      <w:r w:rsidR="00563044">
        <w:rPr>
          <w:rFonts w:ascii="Times New Roman" w:hAnsi="Times New Roman" w:cs="Times New Roman"/>
          <w:color w:val="000000" w:themeColor="text1"/>
        </w:rPr>
        <w:t>collaborative</w:t>
      </w:r>
      <w:r w:rsidRPr="00C725FC">
        <w:rPr>
          <w:rFonts w:ascii="Times New Roman" w:hAnsi="Times New Roman" w:cs="Times New Roman"/>
          <w:color w:val="000000" w:themeColor="text1"/>
        </w:rPr>
        <w:t xml:space="preserve"> wargame</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"wargame"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simulation</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w:instrText>
      </w:r>
      <w:r w:rsidRPr="00C725FC">
        <w:rPr>
          <w:rFonts w:ascii="Times New Roman" w:hAnsi="Times New Roman" w:cs="Times New Roman"/>
          <w:noProof/>
          <w:snapToGrid w:val="0"/>
          <w:color w:val="000000" w:themeColor="text1"/>
        </w:rPr>
        <w:instrText>simulation</w:instrText>
      </w:r>
      <w:r w:rsidRPr="00C725FC">
        <w:rPr>
          <w:rFonts w:ascii="Times New Roman" w:hAnsi="Times New Roman" w:cs="Times New Roman"/>
          <w:color w:val="000000" w:themeColor="text1"/>
        </w:rPr>
        <w:instrText xml:space="preserve">"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Two approaches of attrition model are generally adopted. One is the Force Ratio (Allen 1997, </w:t>
      </w:r>
      <w:proofErr w:type="spellStart"/>
      <w:r w:rsidRPr="00C725FC">
        <w:rPr>
          <w:rFonts w:ascii="Times New Roman" w:hAnsi="Times New Roman" w:cs="Times New Roman"/>
          <w:color w:val="000000" w:themeColor="text1"/>
        </w:rPr>
        <w:t>Ramazen</w:t>
      </w:r>
      <w:proofErr w:type="spellEnd"/>
      <w:r w:rsidRPr="00C725FC">
        <w:rPr>
          <w:rFonts w:ascii="Times New Roman" w:hAnsi="Times New Roman" w:cs="Times New Roman"/>
          <w:color w:val="000000" w:themeColor="text1"/>
        </w:rPr>
        <w:t xml:space="preserve"> 2000) and the other is the Lancaster based model (Lanchester 1914, Helmbold 1965, Weiss 1975, Taylor 1983, </w:t>
      </w:r>
      <w:proofErr w:type="spellStart"/>
      <w:r w:rsidRPr="00C725FC">
        <w:rPr>
          <w:rFonts w:ascii="Times New Roman" w:hAnsi="Times New Roman" w:cs="Times New Roman"/>
          <w:color w:val="000000" w:themeColor="text1"/>
        </w:rPr>
        <w:t>Turkes</w:t>
      </w:r>
      <w:proofErr w:type="spellEnd"/>
      <w:r w:rsidRPr="00C725FC">
        <w:rPr>
          <w:rFonts w:ascii="Times New Roman" w:hAnsi="Times New Roman" w:cs="Times New Roman"/>
          <w:color w:val="000000" w:themeColor="text1"/>
        </w:rPr>
        <w:t xml:space="preserve"> 2000). Recently the Salvo model</w:t>
      </w:r>
      <w:sdt>
        <w:sdtPr>
          <w:rPr>
            <w:rFonts w:ascii="Times New Roman" w:hAnsi="Times New Roman" w:cs="Times New Roman"/>
            <w:color w:val="000000" w:themeColor="text1"/>
          </w:rPr>
          <w:id w:val="637612128"/>
          <w:citation/>
        </w:sdtPr>
        <w:sdtEndPr/>
        <w:sdtContent>
          <w:r w:rsidR="004F4E0C">
            <w:rPr>
              <w:rFonts w:ascii="Times New Roman" w:hAnsi="Times New Roman" w:cs="Times New Roman"/>
              <w:color w:val="000000" w:themeColor="text1"/>
            </w:rPr>
            <w:fldChar w:fldCharType="begin"/>
          </w:r>
          <w:r w:rsidR="004F4E0C">
            <w:rPr>
              <w:rFonts w:ascii="Times New Roman" w:hAnsi="Times New Roman" w:cs="Times New Roman"/>
              <w:color w:val="000000" w:themeColor="text1"/>
            </w:rPr>
            <w:instrText xml:space="preserve"> CITATION Hug93 \l 1033 </w:instrText>
          </w:r>
          <w:r w:rsidR="004F4E0C">
            <w:rPr>
              <w:rFonts w:ascii="Times New Roman" w:hAnsi="Times New Roman" w:cs="Times New Roman"/>
              <w:color w:val="000000" w:themeColor="text1"/>
            </w:rPr>
            <w:fldChar w:fldCharType="separate"/>
          </w:r>
          <w:r w:rsidR="0074037F">
            <w:rPr>
              <w:rFonts w:ascii="Times New Roman" w:hAnsi="Times New Roman" w:cs="Times New Roman"/>
              <w:noProof/>
              <w:color w:val="000000" w:themeColor="text1"/>
            </w:rPr>
            <w:t xml:space="preserve"> </w:t>
          </w:r>
          <w:r w:rsidR="0074037F" w:rsidRPr="0074037F">
            <w:rPr>
              <w:rFonts w:ascii="Times New Roman" w:hAnsi="Times New Roman" w:cs="Times New Roman"/>
              <w:noProof/>
              <w:color w:val="000000" w:themeColor="text1"/>
            </w:rPr>
            <w:t>(Hughes, 1993)</w:t>
          </w:r>
          <w:r w:rsidR="004F4E0C">
            <w:rPr>
              <w:rFonts w:ascii="Times New Roman" w:hAnsi="Times New Roman" w:cs="Times New Roman"/>
              <w:color w:val="000000" w:themeColor="text1"/>
            </w:rPr>
            <w:fldChar w:fldCharType="end"/>
          </w:r>
        </w:sdtContent>
      </w:sdt>
      <w:r w:rsidRPr="00C725FC">
        <w:rPr>
          <w:rFonts w:ascii="Times New Roman" w:hAnsi="Times New Roman" w:cs="Times New Roman"/>
          <w:color w:val="000000" w:themeColor="text1"/>
        </w:rPr>
        <w:t xml:space="preserve"> are also become popular for naval warfare</w:t>
      </w:r>
      <w:r w:rsidR="00087F03">
        <w:rPr>
          <w:rFonts w:ascii="Times New Roman" w:hAnsi="Times New Roman" w:cs="Times New Roman"/>
          <w:color w:val="000000" w:themeColor="text1"/>
        </w:rPr>
        <w:t xml:space="preserve"> modeling</w:t>
      </w:r>
      <w:r w:rsidRPr="00C725FC">
        <w:rPr>
          <w:rFonts w:ascii="Times New Roman" w:hAnsi="Times New Roman" w:cs="Times New Roman"/>
          <w:color w:val="000000" w:themeColor="text1"/>
        </w:rPr>
        <w:t>.</w:t>
      </w:r>
    </w:p>
    <w:p w14:paraId="4C3B825D" w14:textId="728AE208" w:rsidR="00526043" w:rsidRPr="00C725FC" w:rsidRDefault="00526043" w:rsidP="00126AE4">
      <w:pPr>
        <w:ind w:firstLine="284"/>
        <w:jc w:val="both"/>
        <w:rPr>
          <w:rFonts w:ascii="Times New Roman" w:hAnsi="Times New Roman" w:cs="Times New Roman"/>
          <w:color w:val="000000" w:themeColor="text1"/>
        </w:rPr>
      </w:pPr>
      <w:r w:rsidRPr="00C725FC">
        <w:rPr>
          <w:rFonts w:ascii="Times New Roman" w:hAnsi="Times New Roman" w:cs="Times New Roman"/>
          <w:color w:val="000000" w:themeColor="text1"/>
        </w:rPr>
        <w:t>Although simulation</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w:instrText>
      </w:r>
      <w:r w:rsidRPr="00C725FC">
        <w:rPr>
          <w:rFonts w:ascii="Times New Roman" w:hAnsi="Times New Roman" w:cs="Times New Roman"/>
          <w:noProof/>
          <w:snapToGrid w:val="0"/>
          <w:color w:val="000000" w:themeColor="text1"/>
        </w:rPr>
        <w:instrText>simulation</w:instrText>
      </w:r>
      <w:r w:rsidRPr="00C725FC">
        <w:rPr>
          <w:rFonts w:ascii="Times New Roman" w:hAnsi="Times New Roman" w:cs="Times New Roman"/>
          <w:color w:val="000000" w:themeColor="text1"/>
        </w:rPr>
        <w:instrText xml:space="preserve">"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is a very powerful and useful tool for solving some problems, it is not always the most appropriate method for others. Elaborate combat simulations, which rely upon high fidelity modeling, may not be responsive to rapidly</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"rapidly"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changing technological advances in weapon systems and warfare concepts. The </w:t>
      </w:r>
      <w:r w:rsidR="00563044">
        <w:rPr>
          <w:rFonts w:ascii="Times New Roman" w:hAnsi="Times New Roman" w:cs="Times New Roman"/>
          <w:color w:val="000000" w:themeColor="text1"/>
        </w:rPr>
        <w:t>collaborative</w:t>
      </w:r>
      <w:r w:rsidRPr="00C725FC">
        <w:rPr>
          <w:rFonts w:ascii="Times New Roman" w:hAnsi="Times New Roman" w:cs="Times New Roman"/>
          <w:color w:val="000000" w:themeColor="text1"/>
        </w:rPr>
        <w:t xml:space="preserve"> war gaming</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"war gaming"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system requires a simple model that </w:t>
      </w:r>
      <w:proofErr w:type="gramStart"/>
      <w:r w:rsidRPr="00C725FC">
        <w:rPr>
          <w:rFonts w:ascii="Times New Roman" w:hAnsi="Times New Roman" w:cs="Times New Roman"/>
          <w:color w:val="000000" w:themeColor="text1"/>
        </w:rPr>
        <w:t>is capable of capturing</w:t>
      </w:r>
      <w:proofErr w:type="gramEnd"/>
      <w:r w:rsidRPr="00C725FC">
        <w:rPr>
          <w:rFonts w:ascii="Times New Roman" w:hAnsi="Times New Roman" w:cs="Times New Roman"/>
          <w:color w:val="000000" w:themeColor="text1"/>
        </w:rPr>
        <w:t xml:space="preserve"> the innate properties of different weapon systems and allowing decision makers to understand the relationship and interaction between forces. If we can capture and model the essential characteristics of </w:t>
      </w:r>
      <w:r w:rsidRPr="00C725FC">
        <w:rPr>
          <w:rFonts w:ascii="Times New Roman" w:hAnsi="Times New Roman" w:cs="Times New Roman"/>
          <w:color w:val="000000" w:themeColor="text1"/>
        </w:rPr>
        <w:lastRenderedPageBreak/>
        <w:t>these weapon systems, we may be capable of providing easy, but limited, analysis. Alternative to complex simulation for exploratory analysis the Lanchester model and salvo model are such alternatives. It gives the analyst a simple method in which to evaluate the effects of strategic</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"strategic"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or operational level analysis between two opposing </w:t>
      </w:r>
      <w:r w:rsidR="00563044">
        <w:rPr>
          <w:rFonts w:ascii="Times New Roman" w:hAnsi="Times New Roman" w:cs="Times New Roman"/>
          <w:color w:val="000000" w:themeColor="text1"/>
        </w:rPr>
        <w:t>collaborative</w:t>
      </w:r>
      <w:r w:rsidRPr="00C725FC">
        <w:rPr>
          <w:rFonts w:ascii="Times New Roman" w:hAnsi="Times New Roman" w:cs="Times New Roman"/>
          <w:color w:val="000000" w:themeColor="text1"/>
        </w:rPr>
        <w:t xml:space="preserve"> forces and allows simple insight into the broad characteristics of the battle. These types of models calculate the fraction of combat group, or a </w:t>
      </w:r>
      <w:r w:rsidR="00563044">
        <w:rPr>
          <w:rFonts w:ascii="Times New Roman" w:hAnsi="Times New Roman" w:cs="Times New Roman"/>
          <w:color w:val="000000" w:themeColor="text1"/>
        </w:rPr>
        <w:t>collaborative</w:t>
      </w:r>
      <w:r w:rsidRPr="00C725FC">
        <w:rPr>
          <w:rFonts w:ascii="Times New Roman" w:hAnsi="Times New Roman" w:cs="Times New Roman"/>
          <w:color w:val="000000" w:themeColor="text1"/>
        </w:rPr>
        <w:t xml:space="preserve"> force of identical or heterogeneous</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"heterogeneous"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components, put out of action as a result of successful engagement from an opposing combat group or </w:t>
      </w:r>
      <w:r w:rsidR="00563044">
        <w:rPr>
          <w:rFonts w:ascii="Times New Roman" w:hAnsi="Times New Roman" w:cs="Times New Roman"/>
          <w:color w:val="000000" w:themeColor="text1"/>
        </w:rPr>
        <w:t>collaborative</w:t>
      </w:r>
      <w:r w:rsidRPr="00C725FC">
        <w:rPr>
          <w:rFonts w:ascii="Times New Roman" w:hAnsi="Times New Roman" w:cs="Times New Roman"/>
          <w:color w:val="000000" w:themeColor="text1"/>
        </w:rPr>
        <w:t xml:space="preserve"> force.</w:t>
      </w:r>
    </w:p>
    <w:p w14:paraId="22050187" w14:textId="20F4A379" w:rsidR="00526043" w:rsidRPr="00C725FC" w:rsidRDefault="00526043" w:rsidP="00D160DB">
      <w:pPr>
        <w:pStyle w:val="Bibliography"/>
        <w:ind w:firstLine="284"/>
        <w:jc w:val="both"/>
        <w:rPr>
          <w:rFonts w:ascii="Times New Roman" w:hAnsi="Times New Roman" w:cs="Times New Roman"/>
          <w:color w:val="000000" w:themeColor="text1"/>
        </w:rPr>
      </w:pPr>
      <w:r w:rsidRPr="00C725FC">
        <w:rPr>
          <w:rFonts w:ascii="Times New Roman" w:hAnsi="Times New Roman" w:cs="Times New Roman"/>
          <w:color w:val="000000" w:themeColor="text1"/>
        </w:rPr>
        <w:t>Besides the Lanchester’s equations, another approach for combat attrition is models</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"models"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that use force ratio in their structure. The study by </w:t>
      </w:r>
      <w:sdt>
        <w:sdtPr>
          <w:rPr>
            <w:rStyle w:val="equationstyleChar"/>
            <w:rFonts w:ascii="Times New Roman" w:hAnsi="Times New Roman" w:cs="Times New Roman"/>
            <w:color w:val="000000" w:themeColor="text1"/>
            <w:sz w:val="20"/>
            <w:szCs w:val="20"/>
          </w:rPr>
          <w:id w:val="-1809231507"/>
          <w:citation/>
        </w:sdtPr>
        <w:sdtEndPr>
          <w:rPr>
            <w:rStyle w:val="DefaultParagraphFont"/>
            <w:iCs w:val="0"/>
            <w:u w:val="none"/>
          </w:rPr>
        </w:sdtEndPr>
        <w:sdtContent>
          <w:r w:rsidRPr="00C725FC">
            <w:rPr>
              <w:rStyle w:val="equationstyleChar"/>
              <w:rFonts w:ascii="Times New Roman" w:hAnsi="Times New Roman" w:cs="Times New Roman"/>
              <w:color w:val="000000" w:themeColor="text1"/>
              <w:sz w:val="20"/>
              <w:szCs w:val="20"/>
            </w:rPr>
            <w:fldChar w:fldCharType="begin"/>
          </w:r>
          <w:r w:rsidRPr="00C725FC">
            <w:rPr>
              <w:rStyle w:val="equationstyleChar"/>
              <w:rFonts w:ascii="Times New Roman" w:hAnsi="Times New Roman" w:cs="Times New Roman"/>
              <w:color w:val="000000" w:themeColor="text1"/>
              <w:sz w:val="20"/>
              <w:szCs w:val="20"/>
            </w:rPr>
            <w:instrText xml:space="preserve"> CITATION USA98 \l 16393 </w:instrText>
          </w:r>
          <w:r w:rsidRPr="00C725FC">
            <w:rPr>
              <w:rStyle w:val="equationstyleChar"/>
              <w:rFonts w:ascii="Times New Roman" w:hAnsi="Times New Roman" w:cs="Times New Roman"/>
              <w:color w:val="000000" w:themeColor="text1"/>
              <w:sz w:val="20"/>
              <w:szCs w:val="20"/>
            </w:rPr>
            <w:fldChar w:fldCharType="separate"/>
          </w:r>
          <w:r w:rsidR="0074037F" w:rsidRPr="0074037F">
            <w:rPr>
              <w:rFonts w:ascii="Times New Roman" w:hAnsi="Times New Roman" w:cs="Times New Roman"/>
              <w:noProof/>
              <w:color w:val="000000" w:themeColor="text1"/>
            </w:rPr>
            <w:t>(US Army's Center for Strategy and Force Evaluation, September 1998)</w:t>
          </w:r>
          <w:r w:rsidRPr="00C725FC">
            <w:rPr>
              <w:rStyle w:val="equationstyleChar"/>
              <w:rFonts w:ascii="Times New Roman" w:hAnsi="Times New Roman" w:cs="Times New Roman"/>
              <w:color w:val="000000" w:themeColor="text1"/>
              <w:sz w:val="20"/>
              <w:szCs w:val="20"/>
            </w:rPr>
            <w:fldChar w:fldCharType="end"/>
          </w:r>
        </w:sdtContent>
      </w:sdt>
      <w:r w:rsidRPr="00C725FC">
        <w:rPr>
          <w:rFonts w:ascii="Times New Roman" w:hAnsi="Times New Roman" w:cs="Times New Roman"/>
          <w:color w:val="000000" w:themeColor="text1"/>
        </w:rPr>
        <w:t xml:space="preserve"> focuses on aggregate attrition methodologies that use combat power ratio to compute the casualties of the forces. Unlike the Lanchester’s equations, there is no study in the literature </w:t>
      </w:r>
      <w:r w:rsidRPr="00C725FC">
        <w:rPr>
          <w:rFonts w:ascii="Times New Roman" w:hAnsi="Times New Roman" w:cs="Times New Roman"/>
          <w:color w:val="000000" w:themeColor="text1"/>
        </w:rPr>
        <w:lastRenderedPageBreak/>
        <w:t>that used firepower score attrition models on real data in which force sizes are available day by day for both sides.</w:t>
      </w:r>
    </w:p>
    <w:p w14:paraId="041DF090" w14:textId="6CF00664" w:rsidR="00526043" w:rsidRPr="00C725FC" w:rsidRDefault="00526043" w:rsidP="00F5356B">
      <w:pPr>
        <w:pStyle w:val="Bibliography"/>
        <w:ind w:firstLine="284"/>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The method of determining the firepower scores is a very difficult problem. There are several methods of computing firepower score values, such as military judgement and experience (RAND's ground force scoring system </w:t>
      </w:r>
      <w:sdt>
        <w:sdtPr>
          <w:rPr>
            <w:rStyle w:val="equationstyleChar"/>
            <w:rFonts w:ascii="Times New Roman" w:hAnsi="Times New Roman" w:cs="Times New Roman"/>
            <w:color w:val="000000" w:themeColor="text1"/>
            <w:sz w:val="20"/>
            <w:szCs w:val="20"/>
          </w:rPr>
          <w:id w:val="1527143610"/>
          <w:citation/>
        </w:sdtPr>
        <w:sdtEndPr>
          <w:rPr>
            <w:rStyle w:val="equationstyleChar"/>
          </w:rPr>
        </w:sdtEndPr>
        <w:sdtContent>
          <w:r w:rsidRPr="00C725FC">
            <w:rPr>
              <w:rStyle w:val="equationstyleChar"/>
              <w:rFonts w:ascii="Times New Roman" w:hAnsi="Times New Roman" w:cs="Times New Roman"/>
              <w:color w:val="000000" w:themeColor="text1"/>
              <w:sz w:val="20"/>
              <w:szCs w:val="20"/>
            </w:rPr>
            <w:fldChar w:fldCharType="begin"/>
          </w:r>
          <w:r w:rsidR="0041112E">
            <w:rPr>
              <w:rStyle w:val="equationstyleChar"/>
              <w:rFonts w:ascii="Times New Roman" w:hAnsi="Times New Roman" w:cs="Times New Roman"/>
              <w:color w:val="000000" w:themeColor="text1"/>
              <w:sz w:val="20"/>
              <w:szCs w:val="20"/>
            </w:rPr>
            <w:instrText xml:space="preserve">CITATION All97 \l 16393 </w:instrText>
          </w:r>
          <w:r w:rsidRPr="00C725FC">
            <w:rPr>
              <w:rStyle w:val="equationstyleChar"/>
              <w:rFonts w:ascii="Times New Roman" w:hAnsi="Times New Roman" w:cs="Times New Roman"/>
              <w:color w:val="000000" w:themeColor="text1"/>
              <w:sz w:val="20"/>
              <w:szCs w:val="20"/>
            </w:rPr>
            <w:fldChar w:fldCharType="separate"/>
          </w:r>
          <w:r w:rsidR="0074037F" w:rsidRPr="0074037F">
            <w:rPr>
              <w:rFonts w:ascii="Times New Roman" w:hAnsi="Times New Roman" w:cs="Times New Roman"/>
              <w:noProof/>
              <w:color w:val="000000" w:themeColor="text1"/>
            </w:rPr>
            <w:t>(Allen, 1997)</w:t>
          </w:r>
          <w:r w:rsidRPr="00C725FC">
            <w:rPr>
              <w:rStyle w:val="equationstyleChar"/>
              <w:rFonts w:ascii="Times New Roman" w:hAnsi="Times New Roman" w:cs="Times New Roman"/>
              <w:color w:val="000000" w:themeColor="text1"/>
              <w:sz w:val="20"/>
              <w:szCs w:val="20"/>
            </w:rPr>
            <w:fldChar w:fldCharType="end"/>
          </w:r>
        </w:sdtContent>
      </w:sdt>
      <w:r w:rsidRPr="00C725FC">
        <w:rPr>
          <w:rFonts w:ascii="Times New Roman" w:hAnsi="Times New Roman" w:cs="Times New Roman"/>
          <w:color w:val="000000" w:themeColor="text1"/>
        </w:rPr>
        <w:t>), historical combat performance derived from WWII and the Korean War, and results from high resolution simulations (e.g., Anti-Potential-Potential Method</w:t>
      </w:r>
      <w:hyperlink w:anchor="Parry" w:history="1">
        <w:r w:rsidRPr="00C725FC">
          <w:rPr>
            <w:rStyle w:val="Hyperlink"/>
            <w:rFonts w:ascii="Times New Roman" w:hAnsi="Times New Roman" w:cs="Times New Roman"/>
            <w:color w:val="000000" w:themeColor="text1"/>
          </w:rPr>
          <w:t>) [</w:t>
        </w:r>
        <w:sdt>
          <w:sdtPr>
            <w:rPr>
              <w:rStyle w:val="Hyperlink"/>
              <w:rFonts w:ascii="Times New Roman" w:hAnsi="Times New Roman" w:cs="Times New Roman"/>
              <w:color w:val="000000" w:themeColor="text1"/>
            </w:rPr>
            <w:id w:val="-113438229"/>
            <w:citation/>
          </w:sdtPr>
          <w:sdtEndPr>
            <w:rPr>
              <w:rStyle w:val="Hyperlink"/>
            </w:rPr>
          </w:sdtEndPr>
          <w:sdtContent>
            <w:r w:rsidRPr="00C725FC">
              <w:rPr>
                <w:rStyle w:val="Hyperlink"/>
                <w:rFonts w:ascii="Times New Roman" w:hAnsi="Times New Roman" w:cs="Times New Roman"/>
                <w:color w:val="000000" w:themeColor="text1"/>
              </w:rPr>
              <w:fldChar w:fldCharType="begin"/>
            </w:r>
            <w:r w:rsidRPr="00C725FC">
              <w:rPr>
                <w:rStyle w:val="Hyperlink"/>
                <w:rFonts w:ascii="Times New Roman" w:hAnsi="Times New Roman" w:cs="Times New Roman"/>
                <w:color w:val="000000" w:themeColor="text1"/>
                <w:lang w:val="en-IN"/>
              </w:rPr>
              <w:instrText xml:space="preserve"> CITATION Par92 \l 16393 </w:instrText>
            </w:r>
            <w:r w:rsidRPr="00C725FC">
              <w:rPr>
                <w:rStyle w:val="Hyperlink"/>
                <w:rFonts w:ascii="Times New Roman" w:hAnsi="Times New Roman" w:cs="Times New Roman"/>
                <w:color w:val="000000" w:themeColor="text1"/>
              </w:rPr>
              <w:fldChar w:fldCharType="separate"/>
            </w:r>
            <w:r w:rsidR="0074037F">
              <w:rPr>
                <w:rStyle w:val="Hyperlink"/>
                <w:rFonts w:ascii="Times New Roman" w:hAnsi="Times New Roman" w:cs="Times New Roman"/>
                <w:noProof/>
                <w:color w:val="000000" w:themeColor="text1"/>
                <w:lang w:val="en-IN"/>
              </w:rPr>
              <w:t xml:space="preserve"> </w:t>
            </w:r>
            <w:r w:rsidR="0074037F" w:rsidRPr="0074037F">
              <w:rPr>
                <w:rFonts w:ascii="Times New Roman" w:hAnsi="Times New Roman" w:cs="Times New Roman"/>
                <w:noProof/>
                <w:color w:val="000000" w:themeColor="text1"/>
                <w:lang w:val="en-IN"/>
              </w:rPr>
              <w:t>(Parry , 1992)</w:t>
            </w:r>
            <w:r w:rsidRPr="00C725FC">
              <w:rPr>
                <w:rStyle w:val="Hyperlink"/>
                <w:rFonts w:ascii="Times New Roman" w:hAnsi="Times New Roman" w:cs="Times New Roman"/>
                <w:color w:val="000000" w:themeColor="text1"/>
              </w:rPr>
              <w:fldChar w:fldCharType="end"/>
            </w:r>
          </w:sdtContent>
        </w:sdt>
        <w:r w:rsidRPr="00C725FC">
          <w:rPr>
            <w:rStyle w:val="Hyperlink"/>
            <w:rFonts w:ascii="Times New Roman" w:hAnsi="Times New Roman" w:cs="Times New Roman"/>
            <w:color w:val="000000" w:themeColor="text1"/>
          </w:rPr>
          <w:t>].</w:t>
        </w:r>
      </w:hyperlink>
      <w:hyperlink w:anchor="Ramazan" w:history="1">
        <w:sdt>
          <w:sdtPr>
            <w:rPr>
              <w:rStyle w:val="equationstyleChar"/>
              <w:rFonts w:ascii="Times New Roman" w:hAnsi="Times New Roman" w:cs="Times New Roman"/>
              <w:color w:val="000000" w:themeColor="text1"/>
              <w:sz w:val="20"/>
              <w:szCs w:val="20"/>
            </w:rPr>
            <w:id w:val="-1972440025"/>
            <w:citation/>
          </w:sdtPr>
          <w:sdtEndPr>
            <w:rPr>
              <w:rStyle w:val="equationstyleChar"/>
            </w:rPr>
          </w:sdtEndPr>
          <w:sdtContent>
            <w:r w:rsidRPr="00C725FC">
              <w:rPr>
                <w:rStyle w:val="equationstyleChar"/>
                <w:rFonts w:ascii="Times New Roman" w:hAnsi="Times New Roman" w:cs="Times New Roman"/>
                <w:color w:val="000000" w:themeColor="text1"/>
                <w:sz w:val="20"/>
                <w:szCs w:val="20"/>
              </w:rPr>
              <w:fldChar w:fldCharType="begin"/>
            </w:r>
            <w:r w:rsidRPr="00C725FC">
              <w:rPr>
                <w:rStyle w:val="equationstyleChar"/>
                <w:rFonts w:ascii="Times New Roman" w:hAnsi="Times New Roman" w:cs="Times New Roman"/>
                <w:color w:val="000000" w:themeColor="text1"/>
                <w:sz w:val="20"/>
                <w:szCs w:val="20"/>
                <w:lang w:val="en-IN"/>
              </w:rPr>
              <w:instrText xml:space="preserve"> CITATION Goz00 \l 16393 </w:instrText>
            </w:r>
            <w:r w:rsidRPr="00C725FC">
              <w:rPr>
                <w:rStyle w:val="equationstyleChar"/>
                <w:rFonts w:ascii="Times New Roman" w:hAnsi="Times New Roman" w:cs="Times New Roman"/>
                <w:color w:val="000000" w:themeColor="text1"/>
                <w:sz w:val="20"/>
                <w:szCs w:val="20"/>
              </w:rPr>
              <w:fldChar w:fldCharType="separate"/>
            </w:r>
            <w:r w:rsidR="0074037F">
              <w:rPr>
                <w:rStyle w:val="equationstyleChar"/>
                <w:rFonts w:ascii="Times New Roman" w:hAnsi="Times New Roman" w:cs="Times New Roman"/>
                <w:noProof/>
                <w:color w:val="000000" w:themeColor="text1"/>
                <w:sz w:val="20"/>
                <w:szCs w:val="20"/>
                <w:lang w:val="en-IN"/>
              </w:rPr>
              <w:t xml:space="preserve"> </w:t>
            </w:r>
            <w:r w:rsidR="0074037F" w:rsidRPr="0074037F">
              <w:rPr>
                <w:rFonts w:ascii="Times New Roman" w:hAnsi="Times New Roman" w:cs="Times New Roman"/>
                <w:noProof/>
                <w:color w:val="000000" w:themeColor="text1"/>
                <w:lang w:val="en-IN"/>
              </w:rPr>
              <w:t>(Ramazan, 2000)</w:t>
            </w:r>
            <w:r w:rsidRPr="00C725FC">
              <w:rPr>
                <w:rStyle w:val="equationstyleChar"/>
                <w:rFonts w:ascii="Times New Roman" w:hAnsi="Times New Roman" w:cs="Times New Roman"/>
                <w:color w:val="000000" w:themeColor="text1"/>
                <w:sz w:val="20"/>
                <w:szCs w:val="20"/>
              </w:rPr>
              <w:fldChar w:fldCharType="end"/>
            </w:r>
          </w:sdtContent>
        </w:sdt>
      </w:hyperlink>
      <w:r w:rsidRPr="00C725FC">
        <w:rPr>
          <w:rStyle w:val="equationstyleChar"/>
          <w:rFonts w:ascii="Times New Roman" w:hAnsi="Times New Roman" w:cs="Times New Roman"/>
          <w:color w:val="000000" w:themeColor="text1"/>
          <w:sz w:val="20"/>
          <w:szCs w:val="20"/>
        </w:rPr>
        <w:t xml:space="preserve"> </w:t>
      </w:r>
      <w:r w:rsidRPr="00C725FC">
        <w:rPr>
          <w:rFonts w:ascii="Times New Roman" w:hAnsi="Times New Roman" w:cs="Times New Roman"/>
          <w:color w:val="000000" w:themeColor="text1"/>
        </w:rPr>
        <w:t>applies several Firepower Score attrition algorithms to the battle of Kursk, WW II data. These algorithms are used in highly aggregated combat models</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"models"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to predict attrition and movement rates. The quality of the available historical data for validation of attrition models is poor. Most accessible battle data contain only starting sizes and casualties, sometimes only for one side. A detailed database of the Battle of Kursk of World War II, the largest tank battle in history, has recently been developed by Dupuy Institute (TDI). The data is two-sided, time phased (daily), highly </w:t>
      </w:r>
      <w:r w:rsidRPr="00C725FC">
        <w:rPr>
          <w:rFonts w:ascii="Times New Roman" w:hAnsi="Times New Roman" w:cs="Times New Roman"/>
          <w:color w:val="000000" w:themeColor="text1"/>
        </w:rPr>
        <w:lastRenderedPageBreak/>
        <w:t xml:space="preserve">detailed, and covers 15 days of the campaign. According to combat engagement intensity, three different data sets are extracted from the Battle of Kursk data. RAND's Situational Force Scoring, Dupuy's QJM and the ATLAS ground attrition algorithms are applied to these data sets. Fitted versus actual personnel and weapon losses are analyzed for the different approaches and data sets. None of the models fits better in all cases. In </w:t>
      </w:r>
      <w:proofErr w:type="gramStart"/>
      <w:r w:rsidRPr="00C725FC">
        <w:rPr>
          <w:rFonts w:ascii="Times New Roman" w:hAnsi="Times New Roman" w:cs="Times New Roman"/>
          <w:color w:val="000000" w:themeColor="text1"/>
        </w:rPr>
        <w:t>all of</w:t>
      </w:r>
      <w:proofErr w:type="gramEnd"/>
      <w:r w:rsidRPr="00C725FC">
        <w:rPr>
          <w:rFonts w:ascii="Times New Roman" w:hAnsi="Times New Roman" w:cs="Times New Roman"/>
          <w:color w:val="000000" w:themeColor="text1"/>
        </w:rPr>
        <w:t xml:space="preserve"> the models and for both sides, the Fighting Combat Unit Data set gives the best fit. All the models tend to overestimates battle casualties, particularly for the Germans.</w:t>
      </w:r>
    </w:p>
    <w:p w14:paraId="0BA2880D" w14:textId="77777777" w:rsidR="00526043" w:rsidRPr="00C725FC" w:rsidRDefault="00526043" w:rsidP="00D160DB">
      <w:pPr>
        <w:ind w:firstLine="284"/>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In addition to the Lanchester and Salvo equations, another approach for combat attrition is force ratio-based attrition model. This method focuses on aggregate attrition methodologies that use combat power ratio to compute the casualties of the forces. </w:t>
      </w:r>
      <w:proofErr w:type="gramStart"/>
      <w:r w:rsidRPr="00C725FC">
        <w:rPr>
          <w:rFonts w:ascii="Times New Roman" w:hAnsi="Times New Roman" w:cs="Times New Roman"/>
          <w:color w:val="000000" w:themeColor="text1"/>
        </w:rPr>
        <w:t>Similar to</w:t>
      </w:r>
      <w:proofErr w:type="gramEnd"/>
      <w:r w:rsidRPr="00C725FC">
        <w:rPr>
          <w:rFonts w:ascii="Times New Roman" w:hAnsi="Times New Roman" w:cs="Times New Roman"/>
          <w:color w:val="000000" w:themeColor="text1"/>
        </w:rPr>
        <w:t xml:space="preserve"> Lanchester and Salvo equations, there is various studies in the literature that used firepower score attrition models</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"models"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on real data in which force sizes are available day by day for both sides.</w:t>
      </w:r>
    </w:p>
    <w:p w14:paraId="754A15FD" w14:textId="09153C35" w:rsidR="00526043" w:rsidRPr="00C725FC" w:rsidRDefault="00526043" w:rsidP="00D160DB">
      <w:pPr>
        <w:ind w:firstLine="284"/>
        <w:jc w:val="both"/>
        <w:rPr>
          <w:rFonts w:ascii="Times New Roman" w:hAnsi="Times New Roman" w:cs="Times New Roman"/>
          <w:color w:val="000000" w:themeColor="text1"/>
        </w:rPr>
      </w:pPr>
      <w:r w:rsidRPr="00C725FC">
        <w:rPr>
          <w:rFonts w:ascii="Times New Roman" w:hAnsi="Times New Roman" w:cs="Times New Roman"/>
          <w:color w:val="000000" w:themeColor="text1"/>
        </w:rPr>
        <w:lastRenderedPageBreak/>
        <w:t xml:space="preserve">The </w:t>
      </w:r>
      <w:r w:rsidR="00E73FA3">
        <w:rPr>
          <w:rFonts w:ascii="Times New Roman" w:hAnsi="Times New Roman" w:cs="Times New Roman"/>
          <w:i/>
          <w:color w:val="000000" w:themeColor="text1"/>
        </w:rPr>
        <w:t>system</w:t>
      </w:r>
      <w:r w:rsidRPr="00C725FC">
        <w:rPr>
          <w:rFonts w:ascii="Times New Roman" w:hAnsi="Times New Roman" w:cs="Times New Roman"/>
          <w:color w:val="000000" w:themeColor="text1"/>
        </w:rPr>
        <w:t xml:space="preserve"> is aimed to simulate different </w:t>
      </w:r>
      <w:r w:rsidR="00563044">
        <w:rPr>
          <w:rFonts w:ascii="Times New Roman" w:hAnsi="Times New Roman" w:cs="Times New Roman"/>
          <w:color w:val="000000" w:themeColor="text1"/>
        </w:rPr>
        <w:t>collaborative</w:t>
      </w:r>
      <w:r w:rsidRPr="00C725FC">
        <w:rPr>
          <w:rFonts w:ascii="Times New Roman" w:hAnsi="Times New Roman" w:cs="Times New Roman"/>
          <w:color w:val="000000" w:themeColor="text1"/>
        </w:rPr>
        <w:t xml:space="preserve"> operation scenarios namely air operation, naval operation, army operation, amphibious operation, </w:t>
      </w:r>
      <w:r w:rsidR="00563044">
        <w:rPr>
          <w:rFonts w:ascii="Times New Roman" w:hAnsi="Times New Roman" w:cs="Times New Roman"/>
          <w:color w:val="000000" w:themeColor="text1"/>
        </w:rPr>
        <w:t>collaborative</w:t>
      </w:r>
      <w:r w:rsidRPr="00C725FC">
        <w:rPr>
          <w:rFonts w:ascii="Times New Roman" w:hAnsi="Times New Roman" w:cs="Times New Roman"/>
          <w:color w:val="000000" w:themeColor="text1"/>
        </w:rPr>
        <w:t xml:space="preserve"> air-to-land operation (JALO), marine-air-to-land operation (MALO), cyber warfare, information warfare, special operation warfare. The air-based operation will be mainly conducted by the air power of the side. The elements in airpower are fighter aircraft, strike aircraft, bomber, transport aircraft, helicopter, attack helicopters, air-borne early warning aircraft etc. The equipment’s in naval forces are mainly aircraft carrier, destroyer ships, frigates, corvettes, submarines, coastal petrol craft, mine warfare crafts. The Army dominated </w:t>
      </w:r>
      <w:r w:rsidR="00563044">
        <w:rPr>
          <w:rFonts w:ascii="Times New Roman" w:hAnsi="Times New Roman" w:cs="Times New Roman"/>
          <w:color w:val="000000" w:themeColor="text1"/>
        </w:rPr>
        <w:t>collaborative</w:t>
      </w:r>
      <w:r w:rsidRPr="00C725FC">
        <w:rPr>
          <w:rFonts w:ascii="Times New Roman" w:hAnsi="Times New Roman" w:cs="Times New Roman"/>
          <w:color w:val="000000" w:themeColor="text1"/>
        </w:rPr>
        <w:t xml:space="preserve"> operation will be mainly conducted by the ground forces (Infantry, </w:t>
      </w:r>
      <w:proofErr w:type="spellStart"/>
      <w:proofErr w:type="gramStart"/>
      <w:r w:rsidRPr="00C725FC">
        <w:rPr>
          <w:rFonts w:ascii="Times New Roman" w:hAnsi="Times New Roman" w:cs="Times New Roman"/>
          <w:color w:val="000000" w:themeColor="text1"/>
        </w:rPr>
        <w:t>armour</w:t>
      </w:r>
      <w:proofErr w:type="spellEnd"/>
      <w:proofErr w:type="gramEnd"/>
      <w:r w:rsidRPr="00C725FC">
        <w:rPr>
          <w:rFonts w:ascii="Times New Roman" w:hAnsi="Times New Roman" w:cs="Times New Roman"/>
          <w:color w:val="000000" w:themeColor="text1"/>
        </w:rPr>
        <w:t xml:space="preserve"> and artillery) of the side. Similarly, amphibious operation will be conducted by the </w:t>
      </w:r>
      <w:r w:rsidR="00563044">
        <w:rPr>
          <w:rFonts w:ascii="Times New Roman" w:hAnsi="Times New Roman" w:cs="Times New Roman"/>
          <w:color w:val="000000" w:themeColor="text1"/>
        </w:rPr>
        <w:t>collaborative</w:t>
      </w:r>
      <w:r w:rsidRPr="00C725FC">
        <w:rPr>
          <w:rFonts w:ascii="Times New Roman" w:hAnsi="Times New Roman" w:cs="Times New Roman"/>
          <w:color w:val="000000" w:themeColor="text1"/>
        </w:rPr>
        <w:t xml:space="preserve"> amphibious forces comprising of landing vehicle assault craft (LVAC), its associated support force, infantry personnel, Tank, ATGM etc. The </w:t>
      </w:r>
      <w:r w:rsidR="00563044">
        <w:rPr>
          <w:rFonts w:ascii="Times New Roman" w:hAnsi="Times New Roman" w:cs="Times New Roman"/>
          <w:color w:val="000000" w:themeColor="text1"/>
        </w:rPr>
        <w:t>collaborative</w:t>
      </w:r>
      <w:r w:rsidRPr="00C725FC">
        <w:rPr>
          <w:rFonts w:ascii="Times New Roman" w:hAnsi="Times New Roman" w:cs="Times New Roman"/>
          <w:color w:val="000000" w:themeColor="text1"/>
        </w:rPr>
        <w:t xml:space="preserve"> air-to-land operation (JALO) is done in coalition of ground-based army and air power of the </w:t>
      </w:r>
      <w:r w:rsidR="00563044">
        <w:rPr>
          <w:rFonts w:ascii="Times New Roman" w:hAnsi="Times New Roman" w:cs="Times New Roman"/>
          <w:color w:val="000000" w:themeColor="text1"/>
        </w:rPr>
        <w:lastRenderedPageBreak/>
        <w:t>collaborative</w:t>
      </w:r>
      <w:r w:rsidRPr="00C725FC">
        <w:rPr>
          <w:rFonts w:ascii="Times New Roman" w:hAnsi="Times New Roman" w:cs="Times New Roman"/>
          <w:color w:val="000000" w:themeColor="text1"/>
        </w:rPr>
        <w:t xml:space="preserve"> task force. The elements of this operation are Missiles (ballistic, cruise), aircrafts, </w:t>
      </w:r>
      <w:proofErr w:type="gramStart"/>
      <w:r w:rsidRPr="00C725FC">
        <w:rPr>
          <w:rFonts w:ascii="Times New Roman" w:hAnsi="Times New Roman" w:cs="Times New Roman"/>
          <w:color w:val="000000" w:themeColor="text1"/>
        </w:rPr>
        <w:t>bombers</w:t>
      </w:r>
      <w:proofErr w:type="gramEnd"/>
      <w:r w:rsidRPr="00C725FC">
        <w:rPr>
          <w:rFonts w:ascii="Times New Roman" w:hAnsi="Times New Roman" w:cs="Times New Roman"/>
          <w:color w:val="000000" w:themeColor="text1"/>
        </w:rPr>
        <w:t xml:space="preserve"> and other related air elements. Similarly, the maritime-air-to-land operation (MALO) is done in coalition of marine and air power. Therefore, aircraft carrier, ships, destroyer, IADs will be integral part of this operation. In cyber operation we will be considering spread of malware as the self-replicating agents which will directly or indirectly influence the force effectiveness. In case of space-based operation, the role of satellite for intelligence and surveillance will be considered. </w:t>
      </w:r>
    </w:p>
    <w:p w14:paraId="363A7EC0" w14:textId="21A97273" w:rsidR="00526043" w:rsidRPr="00C725FC" w:rsidRDefault="00526043" w:rsidP="00D160DB">
      <w:pPr>
        <w:ind w:firstLine="284"/>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The modeling approaches will be aggregated combat model based on Lanchester, </w:t>
      </w:r>
      <w:proofErr w:type="gramStart"/>
      <w:r w:rsidRPr="00C725FC">
        <w:rPr>
          <w:rFonts w:ascii="Times New Roman" w:hAnsi="Times New Roman" w:cs="Times New Roman"/>
          <w:color w:val="000000" w:themeColor="text1"/>
        </w:rPr>
        <w:t>salvo</w:t>
      </w:r>
      <w:proofErr w:type="gramEnd"/>
      <w:r w:rsidRPr="00C725FC">
        <w:rPr>
          <w:rFonts w:ascii="Times New Roman" w:hAnsi="Times New Roman" w:cs="Times New Roman"/>
          <w:color w:val="000000" w:themeColor="text1"/>
        </w:rPr>
        <w:t xml:space="preserve"> and force ratio-based approaches. Entire Modelling tasks of the </w:t>
      </w:r>
      <w:r w:rsidR="00F5356B">
        <w:rPr>
          <w:rFonts w:ascii="Times New Roman" w:hAnsi="Times New Roman" w:cs="Times New Roman"/>
          <w:color w:val="000000" w:themeColor="text1"/>
        </w:rPr>
        <w:t>system proposed</w:t>
      </w:r>
      <w:r w:rsidRPr="00C725FC">
        <w:rPr>
          <w:rFonts w:ascii="Times New Roman" w:hAnsi="Times New Roman" w:cs="Times New Roman"/>
          <w:color w:val="000000" w:themeColor="text1"/>
        </w:rPr>
        <w:t xml:space="preserve"> has been categorized into 9 broad categories based on the major domain of operations. The main part of the </w:t>
      </w:r>
      <w:r w:rsidR="00F5356B">
        <w:rPr>
          <w:rFonts w:ascii="Times New Roman" w:hAnsi="Times New Roman" w:cs="Times New Roman"/>
          <w:i/>
          <w:color w:val="000000" w:themeColor="text1"/>
        </w:rPr>
        <w:t>system</w:t>
      </w:r>
      <w:r w:rsidRPr="00C725FC">
        <w:rPr>
          <w:rFonts w:ascii="Times New Roman" w:hAnsi="Times New Roman" w:cs="Times New Roman"/>
          <w:color w:val="000000" w:themeColor="text1"/>
        </w:rPr>
        <w:t xml:space="preserve"> modelling task is the attrition model and its associated data. The attrition model which we will be considering will be at the aggregated level specifically Lanchester's based differential equations. To modify the basic Lanchester's </w:t>
      </w:r>
      <w:r w:rsidRPr="00C725FC">
        <w:rPr>
          <w:rFonts w:ascii="Times New Roman" w:hAnsi="Times New Roman" w:cs="Times New Roman"/>
          <w:color w:val="000000" w:themeColor="text1"/>
        </w:rPr>
        <w:lastRenderedPageBreak/>
        <w:t xml:space="preserve">equations to fit in a particular operational scenario we </w:t>
      </w:r>
      <w:proofErr w:type="gramStart"/>
      <w:r w:rsidRPr="00C725FC">
        <w:rPr>
          <w:rFonts w:ascii="Times New Roman" w:hAnsi="Times New Roman" w:cs="Times New Roman"/>
          <w:color w:val="000000" w:themeColor="text1"/>
        </w:rPr>
        <w:t>have to</w:t>
      </w:r>
      <w:proofErr w:type="gramEnd"/>
      <w:r w:rsidRPr="00C725FC">
        <w:rPr>
          <w:rFonts w:ascii="Times New Roman" w:hAnsi="Times New Roman" w:cs="Times New Roman"/>
          <w:color w:val="000000" w:themeColor="text1"/>
        </w:rPr>
        <w:t xml:space="preserve"> study the other related influencing factors which will be affecting the basic models</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"models"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In addition to the basic domain operations (army, navy, air) other components of the </w:t>
      </w:r>
      <w:r w:rsidR="00563044">
        <w:rPr>
          <w:rFonts w:ascii="Times New Roman" w:hAnsi="Times New Roman" w:cs="Times New Roman"/>
          <w:color w:val="000000" w:themeColor="text1"/>
        </w:rPr>
        <w:t>collaborative</w:t>
      </w:r>
      <w:r w:rsidRPr="00C725FC">
        <w:rPr>
          <w:rFonts w:ascii="Times New Roman" w:hAnsi="Times New Roman" w:cs="Times New Roman"/>
          <w:color w:val="000000" w:themeColor="text1"/>
        </w:rPr>
        <w:t xml:space="preserve"> operations like cyber, information and space components are also being tried to include in the model. Most of the knowledge related to the modeling task has already </w:t>
      </w:r>
      <w:proofErr w:type="gramStart"/>
      <w:r w:rsidRPr="00C725FC">
        <w:rPr>
          <w:rFonts w:ascii="Times New Roman" w:hAnsi="Times New Roman" w:cs="Times New Roman"/>
          <w:color w:val="000000" w:themeColor="text1"/>
        </w:rPr>
        <w:t>being</w:t>
      </w:r>
      <w:proofErr w:type="gramEnd"/>
      <w:r w:rsidRPr="00C725FC">
        <w:rPr>
          <w:rFonts w:ascii="Times New Roman" w:hAnsi="Times New Roman" w:cs="Times New Roman"/>
          <w:color w:val="000000" w:themeColor="text1"/>
        </w:rPr>
        <w:t xml:space="preserve"> gathered. Few of the knowledge still </w:t>
      </w:r>
      <w:proofErr w:type="gramStart"/>
      <w:r w:rsidRPr="00C725FC">
        <w:rPr>
          <w:rFonts w:ascii="Times New Roman" w:hAnsi="Times New Roman" w:cs="Times New Roman"/>
          <w:color w:val="000000" w:themeColor="text1"/>
        </w:rPr>
        <w:t>has to</w:t>
      </w:r>
      <w:proofErr w:type="gramEnd"/>
      <w:r w:rsidRPr="00C725FC">
        <w:rPr>
          <w:rFonts w:ascii="Times New Roman" w:hAnsi="Times New Roman" w:cs="Times New Roman"/>
          <w:color w:val="000000" w:themeColor="text1"/>
        </w:rPr>
        <w:t xml:space="preserve"> gained by means of literatures study and user discussions. Most of the gaps pertaining to the special operation categories. Very less work has been done to model the special operation (</w:t>
      </w:r>
      <w:proofErr w:type="gramStart"/>
      <w:r w:rsidRPr="00C725FC">
        <w:rPr>
          <w:rFonts w:ascii="Times New Roman" w:hAnsi="Times New Roman" w:cs="Times New Roman"/>
          <w:color w:val="000000" w:themeColor="text1"/>
        </w:rPr>
        <w:t>e.g.</w:t>
      </w:r>
      <w:proofErr w:type="gramEnd"/>
      <w:r w:rsidRPr="00C725FC">
        <w:rPr>
          <w:rFonts w:ascii="Times New Roman" w:hAnsi="Times New Roman" w:cs="Times New Roman"/>
          <w:color w:val="000000" w:themeColor="text1"/>
        </w:rPr>
        <w:t xml:space="preserve"> para-dropping, marine diving, terrorist attack, hostages, counter-insurgency commando based special operations etc.)   </w:t>
      </w:r>
    </w:p>
    <w:p w14:paraId="7D1D5EB1" w14:textId="6F838BB7" w:rsidR="00526043" w:rsidRPr="00C725FC" w:rsidRDefault="00526043" w:rsidP="00D160DB">
      <w:pPr>
        <w:ind w:firstLine="284"/>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The main </w:t>
      </w:r>
      <w:r w:rsidR="006E2048">
        <w:rPr>
          <w:rFonts w:ascii="Times New Roman" w:hAnsi="Times New Roman" w:cs="Times New Roman"/>
          <w:color w:val="000000" w:themeColor="text1"/>
        </w:rPr>
        <w:t xml:space="preserve">characteristics which are inherited from the past systems and </w:t>
      </w:r>
      <w:r w:rsidR="00A76FB3">
        <w:rPr>
          <w:rFonts w:ascii="Times New Roman" w:hAnsi="Times New Roman" w:cs="Times New Roman"/>
          <w:color w:val="000000" w:themeColor="text1"/>
        </w:rPr>
        <w:t>combined</w:t>
      </w:r>
      <w:r w:rsidR="006E2048">
        <w:rPr>
          <w:rFonts w:ascii="Times New Roman" w:hAnsi="Times New Roman" w:cs="Times New Roman"/>
          <w:color w:val="000000" w:themeColor="text1"/>
        </w:rPr>
        <w:t xml:space="preserve"> into the current systems are as follows: </w:t>
      </w:r>
    </w:p>
    <w:p w14:paraId="6AC6AF6C" w14:textId="648750AC" w:rsidR="00526043" w:rsidRPr="00C725FC" w:rsidRDefault="00526043" w:rsidP="00170E39">
      <w:pPr>
        <w:numPr>
          <w:ilvl w:val="0"/>
          <w:numId w:val="17"/>
        </w:numPr>
        <w:ind w:left="284" w:hanging="284"/>
        <w:jc w:val="both"/>
        <w:rPr>
          <w:rFonts w:ascii="Times New Roman" w:hAnsi="Times New Roman" w:cs="Times New Roman"/>
          <w:color w:val="000000" w:themeColor="text1"/>
        </w:rPr>
      </w:pPr>
      <w:r w:rsidRPr="00C725FC">
        <w:rPr>
          <w:rFonts w:ascii="Times New Roman" w:hAnsi="Times New Roman" w:cs="Times New Roman"/>
          <w:color w:val="000000" w:themeColor="text1"/>
        </w:rPr>
        <w:lastRenderedPageBreak/>
        <w:t>Model</w:t>
      </w:r>
      <w:r w:rsidR="00485513">
        <w:rPr>
          <w:rFonts w:ascii="Times New Roman" w:hAnsi="Times New Roman" w:cs="Times New Roman"/>
          <w:color w:val="000000" w:themeColor="text1"/>
        </w:rPr>
        <w:t>s</w:t>
      </w:r>
      <w:r w:rsidRPr="00C725FC">
        <w:rPr>
          <w:rFonts w:ascii="Times New Roman" w:hAnsi="Times New Roman" w:cs="Times New Roman"/>
          <w:color w:val="000000" w:themeColor="text1"/>
        </w:rPr>
        <w:t xml:space="preserve"> </w:t>
      </w:r>
      <w:r w:rsidR="003323E2">
        <w:rPr>
          <w:rFonts w:ascii="Times New Roman" w:hAnsi="Times New Roman" w:cs="Times New Roman"/>
          <w:color w:val="000000" w:themeColor="text1"/>
        </w:rPr>
        <w:t xml:space="preserve">are </w:t>
      </w:r>
      <w:r w:rsidRPr="00C725FC">
        <w:rPr>
          <w:rFonts w:ascii="Times New Roman" w:hAnsi="Times New Roman" w:cs="Times New Roman"/>
          <w:color w:val="000000" w:themeColor="text1"/>
        </w:rPr>
        <w:t xml:space="preserve">at </w:t>
      </w:r>
      <w:r w:rsidR="003323E2">
        <w:rPr>
          <w:rFonts w:ascii="Times New Roman" w:hAnsi="Times New Roman" w:cs="Times New Roman"/>
          <w:color w:val="000000" w:themeColor="text1"/>
        </w:rPr>
        <w:t>National</w:t>
      </w:r>
      <w:r w:rsidRPr="00C725FC">
        <w:rPr>
          <w:rFonts w:ascii="Times New Roman" w:hAnsi="Times New Roman" w:cs="Times New Roman"/>
          <w:color w:val="000000" w:themeColor="text1"/>
        </w:rPr>
        <w:t xml:space="preserve"> level: the model will be able to depict </w:t>
      </w:r>
      <w:r w:rsidR="00737D2E">
        <w:rPr>
          <w:rFonts w:ascii="Times New Roman" w:hAnsi="Times New Roman" w:cs="Times New Roman"/>
          <w:color w:val="000000" w:themeColor="text1"/>
        </w:rPr>
        <w:t>Zones (N/S/E/W)</w:t>
      </w:r>
      <w:r w:rsidRPr="00C725FC">
        <w:rPr>
          <w:rFonts w:ascii="Times New Roman" w:hAnsi="Times New Roman" w:cs="Times New Roman"/>
          <w:color w:val="000000" w:themeColor="text1"/>
        </w:rPr>
        <w:t xml:space="preserve"> level ops with resolution </w:t>
      </w:r>
      <w:proofErr w:type="spellStart"/>
      <w:r w:rsidRPr="00C725FC">
        <w:rPr>
          <w:rFonts w:ascii="Times New Roman" w:hAnsi="Times New Roman" w:cs="Times New Roman"/>
          <w:color w:val="000000" w:themeColor="text1"/>
        </w:rPr>
        <w:t>upto</w:t>
      </w:r>
      <w:proofErr w:type="spellEnd"/>
      <w:r w:rsidRPr="00C725FC">
        <w:rPr>
          <w:rFonts w:ascii="Times New Roman" w:hAnsi="Times New Roman" w:cs="Times New Roman"/>
          <w:color w:val="000000" w:themeColor="text1"/>
        </w:rPr>
        <w:t xml:space="preserve"> Division</w:t>
      </w:r>
      <w:r w:rsidR="00342F96">
        <w:rPr>
          <w:rFonts w:ascii="Times New Roman" w:hAnsi="Times New Roman" w:cs="Times New Roman"/>
          <w:color w:val="000000" w:themeColor="text1"/>
        </w:rPr>
        <w:t xml:space="preserve"> (One level down to zone level)</w:t>
      </w:r>
      <w:r w:rsidRPr="00C725FC">
        <w:rPr>
          <w:rFonts w:ascii="Times New Roman" w:hAnsi="Times New Roman" w:cs="Times New Roman"/>
          <w:color w:val="000000" w:themeColor="text1"/>
        </w:rPr>
        <w:t xml:space="preserve"> level. </w:t>
      </w:r>
    </w:p>
    <w:p w14:paraId="6344BDA4" w14:textId="77777777" w:rsidR="00526043" w:rsidRPr="00C725FC" w:rsidRDefault="00526043" w:rsidP="00170E39">
      <w:pPr>
        <w:numPr>
          <w:ilvl w:val="1"/>
          <w:numId w:val="17"/>
        </w:numPr>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Four characteristics will be prominent (FRMR: Flexibility, Resolution, Maneuver and Resource Allocation) </w:t>
      </w:r>
    </w:p>
    <w:p w14:paraId="5F2C1CB6" w14:textId="77777777" w:rsidR="00526043" w:rsidRPr="00C725FC" w:rsidRDefault="00526043" w:rsidP="00170E39">
      <w:pPr>
        <w:numPr>
          <w:ilvl w:val="1"/>
          <w:numId w:val="17"/>
        </w:numPr>
        <w:jc w:val="both"/>
        <w:rPr>
          <w:rFonts w:ascii="Times New Roman" w:hAnsi="Times New Roman" w:cs="Times New Roman"/>
          <w:color w:val="000000" w:themeColor="text1"/>
        </w:rPr>
      </w:pPr>
      <w:r w:rsidRPr="00C725FC">
        <w:rPr>
          <w:rFonts w:ascii="Times New Roman" w:hAnsi="Times New Roman" w:cs="Times New Roman"/>
          <w:color w:val="000000" w:themeColor="text1"/>
        </w:rPr>
        <w:t>FLEXIBILITY: irrespective of map resolution and structure of the segments etc.</w:t>
      </w:r>
    </w:p>
    <w:p w14:paraId="3A564DAE" w14:textId="77777777" w:rsidR="00526043" w:rsidRPr="00C725FC" w:rsidRDefault="00526043" w:rsidP="00170E39">
      <w:pPr>
        <w:numPr>
          <w:ilvl w:val="1"/>
          <w:numId w:val="17"/>
        </w:numPr>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RESOLUTION: Models will be flexible to vary at different level of resolution. </w:t>
      </w:r>
    </w:p>
    <w:p w14:paraId="1BEEE4B4" w14:textId="77777777" w:rsidR="00526043" w:rsidRPr="00C725FC" w:rsidRDefault="00526043" w:rsidP="00170E39">
      <w:pPr>
        <w:numPr>
          <w:ilvl w:val="1"/>
          <w:numId w:val="17"/>
        </w:numPr>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MANEUVERABILITY: maneuvering of the forces in coordination with information, space intelligence for faster decision making and situational awareness </w:t>
      </w:r>
    </w:p>
    <w:p w14:paraId="36C894B9" w14:textId="77777777" w:rsidR="00526043" w:rsidRPr="00C725FC" w:rsidRDefault="00526043" w:rsidP="00170E39">
      <w:pPr>
        <w:numPr>
          <w:ilvl w:val="1"/>
          <w:numId w:val="17"/>
        </w:numPr>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RESOURCE ALLOCATION: Adaptive Resource allocation: to find the optimal strategies through AI or </w:t>
      </w:r>
      <w:proofErr w:type="spellStart"/>
      <w:r w:rsidRPr="00C725FC">
        <w:rPr>
          <w:rFonts w:ascii="Times New Roman" w:hAnsi="Times New Roman" w:cs="Times New Roman"/>
          <w:color w:val="000000" w:themeColor="text1"/>
        </w:rPr>
        <w:t>OR</w:t>
      </w:r>
      <w:proofErr w:type="spellEnd"/>
      <w:r w:rsidRPr="00C725FC">
        <w:rPr>
          <w:rFonts w:ascii="Times New Roman" w:hAnsi="Times New Roman" w:cs="Times New Roman"/>
          <w:color w:val="000000" w:themeColor="text1"/>
        </w:rPr>
        <w:t xml:space="preserve"> techniques.</w:t>
      </w:r>
    </w:p>
    <w:p w14:paraId="47FE540C" w14:textId="77777777" w:rsidR="00526043" w:rsidRPr="00C725FC" w:rsidRDefault="00526043" w:rsidP="00170E39">
      <w:pPr>
        <w:numPr>
          <w:ilvl w:val="0"/>
          <w:numId w:val="17"/>
        </w:numPr>
        <w:ind w:hanging="231"/>
        <w:jc w:val="both"/>
        <w:rPr>
          <w:rFonts w:ascii="Times New Roman" w:hAnsi="Times New Roman" w:cs="Times New Roman"/>
          <w:color w:val="000000" w:themeColor="text1"/>
        </w:rPr>
      </w:pPr>
      <w:r w:rsidRPr="00C725FC">
        <w:rPr>
          <w:rFonts w:ascii="Times New Roman" w:hAnsi="Times New Roman" w:cs="Times New Roman"/>
          <w:color w:val="000000" w:themeColor="text1"/>
        </w:rPr>
        <w:lastRenderedPageBreak/>
        <w:t xml:space="preserve">Simultaneous Ops: The model will be able to handle simultaneous Ops by </w:t>
      </w:r>
      <w:proofErr w:type="spellStart"/>
      <w:r w:rsidRPr="00C725FC">
        <w:rPr>
          <w:rFonts w:ascii="Times New Roman" w:hAnsi="Times New Roman" w:cs="Times New Roman"/>
          <w:color w:val="000000" w:themeColor="text1"/>
        </w:rPr>
        <w:t>upto</w:t>
      </w:r>
      <w:proofErr w:type="spellEnd"/>
      <w:r w:rsidRPr="00C725FC">
        <w:rPr>
          <w:rFonts w:ascii="Times New Roman" w:hAnsi="Times New Roman" w:cs="Times New Roman"/>
          <w:color w:val="000000" w:themeColor="text1"/>
        </w:rPr>
        <w:t xml:space="preserve"> 3:1 ratio of Attacker and Defender.</w:t>
      </w:r>
    </w:p>
    <w:p w14:paraId="02EB3E35" w14:textId="09D300B0" w:rsidR="00526043" w:rsidRPr="00C725FC" w:rsidRDefault="00526043" w:rsidP="00170E39">
      <w:pPr>
        <w:numPr>
          <w:ilvl w:val="0"/>
          <w:numId w:val="17"/>
        </w:numPr>
        <w:ind w:hanging="231"/>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Types of Ops: The </w:t>
      </w:r>
      <w:r w:rsidR="0047039D">
        <w:rPr>
          <w:rFonts w:ascii="Times New Roman" w:hAnsi="Times New Roman" w:cs="Times New Roman"/>
          <w:color w:val="000000" w:themeColor="text1"/>
        </w:rPr>
        <w:t>system</w:t>
      </w:r>
      <w:r w:rsidRPr="00C725FC">
        <w:rPr>
          <w:rFonts w:ascii="Times New Roman" w:hAnsi="Times New Roman" w:cs="Times New Roman"/>
          <w:color w:val="000000" w:themeColor="text1"/>
        </w:rPr>
        <w:t xml:space="preserve"> will be able to handle operations pertaining to Land, Sea, Air, Space, Cyber, IEW (Intelligence Early Warning), Op </w:t>
      </w:r>
      <w:proofErr w:type="spellStart"/>
      <w:r w:rsidRPr="00C725FC">
        <w:rPr>
          <w:rFonts w:ascii="Times New Roman" w:hAnsi="Times New Roman" w:cs="Times New Roman"/>
          <w:color w:val="000000" w:themeColor="text1"/>
        </w:rPr>
        <w:t>Lgs</w:t>
      </w:r>
      <w:proofErr w:type="spellEnd"/>
      <w:r w:rsidRPr="00C725FC">
        <w:rPr>
          <w:rFonts w:ascii="Times New Roman" w:hAnsi="Times New Roman" w:cs="Times New Roman"/>
          <w:color w:val="000000" w:themeColor="text1"/>
        </w:rPr>
        <w:t xml:space="preserve">, </w:t>
      </w:r>
      <w:proofErr w:type="spellStart"/>
      <w:r w:rsidRPr="00C725FC">
        <w:rPr>
          <w:rFonts w:ascii="Times New Roman" w:hAnsi="Times New Roman" w:cs="Times New Roman"/>
          <w:color w:val="000000" w:themeColor="text1"/>
        </w:rPr>
        <w:t>Amph</w:t>
      </w:r>
      <w:proofErr w:type="spellEnd"/>
      <w:r w:rsidRPr="00C725FC">
        <w:rPr>
          <w:rFonts w:ascii="Times New Roman" w:hAnsi="Times New Roman" w:cs="Times New Roman"/>
          <w:color w:val="000000" w:themeColor="text1"/>
        </w:rPr>
        <w:t xml:space="preserve"> Ops, Maritime Air ops &amp; SF, etc.</w:t>
      </w:r>
    </w:p>
    <w:p w14:paraId="15BE35AC" w14:textId="44B2D0E1" w:rsidR="00526043" w:rsidRPr="00C725FC" w:rsidRDefault="00526043" w:rsidP="00170E39">
      <w:pPr>
        <w:numPr>
          <w:ilvl w:val="0"/>
          <w:numId w:val="17"/>
        </w:numPr>
        <w:ind w:hanging="231"/>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21/2 Front: The </w:t>
      </w:r>
      <w:r w:rsidR="0047039D">
        <w:rPr>
          <w:rFonts w:ascii="Times New Roman" w:hAnsi="Times New Roman" w:cs="Times New Roman"/>
          <w:color w:val="000000" w:themeColor="text1"/>
        </w:rPr>
        <w:t>system</w:t>
      </w:r>
      <w:r w:rsidRPr="00C725FC">
        <w:rPr>
          <w:rFonts w:ascii="Times New Roman" w:hAnsi="Times New Roman" w:cs="Times New Roman"/>
          <w:color w:val="000000" w:themeColor="text1"/>
        </w:rPr>
        <w:t xml:space="preserve"> will be able to handle the scenarios pertaining to the forces like </w:t>
      </w:r>
      <w:r w:rsidR="00B530DC">
        <w:rPr>
          <w:rFonts w:ascii="Times New Roman" w:hAnsi="Times New Roman" w:cs="Times New Roman"/>
          <w:color w:val="000000" w:themeColor="text1"/>
        </w:rPr>
        <w:t>neighboring</w:t>
      </w:r>
      <w:r w:rsidR="00C422EB">
        <w:rPr>
          <w:rFonts w:ascii="Times New Roman" w:hAnsi="Times New Roman" w:cs="Times New Roman"/>
          <w:color w:val="000000" w:themeColor="text1"/>
        </w:rPr>
        <w:t xml:space="preserve"> countries</w:t>
      </w:r>
      <w:r w:rsidRPr="00C725FC">
        <w:rPr>
          <w:rFonts w:ascii="Times New Roman" w:hAnsi="Times New Roman" w:cs="Times New Roman"/>
          <w:color w:val="000000" w:themeColor="text1"/>
        </w:rPr>
        <w:t xml:space="preserve"> </w:t>
      </w:r>
      <w:r w:rsidR="00C422EB">
        <w:rPr>
          <w:rFonts w:ascii="Times New Roman" w:hAnsi="Times New Roman" w:cs="Times New Roman"/>
          <w:color w:val="000000" w:themeColor="text1"/>
        </w:rPr>
        <w:t xml:space="preserve">and </w:t>
      </w:r>
      <w:r w:rsidRPr="00C725FC">
        <w:rPr>
          <w:rFonts w:ascii="Times New Roman" w:hAnsi="Times New Roman" w:cs="Times New Roman"/>
          <w:color w:val="000000" w:themeColor="text1"/>
        </w:rPr>
        <w:t>their allied forces.</w:t>
      </w:r>
    </w:p>
    <w:p w14:paraId="3D1DC6BA" w14:textId="77777777" w:rsidR="00526043" w:rsidRPr="00C725FC" w:rsidRDefault="00526043" w:rsidP="00170E39">
      <w:pPr>
        <w:numPr>
          <w:ilvl w:val="0"/>
          <w:numId w:val="17"/>
        </w:numPr>
        <w:ind w:hanging="231"/>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Strategic Inputs and Effects: Inputs of Cyber, Space and IEW </w:t>
      </w:r>
      <w:proofErr w:type="spellStart"/>
      <w:r w:rsidRPr="00C725FC">
        <w:rPr>
          <w:rFonts w:ascii="Times New Roman" w:hAnsi="Times New Roman" w:cs="Times New Roman"/>
          <w:color w:val="000000" w:themeColor="text1"/>
        </w:rPr>
        <w:t>etc</w:t>
      </w:r>
      <w:proofErr w:type="spellEnd"/>
      <w:r w:rsidRPr="00C725FC">
        <w:rPr>
          <w:rFonts w:ascii="Times New Roman" w:hAnsi="Times New Roman" w:cs="Times New Roman"/>
          <w:color w:val="000000" w:themeColor="text1"/>
        </w:rPr>
        <w:t xml:space="preserve"> to be fed textually. The direct and indirect of these factors in terms of delay or attrition will be shown in the results.</w:t>
      </w:r>
    </w:p>
    <w:p w14:paraId="355F5F28" w14:textId="68DAE0DD" w:rsidR="00526043" w:rsidRPr="00E73FA3" w:rsidRDefault="00526043" w:rsidP="00170E39">
      <w:pPr>
        <w:numPr>
          <w:ilvl w:val="0"/>
          <w:numId w:val="17"/>
        </w:numPr>
        <w:ind w:hanging="231"/>
        <w:jc w:val="both"/>
        <w:rPr>
          <w:rFonts w:ascii="Times New Roman" w:hAnsi="Times New Roman" w:cs="Times New Roman"/>
          <w:color w:val="000000" w:themeColor="text1"/>
        </w:rPr>
      </w:pPr>
      <w:r w:rsidRPr="00E73FA3">
        <w:rPr>
          <w:rFonts w:ascii="Times New Roman" w:hAnsi="Times New Roman" w:cs="Times New Roman"/>
          <w:color w:val="000000" w:themeColor="text1"/>
        </w:rPr>
        <w:t>Game Canvas</w:t>
      </w:r>
      <w:r w:rsidR="00B530DC">
        <w:rPr>
          <w:rFonts w:ascii="Times New Roman" w:hAnsi="Times New Roman" w:cs="Times New Roman"/>
          <w:color w:val="000000" w:themeColor="text1"/>
        </w:rPr>
        <w:t xml:space="preserve"> will be used for</w:t>
      </w:r>
      <w:r w:rsidRPr="00E73FA3">
        <w:rPr>
          <w:rFonts w:ascii="Times New Roman" w:hAnsi="Times New Roman" w:cs="Times New Roman"/>
          <w:color w:val="000000" w:themeColor="text1"/>
        </w:rPr>
        <w:t xml:space="preserve"> Preparation, evolution, planning and execution of Ops and </w:t>
      </w:r>
      <w:proofErr w:type="spellStart"/>
      <w:r w:rsidRPr="00E73FA3">
        <w:rPr>
          <w:rFonts w:ascii="Times New Roman" w:hAnsi="Times New Roman" w:cs="Times New Roman"/>
          <w:color w:val="000000" w:themeColor="text1"/>
        </w:rPr>
        <w:t>lgs</w:t>
      </w:r>
      <w:proofErr w:type="spellEnd"/>
      <w:r w:rsidRPr="00E73FA3">
        <w:rPr>
          <w:rFonts w:ascii="Times New Roman" w:hAnsi="Times New Roman" w:cs="Times New Roman"/>
          <w:color w:val="000000" w:themeColor="text1"/>
        </w:rPr>
        <w:t xml:space="preserve"> plan.</w:t>
      </w:r>
      <w:r w:rsidRPr="00E73FA3">
        <w:rPr>
          <w:rFonts w:ascii="Times New Roman" w:hAnsi="Times New Roman" w:cs="Times New Roman"/>
          <w:color w:val="000000" w:themeColor="text1"/>
        </w:rPr>
        <w:br w:type="page"/>
      </w:r>
    </w:p>
    <w:p w14:paraId="26D23EAD" w14:textId="77777777" w:rsidR="00526043" w:rsidRPr="00C725FC" w:rsidRDefault="00526043" w:rsidP="0027265C">
      <w:pPr>
        <w:pStyle w:val="Heading2"/>
        <w:rPr>
          <w:rFonts w:ascii="Times New Roman" w:hAnsi="Times New Roman" w:cs="Times New Roman"/>
          <w:sz w:val="20"/>
        </w:rPr>
        <w:sectPr w:rsidR="00526043" w:rsidRPr="00C725FC" w:rsidSect="000C7341">
          <w:pgSz w:w="5954" w:h="8420" w:code="9"/>
          <w:pgMar w:top="567" w:right="709" w:bottom="851" w:left="567" w:header="283" w:footer="227" w:gutter="0"/>
          <w:pgBorders w:offsetFrom="page">
            <w:top w:val="single" w:sz="4" w:space="1" w:color="auto"/>
            <w:left w:val="single" w:sz="4" w:space="1" w:color="auto"/>
            <w:bottom w:val="single" w:sz="4" w:space="1" w:color="auto"/>
            <w:right w:val="single" w:sz="4" w:space="1" w:color="auto"/>
          </w:pgBorders>
          <w:cols w:space="708"/>
          <w:docGrid w:linePitch="360"/>
        </w:sectPr>
      </w:pPr>
    </w:p>
    <w:p w14:paraId="6ABB2EB7" w14:textId="77777777" w:rsidR="00526043" w:rsidRPr="00AC1F74" w:rsidRDefault="00526043" w:rsidP="00EB49CC">
      <w:pPr>
        <w:pStyle w:val="Heading2"/>
        <w:spacing w:before="0" w:line="240" w:lineRule="auto"/>
        <w:rPr>
          <w:rFonts w:ascii="Times New Roman" w:hAnsi="Times New Roman" w:cs="Times New Roman"/>
          <w:sz w:val="20"/>
        </w:rPr>
      </w:pPr>
      <w:bookmarkStart w:id="17" w:name="_Toc119921713"/>
      <w:r w:rsidRPr="00AC1F74">
        <w:rPr>
          <w:rFonts w:ascii="Times New Roman" w:hAnsi="Times New Roman" w:cs="Times New Roman"/>
          <w:sz w:val="20"/>
        </w:rPr>
        <w:lastRenderedPageBreak/>
        <w:t>Reference Map:</w:t>
      </w:r>
      <w:bookmarkEnd w:id="17"/>
    </w:p>
    <w:p w14:paraId="29FC0157" w14:textId="29297E70" w:rsidR="00526043" w:rsidRPr="00FF561D" w:rsidRDefault="00526043" w:rsidP="00F42FEB">
      <w:pPr>
        <w:pStyle w:val="Caption"/>
        <w:keepNext/>
        <w:spacing w:after="120"/>
        <w:jc w:val="center"/>
        <w:rPr>
          <w:rFonts w:ascii="Times New Roman" w:hAnsi="Times New Roman" w:cs="Times New Roman"/>
          <w:i w:val="0"/>
          <w:color w:val="000000" w:themeColor="text1"/>
        </w:rPr>
      </w:pPr>
      <w:bookmarkStart w:id="18" w:name="_Toc44413423"/>
      <w:bookmarkStart w:id="19" w:name="_Toc118977412"/>
      <w:r w:rsidRPr="00FF561D">
        <w:rPr>
          <w:rFonts w:ascii="Times New Roman" w:hAnsi="Times New Roman" w:cs="Times New Roman"/>
          <w:i w:val="0"/>
          <w:color w:val="000000" w:themeColor="text1"/>
          <w:sz w:val="20"/>
          <w:szCs w:val="20"/>
        </w:rPr>
        <w:t xml:space="preserve">Table </w:t>
      </w:r>
      <w:r w:rsidRPr="00FF561D">
        <w:rPr>
          <w:rFonts w:ascii="Times New Roman" w:hAnsi="Times New Roman" w:cs="Times New Roman"/>
          <w:i w:val="0"/>
          <w:color w:val="000000" w:themeColor="text1"/>
          <w:sz w:val="20"/>
          <w:szCs w:val="20"/>
        </w:rPr>
        <w:fldChar w:fldCharType="begin"/>
      </w:r>
      <w:r w:rsidRPr="00FF561D">
        <w:rPr>
          <w:rFonts w:ascii="Times New Roman" w:hAnsi="Times New Roman" w:cs="Times New Roman"/>
          <w:i w:val="0"/>
          <w:color w:val="000000" w:themeColor="text1"/>
          <w:sz w:val="20"/>
          <w:szCs w:val="20"/>
        </w:rPr>
        <w:instrText xml:space="preserve"> SEQ Table \* ARABIC </w:instrText>
      </w:r>
      <w:r w:rsidRPr="00FF561D">
        <w:rPr>
          <w:rFonts w:ascii="Times New Roman" w:hAnsi="Times New Roman" w:cs="Times New Roman"/>
          <w:i w:val="0"/>
          <w:color w:val="000000" w:themeColor="text1"/>
          <w:sz w:val="20"/>
          <w:szCs w:val="20"/>
        </w:rPr>
        <w:fldChar w:fldCharType="separate"/>
      </w:r>
      <w:r w:rsidR="005F6F39">
        <w:rPr>
          <w:rFonts w:ascii="Times New Roman" w:hAnsi="Times New Roman" w:cs="Times New Roman"/>
          <w:i w:val="0"/>
          <w:noProof/>
          <w:color w:val="000000" w:themeColor="text1"/>
          <w:sz w:val="20"/>
          <w:szCs w:val="20"/>
        </w:rPr>
        <w:t>5</w:t>
      </w:r>
      <w:r w:rsidRPr="00FF561D">
        <w:rPr>
          <w:rFonts w:ascii="Times New Roman" w:hAnsi="Times New Roman" w:cs="Times New Roman"/>
          <w:i w:val="0"/>
          <w:color w:val="000000" w:themeColor="text1"/>
          <w:sz w:val="20"/>
          <w:szCs w:val="20"/>
        </w:rPr>
        <w:fldChar w:fldCharType="end"/>
      </w:r>
      <w:r w:rsidRPr="00FF561D">
        <w:rPr>
          <w:rFonts w:ascii="Times New Roman" w:hAnsi="Times New Roman" w:cs="Times New Roman"/>
          <w:i w:val="0"/>
          <w:color w:val="000000" w:themeColor="text1"/>
          <w:sz w:val="20"/>
          <w:szCs w:val="20"/>
        </w:rPr>
        <w:t xml:space="preserve">. This table shows the </w:t>
      </w:r>
      <w:r w:rsidR="00F42FEB">
        <w:rPr>
          <w:rFonts w:ascii="Times New Roman" w:hAnsi="Times New Roman" w:cs="Times New Roman"/>
          <w:i w:val="0"/>
          <w:color w:val="000000" w:themeColor="text1"/>
          <w:sz w:val="20"/>
          <w:szCs w:val="20"/>
        </w:rPr>
        <w:t xml:space="preserve">past </w:t>
      </w:r>
      <w:r w:rsidRPr="00FF561D">
        <w:rPr>
          <w:rFonts w:ascii="Times New Roman" w:hAnsi="Times New Roman" w:cs="Times New Roman"/>
          <w:i w:val="0"/>
          <w:color w:val="000000" w:themeColor="text1"/>
          <w:sz w:val="20"/>
          <w:szCs w:val="20"/>
        </w:rPr>
        <w:t xml:space="preserve">references </w:t>
      </w:r>
      <w:r w:rsidR="00F42FEB">
        <w:rPr>
          <w:rFonts w:ascii="Times New Roman" w:hAnsi="Times New Roman" w:cs="Times New Roman"/>
          <w:i w:val="0"/>
          <w:color w:val="000000" w:themeColor="text1"/>
          <w:sz w:val="20"/>
          <w:szCs w:val="20"/>
        </w:rPr>
        <w:t xml:space="preserve">which are </w:t>
      </w:r>
      <w:r w:rsidR="00D62BBE">
        <w:rPr>
          <w:rFonts w:ascii="Times New Roman" w:hAnsi="Times New Roman" w:cs="Times New Roman"/>
          <w:i w:val="0"/>
          <w:color w:val="000000" w:themeColor="text1"/>
          <w:sz w:val="20"/>
          <w:szCs w:val="20"/>
        </w:rPr>
        <w:t xml:space="preserve">influencing the various </w:t>
      </w:r>
      <w:r w:rsidRPr="00FF561D">
        <w:rPr>
          <w:rFonts w:ascii="Times New Roman" w:hAnsi="Times New Roman" w:cs="Times New Roman"/>
          <w:i w:val="0"/>
          <w:color w:val="000000" w:themeColor="text1"/>
          <w:sz w:val="20"/>
          <w:szCs w:val="20"/>
        </w:rPr>
        <w:t xml:space="preserve">modeling processes of </w:t>
      </w:r>
      <w:bookmarkEnd w:id="18"/>
      <w:bookmarkEnd w:id="19"/>
      <w:r w:rsidR="001B15AA">
        <w:rPr>
          <w:rFonts w:ascii="Times New Roman" w:hAnsi="Times New Roman" w:cs="Times New Roman"/>
          <w:i w:val="0"/>
          <w:color w:val="000000" w:themeColor="text1"/>
          <w:sz w:val="20"/>
          <w:szCs w:val="20"/>
        </w:rPr>
        <w:t>large-scale</w:t>
      </w:r>
      <w:r w:rsidR="00D62BBE">
        <w:rPr>
          <w:rFonts w:ascii="Times New Roman" w:hAnsi="Times New Roman" w:cs="Times New Roman"/>
          <w:i w:val="0"/>
          <w:color w:val="000000" w:themeColor="text1"/>
          <w:sz w:val="20"/>
          <w:szCs w:val="20"/>
        </w:rPr>
        <w:t xml:space="preserve"> gaming system in </w:t>
      </w:r>
      <w:r w:rsidR="00EC6921" w:rsidRPr="00EC6921">
        <w:rPr>
          <w:rFonts w:ascii="Times New Roman" w:hAnsi="Times New Roman" w:cs="Times New Roman"/>
          <w:i w:val="0"/>
          <w:iCs w:val="0"/>
          <w:color w:val="000000" w:themeColor="text1"/>
          <w:sz w:val="20"/>
          <w:szCs w:val="20"/>
        </w:rPr>
        <w:t xml:space="preserve">the </w:t>
      </w:r>
      <w:r w:rsidR="00D62BBE">
        <w:rPr>
          <w:rFonts w:ascii="Times New Roman" w:hAnsi="Times New Roman" w:cs="Times New Roman"/>
          <w:i w:val="0"/>
          <w:iCs w:val="0"/>
          <w:color w:val="000000" w:themeColor="text1"/>
          <w:sz w:val="20"/>
          <w:szCs w:val="20"/>
        </w:rPr>
        <w:t>recent times</w:t>
      </w:r>
      <w:r w:rsidR="00EC6921">
        <w:rPr>
          <w:rFonts w:ascii="Times New Roman" w:hAnsi="Times New Roman" w:cs="Times New Roman"/>
          <w:i w:val="0"/>
          <w:iCs w:val="0"/>
          <w:color w:val="000000" w:themeColor="text1"/>
          <w:sz w:val="20"/>
          <w:szCs w:val="20"/>
        </w:rPr>
        <w:t>.</w:t>
      </w:r>
    </w:p>
    <w:tbl>
      <w:tblPr>
        <w:tblStyle w:val="FinancialTable"/>
        <w:tblW w:w="0" w:type="auto"/>
        <w:jc w:val="center"/>
        <w:tblCellMar>
          <w:left w:w="0" w:type="dxa"/>
          <w:right w:w="0" w:type="dxa"/>
        </w:tblCellMar>
        <w:tblLook w:val="04A0" w:firstRow="1" w:lastRow="0" w:firstColumn="1" w:lastColumn="0" w:noHBand="0" w:noVBand="1"/>
      </w:tblPr>
      <w:tblGrid>
        <w:gridCol w:w="2340"/>
        <w:gridCol w:w="481"/>
        <w:gridCol w:w="669"/>
        <w:gridCol w:w="480"/>
        <w:gridCol w:w="480"/>
        <w:gridCol w:w="480"/>
        <w:gridCol w:w="614"/>
        <w:gridCol w:w="480"/>
        <w:gridCol w:w="711"/>
        <w:gridCol w:w="531"/>
      </w:tblGrid>
      <w:tr w:rsidR="00F554E9" w:rsidRPr="00EB49CC" w14:paraId="4C6BFD1C" w14:textId="77777777" w:rsidTr="00F554E9">
        <w:trPr>
          <w:cnfStyle w:val="100000000000" w:firstRow="1" w:lastRow="0" w:firstColumn="0" w:lastColumn="0" w:oddVBand="0" w:evenVBand="0" w:oddHBand="0" w:evenHBand="0" w:firstRowFirstColumn="0" w:firstRowLastColumn="0" w:lastRowFirstColumn="0" w:lastRowLastColumn="0"/>
          <w:cantSplit/>
          <w:trHeight w:val="1177"/>
          <w:jc w:val="center"/>
        </w:trPr>
        <w:tc>
          <w:tcPr>
            <w:cnfStyle w:val="001000000000" w:firstRow="0" w:lastRow="0" w:firstColumn="1" w:lastColumn="0" w:oddVBand="0" w:evenVBand="0" w:oddHBand="0" w:evenHBand="0" w:firstRowFirstColumn="0" w:firstRowLastColumn="0" w:lastRowFirstColumn="0" w:lastRowLastColumn="0"/>
            <w:tcW w:w="0" w:type="auto"/>
          </w:tcPr>
          <w:p w14:paraId="43CC3ECC" w14:textId="77777777" w:rsidR="00526043" w:rsidRPr="00EB49CC" w:rsidRDefault="00526043" w:rsidP="00FF561D">
            <w:pPr>
              <w:spacing w:before="100" w:beforeAutospacing="1" w:after="100" w:afterAutospacing="1" w:line="240" w:lineRule="auto"/>
              <w:rPr>
                <w:rFonts w:ascii="Times New Roman" w:hAnsi="Times New Roman" w:cs="Times New Roman"/>
                <w:color w:val="000000" w:themeColor="text1"/>
                <w:sz w:val="12"/>
                <w:szCs w:val="12"/>
              </w:rPr>
            </w:pPr>
          </w:p>
        </w:tc>
        <w:tc>
          <w:tcPr>
            <w:tcW w:w="0" w:type="auto"/>
            <w:textDirection w:val="btLr"/>
            <w:vAlign w:val="center"/>
          </w:tcPr>
          <w:p w14:paraId="0D91E9EF" w14:textId="77777777" w:rsidR="00526043" w:rsidRPr="00EB49CC" w:rsidRDefault="00526043" w:rsidP="00FF561D">
            <w:pPr>
              <w:spacing w:before="100" w:beforeAutospacing="1" w:after="100" w:afterAutospacing="1" w:line="240" w:lineRule="auto"/>
              <w:ind w:left="113" w:right="11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Movement</w:t>
            </w:r>
          </w:p>
        </w:tc>
        <w:tc>
          <w:tcPr>
            <w:tcW w:w="0" w:type="auto"/>
            <w:textDirection w:val="btLr"/>
            <w:vAlign w:val="center"/>
          </w:tcPr>
          <w:p w14:paraId="31C836CA" w14:textId="77777777" w:rsidR="00526043" w:rsidRPr="00EB49CC" w:rsidRDefault="00526043" w:rsidP="00FF561D">
            <w:pPr>
              <w:spacing w:before="100" w:beforeAutospacing="1" w:after="100" w:afterAutospacing="1" w:line="240" w:lineRule="auto"/>
              <w:ind w:left="113" w:right="11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Detection</w:t>
            </w:r>
          </w:p>
        </w:tc>
        <w:tc>
          <w:tcPr>
            <w:tcW w:w="0" w:type="auto"/>
            <w:textDirection w:val="btLr"/>
            <w:vAlign w:val="center"/>
          </w:tcPr>
          <w:p w14:paraId="68EAA95D" w14:textId="77777777" w:rsidR="00526043" w:rsidRPr="00EB49CC" w:rsidRDefault="00526043" w:rsidP="00FF561D">
            <w:pPr>
              <w:spacing w:before="100" w:beforeAutospacing="1" w:after="100" w:afterAutospacing="1" w:line="240" w:lineRule="auto"/>
              <w:ind w:left="113" w:right="11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Engagement</w:t>
            </w:r>
          </w:p>
        </w:tc>
        <w:tc>
          <w:tcPr>
            <w:tcW w:w="0" w:type="auto"/>
            <w:textDirection w:val="btLr"/>
            <w:vAlign w:val="center"/>
          </w:tcPr>
          <w:p w14:paraId="0D7047A7" w14:textId="77777777" w:rsidR="00526043" w:rsidRPr="00EB49CC" w:rsidRDefault="00526043" w:rsidP="00FF561D">
            <w:pPr>
              <w:spacing w:before="100" w:beforeAutospacing="1" w:after="100" w:afterAutospacing="1" w:line="240" w:lineRule="auto"/>
              <w:ind w:left="113" w:right="11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Replenishment</w:t>
            </w:r>
          </w:p>
        </w:tc>
        <w:tc>
          <w:tcPr>
            <w:tcW w:w="0" w:type="auto"/>
            <w:textDirection w:val="btLr"/>
            <w:vAlign w:val="center"/>
          </w:tcPr>
          <w:p w14:paraId="2779969B" w14:textId="77777777" w:rsidR="00526043" w:rsidRPr="00EB49CC" w:rsidRDefault="00526043" w:rsidP="00FF561D">
            <w:pPr>
              <w:spacing w:before="100" w:beforeAutospacing="1" w:after="100" w:afterAutospacing="1" w:line="240" w:lineRule="auto"/>
              <w:ind w:left="113" w:right="11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C2</w:t>
            </w:r>
          </w:p>
        </w:tc>
        <w:tc>
          <w:tcPr>
            <w:tcW w:w="0" w:type="auto"/>
            <w:textDirection w:val="btLr"/>
            <w:vAlign w:val="center"/>
          </w:tcPr>
          <w:p w14:paraId="7E936FFA" w14:textId="77777777" w:rsidR="00526043" w:rsidRPr="00EB49CC" w:rsidRDefault="00526043" w:rsidP="00FF561D">
            <w:pPr>
              <w:spacing w:before="100" w:beforeAutospacing="1" w:after="100" w:afterAutospacing="1" w:line="240" w:lineRule="auto"/>
              <w:ind w:left="113" w:right="11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Attrition</w:t>
            </w:r>
          </w:p>
        </w:tc>
        <w:tc>
          <w:tcPr>
            <w:tcW w:w="0" w:type="auto"/>
            <w:textDirection w:val="btLr"/>
            <w:vAlign w:val="center"/>
          </w:tcPr>
          <w:p w14:paraId="793BC872" w14:textId="77777777" w:rsidR="00526043" w:rsidRPr="00EB49CC" w:rsidRDefault="00526043" w:rsidP="00FF561D">
            <w:pPr>
              <w:spacing w:before="100" w:beforeAutospacing="1" w:after="100" w:afterAutospacing="1" w:line="240" w:lineRule="auto"/>
              <w:ind w:left="113" w:right="11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Data</w:t>
            </w:r>
          </w:p>
        </w:tc>
        <w:tc>
          <w:tcPr>
            <w:tcW w:w="0" w:type="auto"/>
            <w:textDirection w:val="btLr"/>
            <w:vAlign w:val="center"/>
          </w:tcPr>
          <w:p w14:paraId="0585BCB9" w14:textId="77777777" w:rsidR="00526043" w:rsidRPr="00EB49CC" w:rsidRDefault="00526043" w:rsidP="00FF561D">
            <w:pPr>
              <w:spacing w:before="100" w:beforeAutospacing="1" w:after="100" w:afterAutospacing="1" w:line="240" w:lineRule="auto"/>
              <w:ind w:left="113" w:right="11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Weightages</w:t>
            </w:r>
          </w:p>
        </w:tc>
        <w:tc>
          <w:tcPr>
            <w:tcW w:w="0" w:type="auto"/>
            <w:textDirection w:val="btLr"/>
            <w:vAlign w:val="center"/>
          </w:tcPr>
          <w:p w14:paraId="76A5A9B2" w14:textId="77777777" w:rsidR="00526043" w:rsidRPr="00EB49CC" w:rsidRDefault="00526043" w:rsidP="00FF561D">
            <w:pPr>
              <w:spacing w:before="100" w:beforeAutospacing="1" w:after="100" w:afterAutospacing="1" w:line="240" w:lineRule="auto"/>
              <w:ind w:left="113" w:right="11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Heterogeneity</w:t>
            </w:r>
          </w:p>
        </w:tc>
      </w:tr>
      <w:tr w:rsidR="00F554E9" w:rsidRPr="00EB49CC" w14:paraId="75BB7728" w14:textId="77777777" w:rsidTr="00BC344D">
        <w:trPr>
          <w:trHeight w:val="160"/>
          <w:jc w:val="center"/>
        </w:trPr>
        <w:tc>
          <w:tcPr>
            <w:cnfStyle w:val="001000000000" w:firstRow="0" w:lastRow="0" w:firstColumn="1" w:lastColumn="0" w:oddVBand="0" w:evenVBand="0" w:oddHBand="0" w:evenHBand="0" w:firstRowFirstColumn="0" w:firstRowLastColumn="0" w:lastRowFirstColumn="0" w:lastRowLastColumn="0"/>
            <w:tcW w:w="0" w:type="auto"/>
          </w:tcPr>
          <w:p w14:paraId="65DA074B" w14:textId="31FD940B" w:rsidR="00526043" w:rsidRPr="00EB49CC" w:rsidRDefault="00526043" w:rsidP="00F554E9">
            <w:pPr>
              <w:spacing w:before="100" w:beforeAutospacing="1" w:after="100" w:afterAutospacing="1" w:line="240" w:lineRule="auto"/>
              <w:jc w:val="right"/>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Air Components</w:t>
            </w:r>
          </w:p>
        </w:tc>
        <w:tc>
          <w:tcPr>
            <w:tcW w:w="0" w:type="auto"/>
          </w:tcPr>
          <w:p w14:paraId="7856A634"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2F33108D"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[10]</w:t>
            </w:r>
          </w:p>
        </w:tc>
        <w:tc>
          <w:tcPr>
            <w:tcW w:w="0" w:type="auto"/>
          </w:tcPr>
          <w:p w14:paraId="550ECE35"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[10]</w:t>
            </w:r>
          </w:p>
        </w:tc>
        <w:tc>
          <w:tcPr>
            <w:tcW w:w="0" w:type="auto"/>
          </w:tcPr>
          <w:p w14:paraId="3409B10E"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72DA2BD7"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[1]</w:t>
            </w:r>
          </w:p>
        </w:tc>
        <w:tc>
          <w:tcPr>
            <w:tcW w:w="0" w:type="auto"/>
          </w:tcPr>
          <w:p w14:paraId="36D0DB6E"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[9-10]</w:t>
            </w:r>
          </w:p>
        </w:tc>
        <w:tc>
          <w:tcPr>
            <w:tcW w:w="0" w:type="auto"/>
          </w:tcPr>
          <w:p w14:paraId="057EDC69"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53FBC4F8" w14:textId="2B8016D9" w:rsidR="00526043" w:rsidRPr="00EB49CC" w:rsidRDefault="001B15AA" w:rsidP="00F554E9">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Pr>
                <w:rFonts w:ascii="Times New Roman" w:hAnsi="Times New Roman" w:cs="Times New Roman"/>
                <w:color w:val="000000" w:themeColor="text1"/>
                <w:sz w:val="12"/>
                <w:szCs w:val="12"/>
              </w:rPr>
              <w:t>[4],[9]</w:t>
            </w:r>
          </w:p>
        </w:tc>
        <w:tc>
          <w:tcPr>
            <w:tcW w:w="0" w:type="auto"/>
          </w:tcPr>
          <w:p w14:paraId="7CC03B9A"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r>
      <w:tr w:rsidR="00F554E9" w:rsidRPr="00EB49CC" w14:paraId="4B1E8CA3" w14:textId="77777777" w:rsidTr="00AC1F74">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tcPr>
          <w:p w14:paraId="33D72F3F" w14:textId="75F03AE4" w:rsidR="00526043" w:rsidRPr="00EB49CC" w:rsidRDefault="00526043" w:rsidP="00F554E9">
            <w:pPr>
              <w:spacing w:before="100" w:beforeAutospacing="1" w:after="100" w:afterAutospacing="1" w:line="240" w:lineRule="auto"/>
              <w:jc w:val="right"/>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Naval Components</w:t>
            </w:r>
          </w:p>
        </w:tc>
        <w:tc>
          <w:tcPr>
            <w:tcW w:w="0" w:type="auto"/>
          </w:tcPr>
          <w:p w14:paraId="613C4526"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6035A4A9"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04FAC9C8"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[9]</w:t>
            </w:r>
          </w:p>
        </w:tc>
        <w:tc>
          <w:tcPr>
            <w:tcW w:w="0" w:type="auto"/>
          </w:tcPr>
          <w:p w14:paraId="241B9DBA"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527EB885"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[1]</w:t>
            </w:r>
          </w:p>
        </w:tc>
        <w:tc>
          <w:tcPr>
            <w:tcW w:w="0" w:type="auto"/>
          </w:tcPr>
          <w:p w14:paraId="627998E3"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6DEB1CBF"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[7]</w:t>
            </w:r>
          </w:p>
        </w:tc>
        <w:tc>
          <w:tcPr>
            <w:tcW w:w="0" w:type="auto"/>
          </w:tcPr>
          <w:p w14:paraId="6FBAB4E2"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[6]</w:t>
            </w:r>
          </w:p>
        </w:tc>
        <w:tc>
          <w:tcPr>
            <w:tcW w:w="0" w:type="auto"/>
          </w:tcPr>
          <w:p w14:paraId="68BA38B6"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[2-5]</w:t>
            </w:r>
          </w:p>
        </w:tc>
      </w:tr>
      <w:tr w:rsidR="00F554E9" w:rsidRPr="00EB49CC" w14:paraId="36C1C580" w14:textId="77777777" w:rsidTr="00AC1F74">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tcPr>
          <w:p w14:paraId="6E061FFB" w14:textId="69C09FFB" w:rsidR="00526043" w:rsidRPr="00EB49CC" w:rsidRDefault="00526043" w:rsidP="00F554E9">
            <w:pPr>
              <w:spacing w:before="100" w:beforeAutospacing="1" w:after="100" w:afterAutospacing="1" w:line="240" w:lineRule="auto"/>
              <w:jc w:val="right"/>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Army Components</w:t>
            </w:r>
          </w:p>
        </w:tc>
        <w:tc>
          <w:tcPr>
            <w:tcW w:w="0" w:type="auto"/>
          </w:tcPr>
          <w:p w14:paraId="7C05C70F"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[6]</w:t>
            </w:r>
          </w:p>
        </w:tc>
        <w:tc>
          <w:tcPr>
            <w:tcW w:w="0" w:type="auto"/>
          </w:tcPr>
          <w:p w14:paraId="04B2736D"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[12]</w:t>
            </w:r>
          </w:p>
        </w:tc>
        <w:tc>
          <w:tcPr>
            <w:tcW w:w="0" w:type="auto"/>
          </w:tcPr>
          <w:p w14:paraId="4D02E281"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02B85AC4"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757EB3E4"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[2]</w:t>
            </w:r>
          </w:p>
        </w:tc>
        <w:tc>
          <w:tcPr>
            <w:tcW w:w="0" w:type="auto"/>
          </w:tcPr>
          <w:p w14:paraId="18C835DB"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[2]</w:t>
            </w:r>
          </w:p>
        </w:tc>
        <w:tc>
          <w:tcPr>
            <w:tcW w:w="0" w:type="auto"/>
          </w:tcPr>
          <w:p w14:paraId="53C6DF0F"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[2]</w:t>
            </w:r>
          </w:p>
        </w:tc>
        <w:tc>
          <w:tcPr>
            <w:tcW w:w="0" w:type="auto"/>
          </w:tcPr>
          <w:p w14:paraId="0F682DC0"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[24]</w:t>
            </w:r>
          </w:p>
        </w:tc>
        <w:tc>
          <w:tcPr>
            <w:tcW w:w="0" w:type="auto"/>
          </w:tcPr>
          <w:p w14:paraId="2AAFD66C"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r>
      <w:tr w:rsidR="00F554E9" w:rsidRPr="00EB49CC" w14:paraId="4149B3F2" w14:textId="77777777" w:rsidTr="00AC1F74">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tcPr>
          <w:p w14:paraId="42C2984A" w14:textId="33612683" w:rsidR="00526043" w:rsidRPr="00EB49CC" w:rsidRDefault="00526043" w:rsidP="00F554E9">
            <w:pPr>
              <w:spacing w:before="100" w:beforeAutospacing="1" w:after="100" w:afterAutospacing="1" w:line="240" w:lineRule="auto"/>
              <w:jc w:val="right"/>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Amphibious Components</w:t>
            </w:r>
          </w:p>
        </w:tc>
        <w:tc>
          <w:tcPr>
            <w:tcW w:w="0" w:type="auto"/>
          </w:tcPr>
          <w:p w14:paraId="3E593217"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[6]</w:t>
            </w:r>
          </w:p>
        </w:tc>
        <w:tc>
          <w:tcPr>
            <w:tcW w:w="0" w:type="auto"/>
          </w:tcPr>
          <w:p w14:paraId="7EE362B6"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744ECF75"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[9]</w:t>
            </w:r>
          </w:p>
        </w:tc>
        <w:tc>
          <w:tcPr>
            <w:tcW w:w="0" w:type="auto"/>
          </w:tcPr>
          <w:p w14:paraId="0E79B8B6"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[11]</w:t>
            </w:r>
          </w:p>
        </w:tc>
        <w:tc>
          <w:tcPr>
            <w:tcW w:w="0" w:type="auto"/>
          </w:tcPr>
          <w:p w14:paraId="6EAFE5AC"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6D0AE33B"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[13]</w:t>
            </w:r>
          </w:p>
        </w:tc>
        <w:tc>
          <w:tcPr>
            <w:tcW w:w="0" w:type="auto"/>
          </w:tcPr>
          <w:p w14:paraId="55BC3010"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[13]</w:t>
            </w:r>
          </w:p>
        </w:tc>
        <w:tc>
          <w:tcPr>
            <w:tcW w:w="0" w:type="auto"/>
          </w:tcPr>
          <w:p w14:paraId="2F8CC9BA"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4723BE56"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r>
      <w:tr w:rsidR="00F554E9" w:rsidRPr="00EB49CC" w14:paraId="1E57B3F6" w14:textId="77777777" w:rsidTr="00AC1F74">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tcPr>
          <w:p w14:paraId="4389286D" w14:textId="6AFF8342" w:rsidR="00526043" w:rsidRPr="00EB49CC" w:rsidRDefault="00526043" w:rsidP="00F554E9">
            <w:pPr>
              <w:spacing w:before="100" w:beforeAutospacing="1" w:after="100" w:afterAutospacing="1" w:line="240" w:lineRule="auto"/>
              <w:jc w:val="right"/>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Air-TO-Land</w:t>
            </w:r>
          </w:p>
        </w:tc>
        <w:tc>
          <w:tcPr>
            <w:tcW w:w="0" w:type="auto"/>
          </w:tcPr>
          <w:p w14:paraId="7FE0AB72"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691E2A0D"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[7,12]</w:t>
            </w:r>
          </w:p>
        </w:tc>
        <w:tc>
          <w:tcPr>
            <w:tcW w:w="0" w:type="auto"/>
          </w:tcPr>
          <w:p w14:paraId="45401575"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4683F016"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[11]</w:t>
            </w:r>
          </w:p>
        </w:tc>
        <w:tc>
          <w:tcPr>
            <w:tcW w:w="0" w:type="auto"/>
          </w:tcPr>
          <w:p w14:paraId="4E9E59E0"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2BEAD712"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6B498835"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7EFB3BB5"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[6]</w:t>
            </w:r>
          </w:p>
        </w:tc>
        <w:tc>
          <w:tcPr>
            <w:tcW w:w="0" w:type="auto"/>
          </w:tcPr>
          <w:p w14:paraId="072E82AC"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r>
      <w:tr w:rsidR="00F554E9" w:rsidRPr="00EB49CC" w14:paraId="0E4FB7E9" w14:textId="77777777" w:rsidTr="00AC1F74">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tcPr>
          <w:p w14:paraId="259FB60A" w14:textId="66BA3C26" w:rsidR="00526043" w:rsidRPr="00EB49CC" w:rsidRDefault="00526043" w:rsidP="00F554E9">
            <w:pPr>
              <w:spacing w:before="100" w:beforeAutospacing="1" w:after="100" w:afterAutospacing="1" w:line="240" w:lineRule="auto"/>
              <w:jc w:val="right"/>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 xml:space="preserve">Marine-Air-To-Land </w:t>
            </w:r>
          </w:p>
        </w:tc>
        <w:tc>
          <w:tcPr>
            <w:tcW w:w="0" w:type="auto"/>
          </w:tcPr>
          <w:p w14:paraId="7B177705"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[6]</w:t>
            </w:r>
          </w:p>
        </w:tc>
        <w:tc>
          <w:tcPr>
            <w:tcW w:w="0" w:type="auto"/>
          </w:tcPr>
          <w:p w14:paraId="4E3DEF67"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39163489"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23EA37C0"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[11]</w:t>
            </w:r>
          </w:p>
        </w:tc>
        <w:tc>
          <w:tcPr>
            <w:tcW w:w="0" w:type="auto"/>
          </w:tcPr>
          <w:p w14:paraId="6B697B44"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48AADA96"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[3]</w:t>
            </w:r>
          </w:p>
        </w:tc>
        <w:tc>
          <w:tcPr>
            <w:tcW w:w="0" w:type="auto"/>
          </w:tcPr>
          <w:p w14:paraId="5D908222"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[7]</w:t>
            </w:r>
          </w:p>
        </w:tc>
        <w:tc>
          <w:tcPr>
            <w:tcW w:w="0" w:type="auto"/>
          </w:tcPr>
          <w:p w14:paraId="0BDD43CC"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427E9CBC"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[3]</w:t>
            </w:r>
          </w:p>
        </w:tc>
      </w:tr>
      <w:tr w:rsidR="00F554E9" w:rsidRPr="00EB49CC" w14:paraId="0576F3C0" w14:textId="77777777" w:rsidTr="00AC1F74">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tcPr>
          <w:p w14:paraId="234F106E" w14:textId="77777777" w:rsidR="00526043" w:rsidRPr="00EB49CC" w:rsidRDefault="00526043" w:rsidP="00F554E9">
            <w:pPr>
              <w:spacing w:before="100" w:beforeAutospacing="1" w:after="100" w:afterAutospacing="1" w:line="240" w:lineRule="auto"/>
              <w:jc w:val="right"/>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Cyber Operations</w:t>
            </w:r>
          </w:p>
        </w:tc>
        <w:tc>
          <w:tcPr>
            <w:tcW w:w="0" w:type="auto"/>
          </w:tcPr>
          <w:p w14:paraId="2B361AF0"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55B42DE5"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7C5199AE"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6181B334"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47C4A9A2"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5EAC7A3A"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[8]</w:t>
            </w:r>
          </w:p>
        </w:tc>
        <w:tc>
          <w:tcPr>
            <w:tcW w:w="0" w:type="auto"/>
          </w:tcPr>
          <w:p w14:paraId="19D9DCC3"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[14]</w:t>
            </w:r>
          </w:p>
        </w:tc>
        <w:tc>
          <w:tcPr>
            <w:tcW w:w="0" w:type="auto"/>
          </w:tcPr>
          <w:p w14:paraId="55F6E893"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[9]</w:t>
            </w:r>
          </w:p>
        </w:tc>
        <w:tc>
          <w:tcPr>
            <w:tcW w:w="0" w:type="auto"/>
          </w:tcPr>
          <w:p w14:paraId="7C453108"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[14]</w:t>
            </w:r>
          </w:p>
        </w:tc>
      </w:tr>
      <w:tr w:rsidR="00F554E9" w:rsidRPr="00EB49CC" w14:paraId="610A8443" w14:textId="77777777" w:rsidTr="00AC1F74">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tcPr>
          <w:p w14:paraId="3F71B955" w14:textId="77777777" w:rsidR="00526043" w:rsidRPr="00EB49CC" w:rsidRDefault="00526043" w:rsidP="00F554E9">
            <w:pPr>
              <w:spacing w:before="100" w:beforeAutospacing="1" w:after="100" w:afterAutospacing="1" w:line="240" w:lineRule="auto"/>
              <w:jc w:val="right"/>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Information Operations</w:t>
            </w:r>
          </w:p>
        </w:tc>
        <w:tc>
          <w:tcPr>
            <w:tcW w:w="0" w:type="auto"/>
          </w:tcPr>
          <w:p w14:paraId="08DFCEA5"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[15]</w:t>
            </w:r>
          </w:p>
        </w:tc>
        <w:tc>
          <w:tcPr>
            <w:tcW w:w="0" w:type="auto"/>
          </w:tcPr>
          <w:p w14:paraId="0D073E7A"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[16]</w:t>
            </w:r>
          </w:p>
        </w:tc>
        <w:tc>
          <w:tcPr>
            <w:tcW w:w="0" w:type="auto"/>
          </w:tcPr>
          <w:p w14:paraId="69F47A14"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[16]</w:t>
            </w:r>
          </w:p>
        </w:tc>
        <w:tc>
          <w:tcPr>
            <w:tcW w:w="0" w:type="auto"/>
          </w:tcPr>
          <w:p w14:paraId="62FC2E1A"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[8]</w:t>
            </w:r>
          </w:p>
        </w:tc>
        <w:tc>
          <w:tcPr>
            <w:tcW w:w="0" w:type="auto"/>
          </w:tcPr>
          <w:p w14:paraId="7F81774E"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24CADFB4"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15F4B351"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678FE35F"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16128F27"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r>
      <w:tr w:rsidR="00F554E9" w:rsidRPr="00EB49CC" w14:paraId="272182F1" w14:textId="77777777" w:rsidTr="00AC1F74">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tcPr>
          <w:p w14:paraId="6B80E7E9" w14:textId="77777777" w:rsidR="00526043" w:rsidRPr="00EB49CC" w:rsidRDefault="00526043" w:rsidP="00F554E9">
            <w:pPr>
              <w:spacing w:before="100" w:beforeAutospacing="1" w:after="100" w:afterAutospacing="1" w:line="240" w:lineRule="auto"/>
              <w:jc w:val="right"/>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Special Operations</w:t>
            </w:r>
          </w:p>
        </w:tc>
        <w:tc>
          <w:tcPr>
            <w:tcW w:w="0" w:type="auto"/>
          </w:tcPr>
          <w:p w14:paraId="4B4DD339"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03AD1C09"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23192F15"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182FF9BF"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038CC1F2"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49F9252C"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7613F507"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76AC0AE5"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412AEF0C"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r>
      <w:tr w:rsidR="00E969CF" w:rsidRPr="00EB49CC" w14:paraId="6EDFC257" w14:textId="77777777" w:rsidTr="006C1E97">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gridSpan w:val="10"/>
          </w:tcPr>
          <w:p w14:paraId="346A58DC" w14:textId="749912AD" w:rsidR="00E969CF" w:rsidRPr="00F554E9" w:rsidRDefault="00E969CF" w:rsidP="00F554E9">
            <w:pPr>
              <w:spacing w:before="100" w:beforeAutospacing="1" w:after="100" w:afterAutospacing="1" w:line="240" w:lineRule="auto"/>
              <w:jc w:val="both"/>
              <w:rPr>
                <w:rFonts w:ascii="Times New Roman" w:hAnsi="Times New Roman" w:cs="Times New Roman"/>
                <w:b w:val="0"/>
                <w:bCs/>
                <w:color w:val="000000" w:themeColor="text1"/>
                <w:sz w:val="12"/>
                <w:szCs w:val="12"/>
              </w:rPr>
            </w:pPr>
            <w:r w:rsidRPr="00F554E9">
              <w:rPr>
                <w:rFonts w:ascii="Times New Roman" w:hAnsi="Times New Roman" w:cs="Times New Roman"/>
                <w:b w:val="0"/>
                <w:bCs/>
                <w:color w:val="000000" w:themeColor="text1"/>
                <w:sz w:val="12"/>
                <w:szCs w:val="12"/>
              </w:rPr>
              <w:t>[1]</w:t>
            </w:r>
            <w:sdt>
              <w:sdtPr>
                <w:rPr>
                  <w:rFonts w:ascii="Times New Roman" w:hAnsi="Times New Roman" w:cs="Times New Roman"/>
                  <w:bCs/>
                  <w:color w:val="000000" w:themeColor="text1"/>
                  <w:sz w:val="12"/>
                  <w:szCs w:val="12"/>
                </w:rPr>
                <w:id w:val="198751247"/>
                <w:citation/>
              </w:sdtPr>
              <w:sdtEndPr/>
              <w:sdtContent>
                <w:r w:rsidRPr="00F554E9">
                  <w:rPr>
                    <w:rFonts w:ascii="Times New Roman" w:hAnsi="Times New Roman" w:cs="Times New Roman"/>
                    <w:bCs/>
                    <w:color w:val="000000" w:themeColor="text1"/>
                    <w:sz w:val="12"/>
                    <w:szCs w:val="12"/>
                  </w:rPr>
                  <w:fldChar w:fldCharType="begin"/>
                </w:r>
                <w:r w:rsidRPr="00F554E9">
                  <w:rPr>
                    <w:rFonts w:ascii="Times New Roman" w:hAnsi="Times New Roman" w:cs="Times New Roman"/>
                    <w:b w:val="0"/>
                    <w:bCs/>
                    <w:color w:val="000000" w:themeColor="text1"/>
                    <w:sz w:val="12"/>
                    <w:szCs w:val="12"/>
                  </w:rPr>
                  <w:instrText xml:space="preserve"> CITATION All97 \l 1033 </w:instrText>
                </w:r>
                <w:r w:rsidRPr="00F554E9">
                  <w:rPr>
                    <w:rFonts w:ascii="Times New Roman" w:hAnsi="Times New Roman" w:cs="Times New Roman"/>
                    <w:bCs/>
                    <w:color w:val="000000" w:themeColor="text1"/>
                    <w:sz w:val="12"/>
                    <w:szCs w:val="12"/>
                  </w:rPr>
                  <w:fldChar w:fldCharType="separate"/>
                </w:r>
                <w:r w:rsidR="0074037F">
                  <w:rPr>
                    <w:rFonts w:ascii="Times New Roman" w:hAnsi="Times New Roman" w:cs="Times New Roman"/>
                    <w:b w:val="0"/>
                    <w:bCs/>
                    <w:noProof/>
                    <w:color w:val="000000" w:themeColor="text1"/>
                    <w:sz w:val="12"/>
                    <w:szCs w:val="12"/>
                  </w:rPr>
                  <w:t xml:space="preserve"> </w:t>
                </w:r>
                <w:r w:rsidR="0074037F" w:rsidRPr="0074037F">
                  <w:rPr>
                    <w:rFonts w:ascii="Times New Roman" w:hAnsi="Times New Roman" w:cs="Times New Roman"/>
                    <w:noProof/>
                    <w:color w:val="000000" w:themeColor="text1"/>
                    <w:sz w:val="12"/>
                    <w:szCs w:val="12"/>
                  </w:rPr>
                  <w:t>(Allen, 1997)</w:t>
                </w:r>
                <w:r w:rsidRPr="00F554E9">
                  <w:rPr>
                    <w:rFonts w:ascii="Times New Roman" w:hAnsi="Times New Roman" w:cs="Times New Roman"/>
                    <w:bCs/>
                    <w:color w:val="000000" w:themeColor="text1"/>
                    <w:sz w:val="12"/>
                    <w:szCs w:val="12"/>
                  </w:rPr>
                  <w:fldChar w:fldCharType="end"/>
                </w:r>
              </w:sdtContent>
            </w:sdt>
            <w:r w:rsidRPr="00F554E9">
              <w:rPr>
                <w:rFonts w:ascii="Times New Roman" w:hAnsi="Times New Roman" w:cs="Times New Roman"/>
                <w:b w:val="0"/>
                <w:bCs/>
                <w:color w:val="000000" w:themeColor="text1"/>
                <w:sz w:val="12"/>
                <w:szCs w:val="12"/>
              </w:rPr>
              <w:t>,[2]</w:t>
            </w:r>
            <w:sdt>
              <w:sdtPr>
                <w:rPr>
                  <w:rFonts w:ascii="Times New Roman" w:hAnsi="Times New Roman" w:cs="Times New Roman"/>
                  <w:bCs/>
                  <w:color w:val="000000" w:themeColor="text1"/>
                  <w:sz w:val="12"/>
                  <w:szCs w:val="12"/>
                </w:rPr>
                <w:id w:val="-859043249"/>
                <w:citation/>
              </w:sdtPr>
              <w:sdtEndPr/>
              <w:sdtContent>
                <w:r w:rsidRPr="00F554E9">
                  <w:rPr>
                    <w:rFonts w:ascii="Times New Roman" w:hAnsi="Times New Roman" w:cs="Times New Roman"/>
                    <w:bCs/>
                    <w:color w:val="000000" w:themeColor="text1"/>
                    <w:sz w:val="12"/>
                    <w:szCs w:val="12"/>
                  </w:rPr>
                  <w:fldChar w:fldCharType="begin"/>
                </w:r>
                <w:r w:rsidRPr="00F554E9">
                  <w:rPr>
                    <w:rFonts w:ascii="Times New Roman" w:hAnsi="Times New Roman" w:cs="Times New Roman"/>
                    <w:b w:val="0"/>
                    <w:bCs/>
                    <w:color w:val="000000" w:themeColor="text1"/>
                    <w:sz w:val="12"/>
                    <w:szCs w:val="12"/>
                  </w:rPr>
                  <w:instrText xml:space="preserve"> CITATION BCG79 \l 1033 </w:instrText>
                </w:r>
                <w:r w:rsidRPr="00F554E9">
                  <w:rPr>
                    <w:rFonts w:ascii="Times New Roman" w:hAnsi="Times New Roman" w:cs="Times New Roman"/>
                    <w:bCs/>
                    <w:color w:val="000000" w:themeColor="text1"/>
                    <w:sz w:val="12"/>
                    <w:szCs w:val="12"/>
                  </w:rPr>
                  <w:fldChar w:fldCharType="separate"/>
                </w:r>
                <w:r w:rsidR="0074037F">
                  <w:rPr>
                    <w:rFonts w:ascii="Times New Roman" w:hAnsi="Times New Roman" w:cs="Times New Roman"/>
                    <w:b w:val="0"/>
                    <w:bCs/>
                    <w:noProof/>
                    <w:color w:val="000000" w:themeColor="text1"/>
                    <w:sz w:val="12"/>
                    <w:szCs w:val="12"/>
                  </w:rPr>
                  <w:t xml:space="preserve"> </w:t>
                </w:r>
                <w:r w:rsidR="0074037F" w:rsidRPr="0074037F">
                  <w:rPr>
                    <w:rFonts w:ascii="Times New Roman" w:hAnsi="Times New Roman" w:cs="Times New Roman"/>
                    <w:noProof/>
                    <w:color w:val="000000" w:themeColor="text1"/>
                    <w:sz w:val="12"/>
                    <w:szCs w:val="12"/>
                  </w:rPr>
                  <w:t>(B.C. Graham, June 1979)</w:t>
                </w:r>
                <w:r w:rsidRPr="00F554E9">
                  <w:rPr>
                    <w:rFonts w:ascii="Times New Roman" w:hAnsi="Times New Roman" w:cs="Times New Roman"/>
                    <w:bCs/>
                    <w:color w:val="000000" w:themeColor="text1"/>
                    <w:sz w:val="12"/>
                    <w:szCs w:val="12"/>
                  </w:rPr>
                  <w:fldChar w:fldCharType="end"/>
                </w:r>
              </w:sdtContent>
            </w:sdt>
            <w:r w:rsidRPr="00F554E9">
              <w:rPr>
                <w:rFonts w:ascii="Times New Roman" w:hAnsi="Times New Roman" w:cs="Times New Roman"/>
                <w:b w:val="0"/>
                <w:bCs/>
                <w:color w:val="000000" w:themeColor="text1"/>
                <w:sz w:val="12"/>
                <w:szCs w:val="12"/>
              </w:rPr>
              <w:t>,[3]</w:t>
            </w:r>
            <w:sdt>
              <w:sdtPr>
                <w:rPr>
                  <w:rFonts w:ascii="Times New Roman" w:hAnsi="Times New Roman" w:cs="Times New Roman"/>
                  <w:bCs/>
                  <w:color w:val="000000" w:themeColor="text1"/>
                  <w:sz w:val="12"/>
                  <w:szCs w:val="12"/>
                </w:rPr>
                <w:id w:val="1459379451"/>
                <w:citation/>
              </w:sdtPr>
              <w:sdtEndPr/>
              <w:sdtContent>
                <w:r w:rsidR="00F554E9" w:rsidRPr="00F554E9">
                  <w:rPr>
                    <w:rFonts w:ascii="Times New Roman" w:hAnsi="Times New Roman" w:cs="Times New Roman"/>
                    <w:bCs/>
                    <w:color w:val="000000" w:themeColor="text1"/>
                    <w:sz w:val="12"/>
                    <w:szCs w:val="12"/>
                  </w:rPr>
                  <w:fldChar w:fldCharType="begin"/>
                </w:r>
                <w:r w:rsidR="00F554E9" w:rsidRPr="00F554E9">
                  <w:rPr>
                    <w:rFonts w:ascii="Times New Roman" w:hAnsi="Times New Roman" w:cs="Times New Roman"/>
                    <w:b w:val="0"/>
                    <w:bCs/>
                    <w:color w:val="000000" w:themeColor="text1"/>
                    <w:sz w:val="12"/>
                    <w:szCs w:val="12"/>
                  </w:rPr>
                  <w:instrText xml:space="preserve"> CITATION Bar09 \l 1033 </w:instrText>
                </w:r>
                <w:r w:rsidR="00F554E9" w:rsidRPr="00F554E9">
                  <w:rPr>
                    <w:rFonts w:ascii="Times New Roman" w:hAnsi="Times New Roman" w:cs="Times New Roman"/>
                    <w:bCs/>
                    <w:color w:val="000000" w:themeColor="text1"/>
                    <w:sz w:val="12"/>
                    <w:szCs w:val="12"/>
                  </w:rPr>
                  <w:fldChar w:fldCharType="separate"/>
                </w:r>
                <w:r w:rsidR="0074037F">
                  <w:rPr>
                    <w:rFonts w:ascii="Times New Roman" w:hAnsi="Times New Roman" w:cs="Times New Roman"/>
                    <w:b w:val="0"/>
                    <w:bCs/>
                    <w:noProof/>
                    <w:color w:val="000000" w:themeColor="text1"/>
                    <w:sz w:val="12"/>
                    <w:szCs w:val="12"/>
                  </w:rPr>
                  <w:t xml:space="preserve"> </w:t>
                </w:r>
                <w:r w:rsidR="0074037F" w:rsidRPr="0074037F">
                  <w:rPr>
                    <w:rFonts w:ascii="Times New Roman" w:hAnsi="Times New Roman" w:cs="Times New Roman"/>
                    <w:noProof/>
                    <w:color w:val="000000" w:themeColor="text1"/>
                    <w:sz w:val="12"/>
                    <w:szCs w:val="12"/>
                  </w:rPr>
                  <w:t>(Barnes &amp; Fulford, 2009)</w:t>
                </w:r>
                <w:r w:rsidR="00F554E9" w:rsidRPr="00F554E9">
                  <w:rPr>
                    <w:rFonts w:ascii="Times New Roman" w:hAnsi="Times New Roman" w:cs="Times New Roman"/>
                    <w:bCs/>
                    <w:color w:val="000000" w:themeColor="text1"/>
                    <w:sz w:val="12"/>
                    <w:szCs w:val="12"/>
                  </w:rPr>
                  <w:fldChar w:fldCharType="end"/>
                </w:r>
              </w:sdtContent>
            </w:sdt>
            <w:r w:rsidRPr="00F554E9">
              <w:rPr>
                <w:rFonts w:ascii="Times New Roman" w:hAnsi="Times New Roman" w:cs="Times New Roman"/>
                <w:b w:val="0"/>
                <w:bCs/>
                <w:color w:val="000000" w:themeColor="text1"/>
                <w:sz w:val="12"/>
                <w:szCs w:val="12"/>
              </w:rPr>
              <w:t>,[4]</w:t>
            </w:r>
            <w:sdt>
              <w:sdtPr>
                <w:rPr>
                  <w:rFonts w:ascii="Times New Roman" w:hAnsi="Times New Roman" w:cs="Times New Roman"/>
                  <w:bCs/>
                  <w:color w:val="000000" w:themeColor="text1"/>
                  <w:sz w:val="12"/>
                  <w:szCs w:val="12"/>
                </w:rPr>
                <w:id w:val="685557399"/>
                <w:citation/>
              </w:sdtPr>
              <w:sdtEndPr/>
              <w:sdtContent>
                <w:r w:rsidR="00F554E9" w:rsidRPr="00F554E9">
                  <w:rPr>
                    <w:rFonts w:ascii="Times New Roman" w:hAnsi="Times New Roman" w:cs="Times New Roman"/>
                    <w:bCs/>
                    <w:color w:val="000000" w:themeColor="text1"/>
                    <w:sz w:val="12"/>
                    <w:szCs w:val="12"/>
                  </w:rPr>
                  <w:fldChar w:fldCharType="begin"/>
                </w:r>
                <w:r w:rsidR="00F554E9" w:rsidRPr="00F554E9">
                  <w:rPr>
                    <w:rFonts w:ascii="Times New Roman" w:hAnsi="Times New Roman" w:cs="Times New Roman"/>
                    <w:b w:val="0"/>
                    <w:bCs/>
                    <w:color w:val="000000" w:themeColor="text1"/>
                    <w:sz w:val="12"/>
                    <w:szCs w:val="12"/>
                  </w:rPr>
                  <w:instrText xml:space="preserve"> CITATION Bourden14 \l 1033 </w:instrText>
                </w:r>
                <w:r w:rsidR="00F554E9" w:rsidRPr="00F554E9">
                  <w:rPr>
                    <w:rFonts w:ascii="Times New Roman" w:hAnsi="Times New Roman" w:cs="Times New Roman"/>
                    <w:bCs/>
                    <w:color w:val="000000" w:themeColor="text1"/>
                    <w:sz w:val="12"/>
                    <w:szCs w:val="12"/>
                  </w:rPr>
                  <w:fldChar w:fldCharType="separate"/>
                </w:r>
                <w:r w:rsidR="0074037F">
                  <w:rPr>
                    <w:rFonts w:ascii="Times New Roman" w:hAnsi="Times New Roman" w:cs="Times New Roman"/>
                    <w:b w:val="0"/>
                    <w:bCs/>
                    <w:noProof/>
                    <w:color w:val="000000" w:themeColor="text1"/>
                    <w:sz w:val="12"/>
                    <w:szCs w:val="12"/>
                  </w:rPr>
                  <w:t xml:space="preserve"> </w:t>
                </w:r>
                <w:r w:rsidR="0074037F" w:rsidRPr="0074037F">
                  <w:rPr>
                    <w:rFonts w:ascii="Times New Roman" w:hAnsi="Times New Roman" w:cs="Times New Roman"/>
                    <w:noProof/>
                    <w:color w:val="000000" w:themeColor="text1"/>
                    <w:sz w:val="12"/>
                    <w:szCs w:val="12"/>
                  </w:rPr>
                  <w:t>(Bourdon, 2014)</w:t>
                </w:r>
                <w:r w:rsidR="00F554E9" w:rsidRPr="00F554E9">
                  <w:rPr>
                    <w:rFonts w:ascii="Times New Roman" w:hAnsi="Times New Roman" w:cs="Times New Roman"/>
                    <w:bCs/>
                    <w:color w:val="000000" w:themeColor="text1"/>
                    <w:sz w:val="12"/>
                    <w:szCs w:val="12"/>
                  </w:rPr>
                  <w:fldChar w:fldCharType="end"/>
                </w:r>
              </w:sdtContent>
            </w:sdt>
            <w:r w:rsidRPr="00F554E9">
              <w:rPr>
                <w:rFonts w:ascii="Times New Roman" w:hAnsi="Times New Roman" w:cs="Times New Roman"/>
                <w:b w:val="0"/>
                <w:bCs/>
                <w:color w:val="000000" w:themeColor="text1"/>
                <w:sz w:val="12"/>
                <w:szCs w:val="12"/>
              </w:rPr>
              <w:t>,[5]</w:t>
            </w:r>
            <w:sdt>
              <w:sdtPr>
                <w:rPr>
                  <w:rFonts w:ascii="Times New Roman" w:hAnsi="Times New Roman" w:cs="Times New Roman"/>
                  <w:bCs/>
                  <w:color w:val="000000" w:themeColor="text1"/>
                  <w:sz w:val="12"/>
                  <w:szCs w:val="12"/>
                </w:rPr>
                <w:id w:val="-512846372"/>
                <w:citation/>
              </w:sdtPr>
              <w:sdtEndPr/>
              <w:sdtContent>
                <w:r w:rsidR="00F554E9" w:rsidRPr="00F554E9">
                  <w:rPr>
                    <w:rFonts w:ascii="Times New Roman" w:hAnsi="Times New Roman" w:cs="Times New Roman"/>
                    <w:bCs/>
                    <w:color w:val="000000" w:themeColor="text1"/>
                    <w:sz w:val="12"/>
                    <w:szCs w:val="12"/>
                  </w:rPr>
                  <w:fldChar w:fldCharType="begin"/>
                </w:r>
                <w:r w:rsidR="00F554E9" w:rsidRPr="00F554E9">
                  <w:rPr>
                    <w:rFonts w:ascii="Times New Roman" w:hAnsi="Times New Roman" w:cs="Times New Roman"/>
                    <w:b w:val="0"/>
                    <w:bCs/>
                    <w:color w:val="000000" w:themeColor="text1"/>
                    <w:sz w:val="12"/>
                    <w:szCs w:val="12"/>
                  </w:rPr>
                  <w:instrText xml:space="preserve"> CITATION Cal00 \l 1033 </w:instrText>
                </w:r>
                <w:r w:rsidR="00F554E9" w:rsidRPr="00F554E9">
                  <w:rPr>
                    <w:rFonts w:ascii="Times New Roman" w:hAnsi="Times New Roman" w:cs="Times New Roman"/>
                    <w:bCs/>
                    <w:color w:val="000000" w:themeColor="text1"/>
                    <w:sz w:val="12"/>
                    <w:szCs w:val="12"/>
                  </w:rPr>
                  <w:fldChar w:fldCharType="separate"/>
                </w:r>
                <w:r w:rsidR="0074037F">
                  <w:rPr>
                    <w:rFonts w:ascii="Times New Roman" w:hAnsi="Times New Roman" w:cs="Times New Roman"/>
                    <w:b w:val="0"/>
                    <w:bCs/>
                    <w:noProof/>
                    <w:color w:val="000000" w:themeColor="text1"/>
                    <w:sz w:val="12"/>
                    <w:szCs w:val="12"/>
                  </w:rPr>
                  <w:t xml:space="preserve"> </w:t>
                </w:r>
                <w:r w:rsidR="0074037F" w:rsidRPr="0074037F">
                  <w:rPr>
                    <w:rFonts w:ascii="Times New Roman" w:hAnsi="Times New Roman" w:cs="Times New Roman"/>
                    <w:noProof/>
                    <w:color w:val="000000" w:themeColor="text1"/>
                    <w:sz w:val="12"/>
                    <w:szCs w:val="12"/>
                  </w:rPr>
                  <w:t>(Caldwell, Hartman , Parry, &amp; Washburn, 2000)</w:t>
                </w:r>
                <w:r w:rsidR="00F554E9" w:rsidRPr="00F554E9">
                  <w:rPr>
                    <w:rFonts w:ascii="Times New Roman" w:hAnsi="Times New Roman" w:cs="Times New Roman"/>
                    <w:bCs/>
                    <w:color w:val="000000" w:themeColor="text1"/>
                    <w:sz w:val="12"/>
                    <w:szCs w:val="12"/>
                  </w:rPr>
                  <w:fldChar w:fldCharType="end"/>
                </w:r>
              </w:sdtContent>
            </w:sdt>
            <w:r w:rsidRPr="00F554E9">
              <w:rPr>
                <w:rFonts w:ascii="Times New Roman" w:hAnsi="Times New Roman" w:cs="Times New Roman"/>
                <w:b w:val="0"/>
                <w:bCs/>
                <w:color w:val="000000" w:themeColor="text1"/>
                <w:sz w:val="12"/>
                <w:szCs w:val="12"/>
              </w:rPr>
              <w:t>,[6]</w:t>
            </w:r>
            <w:sdt>
              <w:sdtPr>
                <w:rPr>
                  <w:rFonts w:ascii="Times New Roman" w:hAnsi="Times New Roman" w:cs="Times New Roman"/>
                  <w:bCs/>
                  <w:color w:val="000000" w:themeColor="text1"/>
                  <w:sz w:val="12"/>
                  <w:szCs w:val="12"/>
                </w:rPr>
                <w:id w:val="557598648"/>
                <w:citation/>
              </w:sdtPr>
              <w:sdtEndPr/>
              <w:sdtContent>
                <w:r w:rsidR="00F554E9" w:rsidRPr="00F554E9">
                  <w:rPr>
                    <w:rFonts w:ascii="Times New Roman" w:hAnsi="Times New Roman" w:cs="Times New Roman"/>
                    <w:bCs/>
                    <w:color w:val="000000" w:themeColor="text1"/>
                    <w:sz w:val="12"/>
                    <w:szCs w:val="12"/>
                  </w:rPr>
                  <w:fldChar w:fldCharType="begin"/>
                </w:r>
                <w:r w:rsidR="00F554E9" w:rsidRPr="00F554E9">
                  <w:rPr>
                    <w:rFonts w:ascii="Times New Roman" w:hAnsi="Times New Roman" w:cs="Times New Roman"/>
                    <w:b w:val="0"/>
                    <w:bCs/>
                    <w:color w:val="000000" w:themeColor="text1"/>
                    <w:sz w:val="12"/>
                    <w:szCs w:val="12"/>
                  </w:rPr>
                  <w:instrText xml:space="preserve"> CITATION DSA99 \l 1033 </w:instrText>
                </w:r>
                <w:r w:rsidR="00F554E9" w:rsidRPr="00F554E9">
                  <w:rPr>
                    <w:rFonts w:ascii="Times New Roman" w:hAnsi="Times New Roman" w:cs="Times New Roman"/>
                    <w:bCs/>
                    <w:color w:val="000000" w:themeColor="text1"/>
                    <w:sz w:val="12"/>
                    <w:szCs w:val="12"/>
                  </w:rPr>
                  <w:fldChar w:fldCharType="separate"/>
                </w:r>
                <w:r w:rsidR="0074037F">
                  <w:rPr>
                    <w:rFonts w:ascii="Times New Roman" w:hAnsi="Times New Roman" w:cs="Times New Roman"/>
                    <w:b w:val="0"/>
                    <w:bCs/>
                    <w:noProof/>
                    <w:color w:val="000000" w:themeColor="text1"/>
                    <w:sz w:val="12"/>
                    <w:szCs w:val="12"/>
                  </w:rPr>
                  <w:t xml:space="preserve"> </w:t>
                </w:r>
                <w:r w:rsidR="0074037F" w:rsidRPr="0074037F">
                  <w:rPr>
                    <w:rFonts w:ascii="Times New Roman" w:hAnsi="Times New Roman" w:cs="Times New Roman"/>
                    <w:noProof/>
                    <w:color w:val="000000" w:themeColor="text1"/>
                    <w:sz w:val="12"/>
                    <w:szCs w:val="12"/>
                  </w:rPr>
                  <w:t>(D. S. Alberts, 1999)</w:t>
                </w:r>
                <w:r w:rsidR="00F554E9" w:rsidRPr="00F554E9">
                  <w:rPr>
                    <w:rFonts w:ascii="Times New Roman" w:hAnsi="Times New Roman" w:cs="Times New Roman"/>
                    <w:bCs/>
                    <w:color w:val="000000" w:themeColor="text1"/>
                    <w:sz w:val="12"/>
                    <w:szCs w:val="12"/>
                  </w:rPr>
                  <w:fldChar w:fldCharType="end"/>
                </w:r>
              </w:sdtContent>
            </w:sdt>
            <w:r w:rsidRPr="00F554E9">
              <w:rPr>
                <w:rFonts w:ascii="Times New Roman" w:hAnsi="Times New Roman" w:cs="Times New Roman"/>
                <w:b w:val="0"/>
                <w:bCs/>
                <w:color w:val="000000" w:themeColor="text1"/>
                <w:sz w:val="12"/>
                <w:szCs w:val="12"/>
              </w:rPr>
              <w:t>,[7]</w:t>
            </w:r>
            <w:sdt>
              <w:sdtPr>
                <w:rPr>
                  <w:rFonts w:ascii="Times New Roman" w:hAnsi="Times New Roman" w:cs="Times New Roman"/>
                  <w:bCs/>
                  <w:color w:val="000000" w:themeColor="text1"/>
                  <w:sz w:val="12"/>
                  <w:szCs w:val="12"/>
                </w:rPr>
                <w:id w:val="-274877101"/>
                <w:citation/>
              </w:sdtPr>
              <w:sdtEndPr/>
              <w:sdtContent>
                <w:r w:rsidR="00F554E9" w:rsidRPr="00F554E9">
                  <w:rPr>
                    <w:rFonts w:ascii="Times New Roman" w:hAnsi="Times New Roman" w:cs="Times New Roman"/>
                    <w:bCs/>
                    <w:color w:val="000000" w:themeColor="text1"/>
                    <w:sz w:val="12"/>
                    <w:szCs w:val="12"/>
                  </w:rPr>
                  <w:fldChar w:fldCharType="begin"/>
                </w:r>
                <w:r w:rsidR="00F554E9" w:rsidRPr="00F554E9">
                  <w:rPr>
                    <w:rFonts w:ascii="Times New Roman" w:hAnsi="Times New Roman" w:cs="Times New Roman"/>
                    <w:b w:val="0"/>
                    <w:bCs/>
                    <w:color w:val="000000" w:themeColor="text1"/>
                    <w:sz w:val="12"/>
                    <w:szCs w:val="12"/>
                  </w:rPr>
                  <w:instrText xml:space="preserve"> CITATION Dup95 \l 1033 </w:instrText>
                </w:r>
                <w:r w:rsidR="00F554E9" w:rsidRPr="00F554E9">
                  <w:rPr>
                    <w:rFonts w:ascii="Times New Roman" w:hAnsi="Times New Roman" w:cs="Times New Roman"/>
                    <w:bCs/>
                    <w:color w:val="000000" w:themeColor="text1"/>
                    <w:sz w:val="12"/>
                    <w:szCs w:val="12"/>
                  </w:rPr>
                  <w:fldChar w:fldCharType="separate"/>
                </w:r>
                <w:r w:rsidR="0074037F">
                  <w:rPr>
                    <w:rFonts w:ascii="Times New Roman" w:hAnsi="Times New Roman" w:cs="Times New Roman"/>
                    <w:b w:val="0"/>
                    <w:bCs/>
                    <w:noProof/>
                    <w:color w:val="000000" w:themeColor="text1"/>
                    <w:sz w:val="12"/>
                    <w:szCs w:val="12"/>
                  </w:rPr>
                  <w:t xml:space="preserve"> </w:t>
                </w:r>
                <w:r w:rsidR="0074037F" w:rsidRPr="0074037F">
                  <w:rPr>
                    <w:rFonts w:ascii="Times New Roman" w:hAnsi="Times New Roman" w:cs="Times New Roman"/>
                    <w:noProof/>
                    <w:color w:val="000000" w:themeColor="text1"/>
                    <w:sz w:val="12"/>
                    <w:szCs w:val="12"/>
                  </w:rPr>
                  <w:t>(Dupuy, 1995.)</w:t>
                </w:r>
                <w:r w:rsidR="00F554E9" w:rsidRPr="00F554E9">
                  <w:rPr>
                    <w:rFonts w:ascii="Times New Roman" w:hAnsi="Times New Roman" w:cs="Times New Roman"/>
                    <w:bCs/>
                    <w:color w:val="000000" w:themeColor="text1"/>
                    <w:sz w:val="12"/>
                    <w:szCs w:val="12"/>
                  </w:rPr>
                  <w:fldChar w:fldCharType="end"/>
                </w:r>
              </w:sdtContent>
            </w:sdt>
            <w:r w:rsidRPr="00F554E9">
              <w:rPr>
                <w:rFonts w:ascii="Times New Roman" w:hAnsi="Times New Roman" w:cs="Times New Roman"/>
                <w:b w:val="0"/>
                <w:bCs/>
                <w:color w:val="000000" w:themeColor="text1"/>
                <w:sz w:val="12"/>
                <w:szCs w:val="12"/>
              </w:rPr>
              <w:t>,[8]</w:t>
            </w:r>
            <w:sdt>
              <w:sdtPr>
                <w:rPr>
                  <w:rFonts w:ascii="Times New Roman" w:hAnsi="Times New Roman" w:cs="Times New Roman"/>
                  <w:bCs/>
                  <w:color w:val="000000" w:themeColor="text1"/>
                  <w:sz w:val="12"/>
                  <w:szCs w:val="12"/>
                </w:rPr>
                <w:id w:val="-1749023510"/>
                <w:citation/>
              </w:sdtPr>
              <w:sdtEndPr/>
              <w:sdtContent>
                <w:r w:rsidR="00F554E9" w:rsidRPr="00F554E9">
                  <w:rPr>
                    <w:rFonts w:ascii="Times New Roman" w:hAnsi="Times New Roman" w:cs="Times New Roman"/>
                    <w:bCs/>
                    <w:color w:val="000000" w:themeColor="text1"/>
                    <w:sz w:val="12"/>
                    <w:szCs w:val="12"/>
                  </w:rPr>
                  <w:fldChar w:fldCharType="begin"/>
                </w:r>
                <w:r w:rsidR="00F554E9" w:rsidRPr="00F554E9">
                  <w:rPr>
                    <w:rFonts w:ascii="Times New Roman" w:hAnsi="Times New Roman" w:cs="Times New Roman"/>
                    <w:b w:val="0"/>
                    <w:bCs/>
                    <w:color w:val="000000" w:themeColor="text1"/>
                    <w:sz w:val="12"/>
                    <w:szCs w:val="12"/>
                  </w:rPr>
                  <w:instrText xml:space="preserve"> CITATION Eri15 \l 1033 </w:instrText>
                </w:r>
                <w:r w:rsidR="00F554E9" w:rsidRPr="00F554E9">
                  <w:rPr>
                    <w:rFonts w:ascii="Times New Roman" w:hAnsi="Times New Roman" w:cs="Times New Roman"/>
                    <w:bCs/>
                    <w:color w:val="000000" w:themeColor="text1"/>
                    <w:sz w:val="12"/>
                    <w:szCs w:val="12"/>
                  </w:rPr>
                  <w:fldChar w:fldCharType="separate"/>
                </w:r>
                <w:r w:rsidR="0074037F">
                  <w:rPr>
                    <w:rFonts w:ascii="Times New Roman" w:hAnsi="Times New Roman" w:cs="Times New Roman"/>
                    <w:b w:val="0"/>
                    <w:bCs/>
                    <w:noProof/>
                    <w:color w:val="000000" w:themeColor="text1"/>
                    <w:sz w:val="12"/>
                    <w:szCs w:val="12"/>
                  </w:rPr>
                  <w:t xml:space="preserve"> </w:t>
                </w:r>
                <w:r w:rsidR="0074037F" w:rsidRPr="0074037F">
                  <w:rPr>
                    <w:rFonts w:ascii="Times New Roman" w:hAnsi="Times New Roman" w:cs="Times New Roman"/>
                    <w:noProof/>
                    <w:color w:val="000000" w:themeColor="text1"/>
                    <w:sz w:val="12"/>
                    <w:szCs w:val="12"/>
                  </w:rPr>
                  <w:t>(Eric Heginbotham, 2015)</w:t>
                </w:r>
                <w:r w:rsidR="00F554E9" w:rsidRPr="00F554E9">
                  <w:rPr>
                    <w:rFonts w:ascii="Times New Roman" w:hAnsi="Times New Roman" w:cs="Times New Roman"/>
                    <w:bCs/>
                    <w:color w:val="000000" w:themeColor="text1"/>
                    <w:sz w:val="12"/>
                    <w:szCs w:val="12"/>
                  </w:rPr>
                  <w:fldChar w:fldCharType="end"/>
                </w:r>
              </w:sdtContent>
            </w:sdt>
            <w:r w:rsidRPr="00F554E9">
              <w:rPr>
                <w:rFonts w:ascii="Times New Roman" w:hAnsi="Times New Roman" w:cs="Times New Roman"/>
                <w:b w:val="0"/>
                <w:bCs/>
                <w:color w:val="000000" w:themeColor="text1"/>
                <w:sz w:val="12"/>
                <w:szCs w:val="12"/>
              </w:rPr>
              <w:t>,[9]</w:t>
            </w:r>
            <w:sdt>
              <w:sdtPr>
                <w:rPr>
                  <w:rFonts w:ascii="Times New Roman" w:hAnsi="Times New Roman" w:cs="Times New Roman"/>
                  <w:bCs/>
                  <w:color w:val="000000" w:themeColor="text1"/>
                  <w:sz w:val="12"/>
                  <w:szCs w:val="12"/>
                </w:rPr>
                <w:id w:val="1461690109"/>
                <w:citation/>
              </w:sdtPr>
              <w:sdtEndPr/>
              <w:sdtContent>
                <w:r w:rsidR="00F554E9" w:rsidRPr="00F554E9">
                  <w:rPr>
                    <w:rFonts w:ascii="Times New Roman" w:hAnsi="Times New Roman" w:cs="Times New Roman"/>
                    <w:bCs/>
                    <w:color w:val="000000" w:themeColor="text1"/>
                    <w:sz w:val="12"/>
                    <w:szCs w:val="12"/>
                  </w:rPr>
                  <w:fldChar w:fldCharType="begin"/>
                </w:r>
                <w:r w:rsidR="00F554E9" w:rsidRPr="00F554E9">
                  <w:rPr>
                    <w:rFonts w:ascii="Times New Roman" w:hAnsi="Times New Roman" w:cs="Times New Roman"/>
                    <w:b w:val="0"/>
                    <w:bCs/>
                    <w:color w:val="000000" w:themeColor="text1"/>
                    <w:sz w:val="12"/>
                    <w:szCs w:val="12"/>
                  </w:rPr>
                  <w:instrText xml:space="preserve"> CITATION Bol05 \l 1033 </w:instrText>
                </w:r>
                <w:r w:rsidR="00F554E9" w:rsidRPr="00F554E9">
                  <w:rPr>
                    <w:rFonts w:ascii="Times New Roman" w:hAnsi="Times New Roman" w:cs="Times New Roman"/>
                    <w:bCs/>
                    <w:color w:val="000000" w:themeColor="text1"/>
                    <w:sz w:val="12"/>
                    <w:szCs w:val="12"/>
                  </w:rPr>
                  <w:fldChar w:fldCharType="separate"/>
                </w:r>
                <w:r w:rsidR="0074037F">
                  <w:rPr>
                    <w:rFonts w:ascii="Times New Roman" w:hAnsi="Times New Roman" w:cs="Times New Roman"/>
                    <w:b w:val="0"/>
                    <w:bCs/>
                    <w:noProof/>
                    <w:color w:val="000000" w:themeColor="text1"/>
                    <w:sz w:val="12"/>
                    <w:szCs w:val="12"/>
                  </w:rPr>
                  <w:t xml:space="preserve"> </w:t>
                </w:r>
                <w:r w:rsidR="0074037F" w:rsidRPr="0074037F">
                  <w:rPr>
                    <w:rFonts w:ascii="Times New Roman" w:hAnsi="Times New Roman" w:cs="Times New Roman"/>
                    <w:noProof/>
                    <w:color w:val="000000" w:themeColor="text1"/>
                    <w:sz w:val="12"/>
                    <w:szCs w:val="12"/>
                  </w:rPr>
                  <w:t>(F. Bolderheij, 2005)</w:t>
                </w:r>
                <w:r w:rsidR="00F554E9" w:rsidRPr="00F554E9">
                  <w:rPr>
                    <w:rFonts w:ascii="Times New Roman" w:hAnsi="Times New Roman" w:cs="Times New Roman"/>
                    <w:bCs/>
                    <w:color w:val="000000" w:themeColor="text1"/>
                    <w:sz w:val="12"/>
                    <w:szCs w:val="12"/>
                  </w:rPr>
                  <w:fldChar w:fldCharType="end"/>
                </w:r>
              </w:sdtContent>
            </w:sdt>
            <w:r w:rsidRPr="00F554E9">
              <w:rPr>
                <w:rFonts w:ascii="Times New Roman" w:hAnsi="Times New Roman" w:cs="Times New Roman"/>
                <w:b w:val="0"/>
                <w:bCs/>
                <w:color w:val="000000" w:themeColor="text1"/>
                <w:sz w:val="12"/>
                <w:szCs w:val="12"/>
              </w:rPr>
              <w:t>,[10]</w:t>
            </w:r>
            <w:sdt>
              <w:sdtPr>
                <w:rPr>
                  <w:rFonts w:ascii="Times New Roman" w:hAnsi="Times New Roman" w:cs="Times New Roman"/>
                  <w:bCs/>
                  <w:color w:val="000000" w:themeColor="text1"/>
                  <w:sz w:val="12"/>
                  <w:szCs w:val="12"/>
                </w:rPr>
                <w:id w:val="773897956"/>
                <w:citation/>
              </w:sdtPr>
              <w:sdtEndPr/>
              <w:sdtContent>
                <w:r w:rsidR="00F554E9" w:rsidRPr="00F554E9">
                  <w:rPr>
                    <w:rFonts w:ascii="Times New Roman" w:hAnsi="Times New Roman" w:cs="Times New Roman"/>
                    <w:bCs/>
                    <w:color w:val="000000" w:themeColor="text1"/>
                    <w:sz w:val="12"/>
                    <w:szCs w:val="12"/>
                  </w:rPr>
                  <w:fldChar w:fldCharType="begin"/>
                </w:r>
                <w:r w:rsidR="00F554E9" w:rsidRPr="00F554E9">
                  <w:rPr>
                    <w:rFonts w:ascii="Times New Roman" w:hAnsi="Times New Roman" w:cs="Times New Roman"/>
                    <w:b w:val="0"/>
                    <w:bCs/>
                    <w:color w:val="000000" w:themeColor="text1"/>
                    <w:sz w:val="12"/>
                    <w:szCs w:val="12"/>
                  </w:rPr>
                  <w:instrText xml:space="preserve"> CITATION GMC69 \l 1033 </w:instrText>
                </w:r>
                <w:r w:rsidR="00F554E9" w:rsidRPr="00F554E9">
                  <w:rPr>
                    <w:rFonts w:ascii="Times New Roman" w:hAnsi="Times New Roman" w:cs="Times New Roman"/>
                    <w:bCs/>
                    <w:color w:val="000000" w:themeColor="text1"/>
                    <w:sz w:val="12"/>
                    <w:szCs w:val="12"/>
                  </w:rPr>
                  <w:fldChar w:fldCharType="separate"/>
                </w:r>
                <w:r w:rsidR="0074037F">
                  <w:rPr>
                    <w:rFonts w:ascii="Times New Roman" w:hAnsi="Times New Roman" w:cs="Times New Roman"/>
                    <w:b w:val="0"/>
                    <w:bCs/>
                    <w:noProof/>
                    <w:color w:val="000000" w:themeColor="text1"/>
                    <w:sz w:val="12"/>
                    <w:szCs w:val="12"/>
                  </w:rPr>
                  <w:t xml:space="preserve"> </w:t>
                </w:r>
                <w:r w:rsidR="0074037F" w:rsidRPr="0074037F">
                  <w:rPr>
                    <w:rFonts w:ascii="Times New Roman" w:hAnsi="Times New Roman" w:cs="Times New Roman"/>
                    <w:noProof/>
                    <w:color w:val="000000" w:themeColor="text1"/>
                    <w:sz w:val="12"/>
                    <w:szCs w:val="12"/>
                  </w:rPr>
                  <w:t>(G.M. Clark, 1969)</w:t>
                </w:r>
                <w:r w:rsidR="00F554E9" w:rsidRPr="00F554E9">
                  <w:rPr>
                    <w:rFonts w:ascii="Times New Roman" w:hAnsi="Times New Roman" w:cs="Times New Roman"/>
                    <w:bCs/>
                    <w:color w:val="000000" w:themeColor="text1"/>
                    <w:sz w:val="12"/>
                    <w:szCs w:val="12"/>
                  </w:rPr>
                  <w:fldChar w:fldCharType="end"/>
                </w:r>
              </w:sdtContent>
            </w:sdt>
            <w:r w:rsidRPr="00F554E9">
              <w:rPr>
                <w:rFonts w:ascii="Times New Roman" w:hAnsi="Times New Roman" w:cs="Times New Roman"/>
                <w:b w:val="0"/>
                <w:bCs/>
                <w:color w:val="000000" w:themeColor="text1"/>
                <w:sz w:val="12"/>
                <w:szCs w:val="12"/>
              </w:rPr>
              <w:t>,[11]</w:t>
            </w:r>
            <w:sdt>
              <w:sdtPr>
                <w:rPr>
                  <w:rFonts w:ascii="Times New Roman" w:hAnsi="Times New Roman" w:cs="Times New Roman"/>
                  <w:bCs/>
                  <w:color w:val="000000" w:themeColor="text1"/>
                  <w:sz w:val="12"/>
                  <w:szCs w:val="12"/>
                </w:rPr>
                <w:id w:val="1170985726"/>
                <w:citation/>
              </w:sdtPr>
              <w:sdtEndPr/>
              <w:sdtContent>
                <w:r w:rsidR="00F554E9" w:rsidRPr="00F554E9">
                  <w:rPr>
                    <w:rFonts w:ascii="Times New Roman" w:hAnsi="Times New Roman" w:cs="Times New Roman"/>
                    <w:bCs/>
                    <w:color w:val="000000" w:themeColor="text1"/>
                    <w:sz w:val="12"/>
                    <w:szCs w:val="12"/>
                  </w:rPr>
                  <w:fldChar w:fldCharType="begin"/>
                </w:r>
                <w:r w:rsidR="00F554E9" w:rsidRPr="00F554E9">
                  <w:rPr>
                    <w:rFonts w:ascii="Times New Roman" w:hAnsi="Times New Roman" w:cs="Times New Roman"/>
                    <w:b w:val="0"/>
                    <w:bCs/>
                    <w:color w:val="000000" w:themeColor="text1"/>
                    <w:sz w:val="12"/>
                    <w:szCs w:val="12"/>
                  </w:rPr>
                  <w:instrText xml:space="preserve"> CITATION HBr59 \l 1033 </w:instrText>
                </w:r>
                <w:r w:rsidR="00F554E9" w:rsidRPr="00F554E9">
                  <w:rPr>
                    <w:rFonts w:ascii="Times New Roman" w:hAnsi="Times New Roman" w:cs="Times New Roman"/>
                    <w:bCs/>
                    <w:color w:val="000000" w:themeColor="text1"/>
                    <w:sz w:val="12"/>
                    <w:szCs w:val="12"/>
                  </w:rPr>
                  <w:fldChar w:fldCharType="separate"/>
                </w:r>
                <w:r w:rsidR="0074037F">
                  <w:rPr>
                    <w:rFonts w:ascii="Times New Roman" w:hAnsi="Times New Roman" w:cs="Times New Roman"/>
                    <w:b w:val="0"/>
                    <w:bCs/>
                    <w:noProof/>
                    <w:color w:val="000000" w:themeColor="text1"/>
                    <w:sz w:val="12"/>
                    <w:szCs w:val="12"/>
                  </w:rPr>
                  <w:t xml:space="preserve"> </w:t>
                </w:r>
                <w:r w:rsidR="0074037F" w:rsidRPr="0074037F">
                  <w:rPr>
                    <w:rFonts w:ascii="Times New Roman" w:hAnsi="Times New Roman" w:cs="Times New Roman"/>
                    <w:noProof/>
                    <w:color w:val="000000" w:themeColor="text1"/>
                    <w:sz w:val="12"/>
                    <w:szCs w:val="12"/>
                  </w:rPr>
                  <w:t>(H. Brackney, 1959)</w:t>
                </w:r>
                <w:r w:rsidR="00F554E9" w:rsidRPr="00F554E9">
                  <w:rPr>
                    <w:rFonts w:ascii="Times New Roman" w:hAnsi="Times New Roman" w:cs="Times New Roman"/>
                    <w:bCs/>
                    <w:color w:val="000000" w:themeColor="text1"/>
                    <w:sz w:val="12"/>
                    <w:szCs w:val="12"/>
                  </w:rPr>
                  <w:fldChar w:fldCharType="end"/>
                </w:r>
              </w:sdtContent>
            </w:sdt>
            <w:r w:rsidRPr="00F554E9">
              <w:rPr>
                <w:rFonts w:ascii="Times New Roman" w:hAnsi="Times New Roman" w:cs="Times New Roman"/>
                <w:b w:val="0"/>
                <w:bCs/>
                <w:color w:val="000000" w:themeColor="text1"/>
                <w:sz w:val="12"/>
                <w:szCs w:val="12"/>
              </w:rPr>
              <w:t>,[12]</w:t>
            </w:r>
            <w:sdt>
              <w:sdtPr>
                <w:rPr>
                  <w:rFonts w:ascii="Times New Roman" w:hAnsi="Times New Roman" w:cs="Times New Roman"/>
                  <w:bCs/>
                  <w:color w:val="000000" w:themeColor="text1"/>
                  <w:sz w:val="12"/>
                  <w:szCs w:val="12"/>
                </w:rPr>
                <w:id w:val="-837843760"/>
                <w:citation/>
              </w:sdtPr>
              <w:sdtEndPr/>
              <w:sdtContent>
                <w:r w:rsidR="00F554E9" w:rsidRPr="00F554E9">
                  <w:rPr>
                    <w:rFonts w:ascii="Times New Roman" w:hAnsi="Times New Roman" w:cs="Times New Roman"/>
                    <w:bCs/>
                    <w:color w:val="000000" w:themeColor="text1"/>
                    <w:sz w:val="12"/>
                    <w:szCs w:val="12"/>
                  </w:rPr>
                  <w:fldChar w:fldCharType="begin"/>
                </w:r>
                <w:r w:rsidR="00F554E9" w:rsidRPr="00F554E9">
                  <w:rPr>
                    <w:rFonts w:ascii="Times New Roman" w:hAnsi="Times New Roman" w:cs="Times New Roman"/>
                    <w:b w:val="0"/>
                    <w:bCs/>
                    <w:color w:val="000000" w:themeColor="text1"/>
                    <w:sz w:val="12"/>
                    <w:szCs w:val="12"/>
                  </w:rPr>
                  <w:instrText xml:space="preserve"> CITATION HKW75 \l 1033 </w:instrText>
                </w:r>
                <w:r w:rsidR="00F554E9" w:rsidRPr="00F554E9">
                  <w:rPr>
                    <w:rFonts w:ascii="Times New Roman" w:hAnsi="Times New Roman" w:cs="Times New Roman"/>
                    <w:bCs/>
                    <w:color w:val="000000" w:themeColor="text1"/>
                    <w:sz w:val="12"/>
                    <w:szCs w:val="12"/>
                  </w:rPr>
                  <w:fldChar w:fldCharType="separate"/>
                </w:r>
                <w:r w:rsidR="0074037F">
                  <w:rPr>
                    <w:rFonts w:ascii="Times New Roman" w:hAnsi="Times New Roman" w:cs="Times New Roman"/>
                    <w:b w:val="0"/>
                    <w:bCs/>
                    <w:noProof/>
                    <w:color w:val="000000" w:themeColor="text1"/>
                    <w:sz w:val="12"/>
                    <w:szCs w:val="12"/>
                  </w:rPr>
                  <w:t xml:space="preserve"> </w:t>
                </w:r>
                <w:r w:rsidR="0074037F" w:rsidRPr="0074037F">
                  <w:rPr>
                    <w:rFonts w:ascii="Times New Roman" w:hAnsi="Times New Roman" w:cs="Times New Roman"/>
                    <w:noProof/>
                    <w:color w:val="000000" w:themeColor="text1"/>
                    <w:sz w:val="12"/>
                    <w:szCs w:val="12"/>
                  </w:rPr>
                  <w:t>(H.K. Weiss, 1975)</w:t>
                </w:r>
                <w:r w:rsidR="00F554E9" w:rsidRPr="00F554E9">
                  <w:rPr>
                    <w:rFonts w:ascii="Times New Roman" w:hAnsi="Times New Roman" w:cs="Times New Roman"/>
                    <w:bCs/>
                    <w:color w:val="000000" w:themeColor="text1"/>
                    <w:sz w:val="12"/>
                    <w:szCs w:val="12"/>
                  </w:rPr>
                  <w:fldChar w:fldCharType="end"/>
                </w:r>
              </w:sdtContent>
            </w:sdt>
            <w:r w:rsidRPr="00F554E9">
              <w:rPr>
                <w:rFonts w:ascii="Times New Roman" w:hAnsi="Times New Roman" w:cs="Times New Roman"/>
                <w:b w:val="0"/>
                <w:bCs/>
                <w:color w:val="000000" w:themeColor="text1"/>
                <w:sz w:val="12"/>
                <w:szCs w:val="12"/>
              </w:rPr>
              <w:t>,[13]</w:t>
            </w:r>
            <w:sdt>
              <w:sdtPr>
                <w:rPr>
                  <w:rFonts w:ascii="Times New Roman" w:hAnsi="Times New Roman" w:cs="Times New Roman"/>
                  <w:bCs/>
                  <w:color w:val="000000" w:themeColor="text1"/>
                  <w:sz w:val="12"/>
                  <w:szCs w:val="12"/>
                </w:rPr>
                <w:id w:val="774067938"/>
                <w:citation/>
              </w:sdtPr>
              <w:sdtEndPr/>
              <w:sdtContent>
                <w:r w:rsidR="00F554E9" w:rsidRPr="00F554E9">
                  <w:rPr>
                    <w:rFonts w:ascii="Times New Roman" w:hAnsi="Times New Roman" w:cs="Times New Roman"/>
                    <w:bCs/>
                    <w:color w:val="000000" w:themeColor="text1"/>
                    <w:sz w:val="12"/>
                    <w:szCs w:val="12"/>
                  </w:rPr>
                  <w:fldChar w:fldCharType="begin"/>
                </w:r>
                <w:r w:rsidR="00F554E9" w:rsidRPr="00F554E9">
                  <w:rPr>
                    <w:rFonts w:ascii="Times New Roman" w:hAnsi="Times New Roman" w:cs="Times New Roman"/>
                    <w:b w:val="0"/>
                    <w:bCs/>
                    <w:color w:val="000000" w:themeColor="text1"/>
                    <w:sz w:val="12"/>
                    <w:szCs w:val="12"/>
                  </w:rPr>
                  <w:instrText xml:space="preserve"> CITATION Hil96 \l 1033 </w:instrText>
                </w:r>
                <w:r w:rsidR="00F554E9" w:rsidRPr="00F554E9">
                  <w:rPr>
                    <w:rFonts w:ascii="Times New Roman" w:hAnsi="Times New Roman" w:cs="Times New Roman"/>
                    <w:bCs/>
                    <w:color w:val="000000" w:themeColor="text1"/>
                    <w:sz w:val="12"/>
                    <w:szCs w:val="12"/>
                  </w:rPr>
                  <w:fldChar w:fldCharType="separate"/>
                </w:r>
                <w:r w:rsidR="0074037F">
                  <w:rPr>
                    <w:rFonts w:ascii="Times New Roman" w:hAnsi="Times New Roman" w:cs="Times New Roman"/>
                    <w:b w:val="0"/>
                    <w:bCs/>
                    <w:noProof/>
                    <w:color w:val="000000" w:themeColor="text1"/>
                    <w:sz w:val="12"/>
                    <w:szCs w:val="12"/>
                  </w:rPr>
                  <w:t xml:space="preserve"> </w:t>
                </w:r>
                <w:r w:rsidR="0074037F" w:rsidRPr="0074037F">
                  <w:rPr>
                    <w:rFonts w:ascii="Times New Roman" w:hAnsi="Times New Roman" w:cs="Times New Roman"/>
                    <w:noProof/>
                    <w:color w:val="000000" w:themeColor="text1"/>
                    <w:sz w:val="12"/>
                    <w:szCs w:val="12"/>
                  </w:rPr>
                  <w:t>(Hillestad, Bennett, &amp; Moore, 1996)</w:t>
                </w:r>
                <w:r w:rsidR="00F554E9" w:rsidRPr="00F554E9">
                  <w:rPr>
                    <w:rFonts w:ascii="Times New Roman" w:hAnsi="Times New Roman" w:cs="Times New Roman"/>
                    <w:bCs/>
                    <w:color w:val="000000" w:themeColor="text1"/>
                    <w:sz w:val="12"/>
                    <w:szCs w:val="12"/>
                  </w:rPr>
                  <w:fldChar w:fldCharType="end"/>
                </w:r>
              </w:sdtContent>
            </w:sdt>
            <w:r w:rsidRPr="00F554E9">
              <w:rPr>
                <w:rFonts w:ascii="Times New Roman" w:hAnsi="Times New Roman" w:cs="Times New Roman"/>
                <w:b w:val="0"/>
                <w:bCs/>
                <w:color w:val="000000" w:themeColor="text1"/>
                <w:sz w:val="12"/>
                <w:szCs w:val="12"/>
              </w:rPr>
              <w:t>,[14]</w:t>
            </w:r>
            <w:sdt>
              <w:sdtPr>
                <w:rPr>
                  <w:rFonts w:ascii="Times New Roman" w:hAnsi="Times New Roman" w:cs="Times New Roman"/>
                  <w:bCs/>
                  <w:color w:val="000000" w:themeColor="text1"/>
                  <w:sz w:val="12"/>
                  <w:szCs w:val="12"/>
                </w:rPr>
                <w:id w:val="-345017031"/>
                <w:citation/>
              </w:sdtPr>
              <w:sdtEndPr/>
              <w:sdtContent>
                <w:r w:rsidR="00F554E9" w:rsidRPr="00F554E9">
                  <w:rPr>
                    <w:rFonts w:ascii="Times New Roman" w:hAnsi="Times New Roman" w:cs="Times New Roman"/>
                    <w:bCs/>
                    <w:color w:val="000000" w:themeColor="text1"/>
                    <w:sz w:val="12"/>
                    <w:szCs w:val="12"/>
                  </w:rPr>
                  <w:fldChar w:fldCharType="begin"/>
                </w:r>
                <w:r w:rsidR="00F554E9" w:rsidRPr="00F554E9">
                  <w:rPr>
                    <w:rFonts w:ascii="Times New Roman" w:hAnsi="Times New Roman" w:cs="Times New Roman"/>
                    <w:b w:val="0"/>
                    <w:bCs/>
                    <w:color w:val="000000" w:themeColor="text1"/>
                    <w:sz w:val="12"/>
                    <w:szCs w:val="12"/>
                  </w:rPr>
                  <w:instrText xml:space="preserve"> CITATION Ric96 \l 1033 </w:instrText>
                </w:r>
                <w:r w:rsidR="00F554E9" w:rsidRPr="00F554E9">
                  <w:rPr>
                    <w:rFonts w:ascii="Times New Roman" w:hAnsi="Times New Roman" w:cs="Times New Roman"/>
                    <w:bCs/>
                    <w:color w:val="000000" w:themeColor="text1"/>
                    <w:sz w:val="12"/>
                    <w:szCs w:val="12"/>
                  </w:rPr>
                  <w:fldChar w:fldCharType="separate"/>
                </w:r>
                <w:r w:rsidR="0074037F">
                  <w:rPr>
                    <w:rFonts w:ascii="Times New Roman" w:hAnsi="Times New Roman" w:cs="Times New Roman"/>
                    <w:b w:val="0"/>
                    <w:bCs/>
                    <w:noProof/>
                    <w:color w:val="000000" w:themeColor="text1"/>
                    <w:sz w:val="12"/>
                    <w:szCs w:val="12"/>
                  </w:rPr>
                  <w:t xml:space="preserve"> </w:t>
                </w:r>
                <w:r w:rsidR="0074037F" w:rsidRPr="0074037F">
                  <w:rPr>
                    <w:rFonts w:ascii="Times New Roman" w:hAnsi="Times New Roman" w:cs="Times New Roman"/>
                    <w:noProof/>
                    <w:color w:val="000000" w:themeColor="text1"/>
                    <w:sz w:val="12"/>
                    <w:szCs w:val="12"/>
                  </w:rPr>
                  <w:t>(Hillestal &amp; Moore, 1996)</w:t>
                </w:r>
                <w:r w:rsidR="00F554E9" w:rsidRPr="00F554E9">
                  <w:rPr>
                    <w:rFonts w:ascii="Times New Roman" w:hAnsi="Times New Roman" w:cs="Times New Roman"/>
                    <w:bCs/>
                    <w:color w:val="000000" w:themeColor="text1"/>
                    <w:sz w:val="12"/>
                    <w:szCs w:val="12"/>
                  </w:rPr>
                  <w:fldChar w:fldCharType="end"/>
                </w:r>
              </w:sdtContent>
            </w:sdt>
            <w:r w:rsidRPr="00F554E9">
              <w:rPr>
                <w:rFonts w:ascii="Times New Roman" w:hAnsi="Times New Roman" w:cs="Times New Roman"/>
                <w:b w:val="0"/>
                <w:bCs/>
                <w:color w:val="000000" w:themeColor="text1"/>
                <w:sz w:val="12"/>
                <w:szCs w:val="12"/>
              </w:rPr>
              <w:t>,[15]</w:t>
            </w:r>
            <w:sdt>
              <w:sdtPr>
                <w:rPr>
                  <w:rFonts w:ascii="Times New Roman" w:hAnsi="Times New Roman" w:cs="Times New Roman"/>
                  <w:bCs/>
                  <w:color w:val="000000" w:themeColor="text1"/>
                  <w:sz w:val="12"/>
                  <w:szCs w:val="12"/>
                </w:rPr>
                <w:id w:val="-862985884"/>
                <w:citation/>
              </w:sdtPr>
              <w:sdtEndPr/>
              <w:sdtContent>
                <w:r w:rsidR="00F554E9" w:rsidRPr="00F554E9">
                  <w:rPr>
                    <w:rFonts w:ascii="Times New Roman" w:hAnsi="Times New Roman" w:cs="Times New Roman"/>
                    <w:bCs/>
                    <w:color w:val="000000" w:themeColor="text1"/>
                    <w:sz w:val="12"/>
                    <w:szCs w:val="12"/>
                  </w:rPr>
                  <w:fldChar w:fldCharType="begin"/>
                </w:r>
                <w:r w:rsidR="00F554E9" w:rsidRPr="00F554E9">
                  <w:rPr>
                    <w:rFonts w:ascii="Times New Roman" w:hAnsi="Times New Roman" w:cs="Times New Roman"/>
                    <w:b w:val="0"/>
                    <w:bCs/>
                    <w:color w:val="000000" w:themeColor="text1"/>
                    <w:sz w:val="12"/>
                    <w:szCs w:val="12"/>
                  </w:rPr>
                  <w:instrText xml:space="preserve"> CITATION Hug93 \l 1033 </w:instrText>
                </w:r>
                <w:r w:rsidR="00F554E9" w:rsidRPr="00F554E9">
                  <w:rPr>
                    <w:rFonts w:ascii="Times New Roman" w:hAnsi="Times New Roman" w:cs="Times New Roman"/>
                    <w:bCs/>
                    <w:color w:val="000000" w:themeColor="text1"/>
                    <w:sz w:val="12"/>
                    <w:szCs w:val="12"/>
                  </w:rPr>
                  <w:fldChar w:fldCharType="separate"/>
                </w:r>
                <w:r w:rsidR="0074037F">
                  <w:rPr>
                    <w:rFonts w:ascii="Times New Roman" w:hAnsi="Times New Roman" w:cs="Times New Roman"/>
                    <w:b w:val="0"/>
                    <w:bCs/>
                    <w:noProof/>
                    <w:color w:val="000000" w:themeColor="text1"/>
                    <w:sz w:val="12"/>
                    <w:szCs w:val="12"/>
                  </w:rPr>
                  <w:t xml:space="preserve"> </w:t>
                </w:r>
                <w:r w:rsidR="0074037F" w:rsidRPr="0074037F">
                  <w:rPr>
                    <w:rFonts w:ascii="Times New Roman" w:hAnsi="Times New Roman" w:cs="Times New Roman"/>
                    <w:noProof/>
                    <w:color w:val="000000" w:themeColor="text1"/>
                    <w:sz w:val="12"/>
                    <w:szCs w:val="12"/>
                  </w:rPr>
                  <w:t>(Hughes, 1993)</w:t>
                </w:r>
                <w:r w:rsidR="00F554E9" w:rsidRPr="00F554E9">
                  <w:rPr>
                    <w:rFonts w:ascii="Times New Roman" w:hAnsi="Times New Roman" w:cs="Times New Roman"/>
                    <w:bCs/>
                    <w:color w:val="000000" w:themeColor="text1"/>
                    <w:sz w:val="12"/>
                    <w:szCs w:val="12"/>
                  </w:rPr>
                  <w:fldChar w:fldCharType="end"/>
                </w:r>
              </w:sdtContent>
            </w:sdt>
            <w:r w:rsidRPr="00F554E9">
              <w:rPr>
                <w:rFonts w:ascii="Times New Roman" w:hAnsi="Times New Roman" w:cs="Times New Roman"/>
                <w:b w:val="0"/>
                <w:bCs/>
                <w:color w:val="000000" w:themeColor="text1"/>
                <w:sz w:val="12"/>
                <w:szCs w:val="12"/>
              </w:rPr>
              <w:t>,[16]</w:t>
            </w:r>
            <w:sdt>
              <w:sdtPr>
                <w:rPr>
                  <w:rFonts w:ascii="Times New Roman" w:hAnsi="Times New Roman" w:cs="Times New Roman"/>
                  <w:bCs/>
                  <w:color w:val="000000" w:themeColor="text1"/>
                  <w:sz w:val="12"/>
                  <w:szCs w:val="12"/>
                </w:rPr>
                <w:id w:val="-465892903"/>
                <w:citation/>
              </w:sdtPr>
              <w:sdtEndPr/>
              <w:sdtContent>
                <w:r w:rsidR="00F554E9" w:rsidRPr="00F554E9">
                  <w:rPr>
                    <w:rFonts w:ascii="Times New Roman" w:hAnsi="Times New Roman" w:cs="Times New Roman"/>
                    <w:bCs/>
                    <w:color w:val="000000" w:themeColor="text1"/>
                    <w:sz w:val="12"/>
                    <w:szCs w:val="12"/>
                  </w:rPr>
                  <w:fldChar w:fldCharType="begin"/>
                </w:r>
                <w:r w:rsidR="00F554E9" w:rsidRPr="00F554E9">
                  <w:rPr>
                    <w:rFonts w:ascii="Times New Roman" w:hAnsi="Times New Roman" w:cs="Times New Roman"/>
                    <w:b w:val="0"/>
                    <w:bCs/>
                    <w:color w:val="000000" w:themeColor="text1"/>
                    <w:sz w:val="12"/>
                    <w:szCs w:val="12"/>
                  </w:rPr>
                  <w:instrText xml:space="preserve"> CITATION Hil96 \l 1033 </w:instrText>
                </w:r>
                <w:r w:rsidR="00F554E9" w:rsidRPr="00F554E9">
                  <w:rPr>
                    <w:rFonts w:ascii="Times New Roman" w:hAnsi="Times New Roman" w:cs="Times New Roman"/>
                    <w:bCs/>
                    <w:color w:val="000000" w:themeColor="text1"/>
                    <w:sz w:val="12"/>
                    <w:szCs w:val="12"/>
                  </w:rPr>
                  <w:fldChar w:fldCharType="separate"/>
                </w:r>
                <w:r w:rsidR="0074037F">
                  <w:rPr>
                    <w:rFonts w:ascii="Times New Roman" w:hAnsi="Times New Roman" w:cs="Times New Roman"/>
                    <w:b w:val="0"/>
                    <w:bCs/>
                    <w:noProof/>
                    <w:color w:val="000000" w:themeColor="text1"/>
                    <w:sz w:val="12"/>
                    <w:szCs w:val="12"/>
                  </w:rPr>
                  <w:t xml:space="preserve"> </w:t>
                </w:r>
                <w:r w:rsidR="0074037F" w:rsidRPr="0074037F">
                  <w:rPr>
                    <w:rFonts w:ascii="Times New Roman" w:hAnsi="Times New Roman" w:cs="Times New Roman"/>
                    <w:noProof/>
                    <w:color w:val="000000" w:themeColor="text1"/>
                    <w:sz w:val="12"/>
                    <w:szCs w:val="12"/>
                  </w:rPr>
                  <w:t>(Hillestad, Bennett, &amp; Moore, 1996)</w:t>
                </w:r>
                <w:r w:rsidR="00F554E9" w:rsidRPr="00F554E9">
                  <w:rPr>
                    <w:rFonts w:ascii="Times New Roman" w:hAnsi="Times New Roman" w:cs="Times New Roman"/>
                    <w:bCs/>
                    <w:color w:val="000000" w:themeColor="text1"/>
                    <w:sz w:val="12"/>
                    <w:szCs w:val="12"/>
                  </w:rPr>
                  <w:fldChar w:fldCharType="end"/>
                </w:r>
              </w:sdtContent>
            </w:sdt>
          </w:p>
        </w:tc>
      </w:tr>
    </w:tbl>
    <w:p w14:paraId="364E2BF5" w14:textId="31501891" w:rsidR="00526043" w:rsidRPr="00C725FC" w:rsidRDefault="00526043" w:rsidP="00526043">
      <w:pPr>
        <w:pStyle w:val="Heading1"/>
        <w:rPr>
          <w:rFonts w:ascii="Times New Roman" w:hAnsi="Times New Roman" w:cs="Times New Roman"/>
          <w:color w:val="000000" w:themeColor="text1"/>
          <w:sz w:val="20"/>
          <w:szCs w:val="20"/>
        </w:rPr>
        <w:sectPr w:rsidR="00526043" w:rsidRPr="00C725FC" w:rsidSect="000C7341">
          <w:pgSz w:w="8420" w:h="5954" w:orient="landscape" w:code="9"/>
          <w:pgMar w:top="567" w:right="567" w:bottom="567" w:left="567" w:header="284" w:footer="0" w:gutter="0"/>
          <w:pgBorders w:offsetFrom="page">
            <w:top w:val="single" w:sz="4" w:space="1" w:color="auto"/>
            <w:left w:val="single" w:sz="4" w:space="1" w:color="auto"/>
            <w:bottom w:val="single" w:sz="4" w:space="1" w:color="auto"/>
            <w:right w:val="single" w:sz="4" w:space="1" w:color="auto"/>
          </w:pgBorders>
          <w:cols w:space="708"/>
          <w:docGrid w:linePitch="360"/>
        </w:sectPr>
      </w:pPr>
    </w:p>
    <w:p w14:paraId="2F5B67D0" w14:textId="70AE6B76" w:rsidR="00EB49CC" w:rsidRPr="00D82293" w:rsidRDefault="00961FC1" w:rsidP="00D82293">
      <w:pPr>
        <w:pStyle w:val="Heading1"/>
        <w:numPr>
          <w:ilvl w:val="0"/>
          <w:numId w:val="18"/>
        </w:numPr>
        <w:spacing w:before="0" w:after="240" w:line="240" w:lineRule="auto"/>
        <w:ind w:left="432" w:hanging="432"/>
        <w:rPr>
          <w:rFonts w:ascii="Times New Roman" w:hAnsi="Times New Roman" w:cs="Times New Roman"/>
          <w:b/>
          <w:bCs/>
          <w:color w:val="000000" w:themeColor="text1"/>
          <w:spacing w:val="40"/>
          <w:sz w:val="20"/>
          <w:szCs w:val="20"/>
        </w:rPr>
      </w:pPr>
      <w:bookmarkStart w:id="20" w:name="_Toc119921714"/>
      <w:r w:rsidRPr="00D82293">
        <w:rPr>
          <w:rFonts w:ascii="Times New Roman" w:hAnsi="Times New Roman" w:cs="Times New Roman"/>
          <w:b/>
          <w:bCs/>
          <w:color w:val="000000" w:themeColor="text1"/>
          <w:spacing w:val="40"/>
          <w:sz w:val="20"/>
          <w:szCs w:val="20"/>
        </w:rPr>
        <w:lastRenderedPageBreak/>
        <w:t>System</w:t>
      </w:r>
      <w:r w:rsidRPr="00D82293">
        <w:rPr>
          <w:rFonts w:ascii="Times New Roman" w:hAnsi="Times New Roman" w:cs="Times New Roman"/>
          <w:b/>
          <w:bCs/>
          <w:color w:val="000000" w:themeColor="text1"/>
          <w:spacing w:val="40"/>
          <w:sz w:val="20"/>
          <w:szCs w:val="20"/>
        </w:rPr>
        <w:fldChar w:fldCharType="begin"/>
      </w:r>
      <w:r w:rsidRPr="00D82293">
        <w:rPr>
          <w:rFonts w:ascii="Times New Roman" w:hAnsi="Times New Roman" w:cs="Times New Roman"/>
          <w:b/>
          <w:bCs/>
          <w:color w:val="000000" w:themeColor="text1"/>
          <w:spacing w:val="40"/>
          <w:sz w:val="20"/>
          <w:szCs w:val="20"/>
        </w:rPr>
        <w:instrText xml:space="preserve"> XE "System" </w:instrText>
      </w:r>
      <w:r w:rsidRPr="00D82293">
        <w:rPr>
          <w:rFonts w:ascii="Times New Roman" w:hAnsi="Times New Roman" w:cs="Times New Roman"/>
          <w:b/>
          <w:bCs/>
          <w:color w:val="000000" w:themeColor="text1"/>
          <w:spacing w:val="40"/>
          <w:sz w:val="20"/>
          <w:szCs w:val="20"/>
        </w:rPr>
        <w:fldChar w:fldCharType="end"/>
      </w:r>
      <w:r w:rsidRPr="00D82293">
        <w:rPr>
          <w:rFonts w:ascii="Times New Roman" w:hAnsi="Times New Roman" w:cs="Times New Roman"/>
          <w:b/>
          <w:bCs/>
          <w:color w:val="000000" w:themeColor="text1"/>
          <w:spacing w:val="40"/>
          <w:sz w:val="20"/>
          <w:szCs w:val="20"/>
        </w:rPr>
        <w:t xml:space="preserve"> Composition</w:t>
      </w:r>
      <w:bookmarkEnd w:id="20"/>
      <w:r w:rsidR="00CB1DF6" w:rsidRPr="00D82293">
        <w:rPr>
          <w:rFonts w:ascii="Times New Roman" w:hAnsi="Times New Roman" w:cs="Times New Roman"/>
          <w:b/>
          <w:bCs/>
          <w:color w:val="000000" w:themeColor="text1"/>
          <w:spacing w:val="40"/>
          <w:sz w:val="20"/>
          <w:szCs w:val="20"/>
        </w:rPr>
        <w:t xml:space="preserve"> </w:t>
      </w:r>
      <w:r w:rsidR="008E7910" w:rsidRPr="00D82293">
        <w:rPr>
          <w:rFonts w:ascii="Times New Roman" w:hAnsi="Times New Roman" w:cs="Times New Roman"/>
          <w:b/>
          <w:bCs/>
          <w:color w:val="000000" w:themeColor="text1"/>
          <w:spacing w:val="40"/>
          <w:sz w:val="20"/>
          <w:szCs w:val="20"/>
        </w:rPr>
        <w:t>(Design</w:t>
      </w:r>
      <w:r w:rsidRPr="00D82293">
        <w:rPr>
          <w:rFonts w:ascii="Times New Roman" w:hAnsi="Times New Roman" w:cs="Times New Roman"/>
          <w:b/>
          <w:bCs/>
          <w:color w:val="000000" w:themeColor="text1"/>
          <w:spacing w:val="40"/>
          <w:sz w:val="20"/>
          <w:szCs w:val="20"/>
        </w:rPr>
        <w:t xml:space="preserve"> Constraints and Methodology</w:t>
      </w:r>
      <w:r w:rsidR="00CB1DF6" w:rsidRPr="00D82293">
        <w:rPr>
          <w:rFonts w:ascii="Times New Roman" w:hAnsi="Times New Roman" w:cs="Times New Roman"/>
          <w:b/>
          <w:bCs/>
          <w:color w:val="000000" w:themeColor="text1"/>
          <w:spacing w:val="40"/>
          <w:sz w:val="20"/>
          <w:szCs w:val="20"/>
        </w:rPr>
        <w:t>)</w:t>
      </w:r>
      <w:r w:rsidR="008479C2" w:rsidRPr="00D82293">
        <w:rPr>
          <w:rFonts w:ascii="Times New Roman" w:hAnsi="Times New Roman" w:cs="Times New Roman"/>
          <w:b/>
          <w:bCs/>
          <w:color w:val="000000" w:themeColor="text1"/>
          <w:spacing w:val="40"/>
          <w:sz w:val="20"/>
          <w:szCs w:val="20"/>
        </w:rPr>
        <w:t xml:space="preserve"> </w:t>
      </w:r>
    </w:p>
    <w:p w14:paraId="6E5D7770" w14:textId="35464D1C" w:rsidR="008479C2" w:rsidRPr="008479C2" w:rsidRDefault="008479C2" w:rsidP="008479C2">
      <w:pPr>
        <w:jc w:val="both"/>
        <w:rPr>
          <w:rFonts w:ascii="Times New Roman" w:hAnsi="Times New Roman" w:cs="Times New Roman"/>
          <w:color w:val="000000" w:themeColor="text1"/>
        </w:rPr>
      </w:pPr>
      <w:r w:rsidRPr="008479C2">
        <w:rPr>
          <w:rFonts w:ascii="Times New Roman" w:hAnsi="Times New Roman" w:cs="Times New Roman"/>
          <w:color w:val="000000" w:themeColor="text1"/>
        </w:rPr>
        <w:t xml:space="preserve">There are mainly two directions for </w:t>
      </w:r>
      <w:r w:rsidR="00013830">
        <w:rPr>
          <w:rFonts w:ascii="Times New Roman" w:hAnsi="Times New Roman" w:cs="Times New Roman"/>
          <w:color w:val="000000" w:themeColor="text1"/>
        </w:rPr>
        <w:t>viewing</w:t>
      </w:r>
      <w:r w:rsidRPr="008479C2">
        <w:rPr>
          <w:rFonts w:ascii="Times New Roman" w:hAnsi="Times New Roman" w:cs="Times New Roman"/>
          <w:color w:val="000000" w:themeColor="text1"/>
        </w:rPr>
        <w:t xml:space="preserve"> a system, </w:t>
      </w:r>
      <w:r w:rsidRPr="00023ECA">
        <w:rPr>
          <w:rFonts w:ascii="Times New Roman" w:hAnsi="Times New Roman" w:cs="Times New Roman"/>
          <w:b/>
          <w:bCs/>
          <w:color w:val="000000" w:themeColor="text1"/>
          <w:spacing w:val="60"/>
        </w:rPr>
        <w:t>bottom-up</w:t>
      </w:r>
      <w:r w:rsidRPr="008479C2">
        <w:rPr>
          <w:rFonts w:ascii="Times New Roman" w:hAnsi="Times New Roman" w:cs="Times New Roman"/>
          <w:color w:val="000000" w:themeColor="text1"/>
        </w:rPr>
        <w:t xml:space="preserve"> and </w:t>
      </w:r>
      <w:r w:rsidRPr="00023ECA">
        <w:rPr>
          <w:rFonts w:ascii="Times New Roman" w:hAnsi="Times New Roman" w:cs="Times New Roman"/>
          <w:b/>
          <w:bCs/>
          <w:color w:val="000000" w:themeColor="text1"/>
          <w:spacing w:val="60"/>
        </w:rPr>
        <w:t>top-down</w:t>
      </w:r>
      <w:r w:rsidRPr="008479C2">
        <w:rPr>
          <w:rFonts w:ascii="Times New Roman" w:hAnsi="Times New Roman" w:cs="Times New Roman"/>
          <w:color w:val="000000" w:themeColor="text1"/>
        </w:rPr>
        <w:t>.</w:t>
      </w:r>
      <w:r>
        <w:rPr>
          <w:rFonts w:ascii="Times New Roman" w:hAnsi="Times New Roman" w:cs="Times New Roman"/>
          <w:color w:val="000000" w:themeColor="text1"/>
        </w:rPr>
        <w:t xml:space="preserve"> </w:t>
      </w:r>
      <w:r w:rsidR="00013830">
        <w:rPr>
          <w:rFonts w:ascii="Times New Roman" w:hAnsi="Times New Roman" w:cs="Times New Roman"/>
          <w:color w:val="000000" w:themeColor="text1"/>
        </w:rPr>
        <w:t xml:space="preserve">For </w:t>
      </w:r>
      <w:r w:rsidR="00023ECA">
        <w:rPr>
          <w:rFonts w:ascii="Times New Roman" w:hAnsi="Times New Roman" w:cs="Times New Roman"/>
          <w:color w:val="000000" w:themeColor="text1"/>
        </w:rPr>
        <w:t>example,</w:t>
      </w:r>
      <w:r w:rsidR="00013830">
        <w:rPr>
          <w:rFonts w:ascii="Times New Roman" w:hAnsi="Times New Roman" w:cs="Times New Roman"/>
          <w:color w:val="000000" w:themeColor="text1"/>
        </w:rPr>
        <w:t xml:space="preserve"> </w:t>
      </w:r>
      <w:r w:rsidR="00023ECA">
        <w:rPr>
          <w:rFonts w:ascii="Times New Roman" w:hAnsi="Times New Roman" w:cs="Times New Roman"/>
          <w:color w:val="000000" w:themeColor="text1"/>
        </w:rPr>
        <w:t xml:space="preserve">the organizational structure of the </w:t>
      </w:r>
      <w:r w:rsidR="00013830">
        <w:rPr>
          <w:rFonts w:ascii="Times New Roman" w:hAnsi="Times New Roman" w:cs="Times New Roman"/>
          <w:color w:val="000000" w:themeColor="text1"/>
        </w:rPr>
        <w:t>Indian R</w:t>
      </w:r>
      <w:r>
        <w:rPr>
          <w:rFonts w:ascii="Times New Roman" w:hAnsi="Times New Roman" w:cs="Times New Roman"/>
          <w:color w:val="000000" w:themeColor="text1"/>
        </w:rPr>
        <w:t>ailway</w:t>
      </w:r>
      <w:r w:rsidR="00023ECA">
        <w:rPr>
          <w:rFonts w:ascii="Times New Roman" w:hAnsi="Times New Roman" w:cs="Times New Roman"/>
          <w:color w:val="000000" w:themeColor="text1"/>
        </w:rPr>
        <w:t xml:space="preserve"> from the top-down approach can be viewed as </w:t>
      </w:r>
      <w:r w:rsidR="00023ECA" w:rsidRPr="00023ECA">
        <w:rPr>
          <w:rFonts w:ascii="Times New Roman" w:hAnsi="Times New Roman" w:cs="Times New Roman"/>
          <w:b/>
          <w:bCs/>
          <w:color w:val="000000" w:themeColor="text1"/>
          <w:spacing w:val="60"/>
        </w:rPr>
        <w:t>Apex Level-Zon</w:t>
      </w:r>
      <w:r w:rsidR="004A0D1C">
        <w:rPr>
          <w:rFonts w:ascii="Times New Roman" w:hAnsi="Times New Roman" w:cs="Times New Roman"/>
          <w:b/>
          <w:bCs/>
          <w:color w:val="000000" w:themeColor="text1"/>
          <w:spacing w:val="60"/>
        </w:rPr>
        <w:t>al</w:t>
      </w:r>
      <w:r w:rsidR="00023ECA" w:rsidRPr="00023ECA">
        <w:rPr>
          <w:rFonts w:ascii="Times New Roman" w:hAnsi="Times New Roman" w:cs="Times New Roman"/>
          <w:b/>
          <w:bCs/>
          <w:color w:val="000000" w:themeColor="text1"/>
          <w:spacing w:val="60"/>
        </w:rPr>
        <w:t xml:space="preserve"> Level-Divisional Level </w:t>
      </w:r>
      <w:r w:rsidR="00023ECA">
        <w:rPr>
          <w:rFonts w:ascii="Times New Roman" w:hAnsi="Times New Roman" w:cs="Times New Roman"/>
          <w:color w:val="000000" w:themeColor="text1"/>
        </w:rPr>
        <w:t xml:space="preserve">and for </w:t>
      </w:r>
      <w:r w:rsidR="00695BC6">
        <w:rPr>
          <w:rFonts w:ascii="Times New Roman" w:hAnsi="Times New Roman" w:cs="Times New Roman"/>
          <w:color w:val="000000" w:themeColor="text1"/>
        </w:rPr>
        <w:t>bottom</w:t>
      </w:r>
      <w:r w:rsidR="00023ECA">
        <w:rPr>
          <w:rFonts w:ascii="Times New Roman" w:hAnsi="Times New Roman" w:cs="Times New Roman"/>
          <w:color w:val="000000" w:themeColor="text1"/>
        </w:rPr>
        <w:t xml:space="preserve">-up </w:t>
      </w:r>
      <w:r w:rsidR="00A76FB3">
        <w:rPr>
          <w:rFonts w:ascii="Times New Roman" w:hAnsi="Times New Roman" w:cs="Times New Roman"/>
          <w:color w:val="000000" w:themeColor="text1"/>
        </w:rPr>
        <w:t>it is</w:t>
      </w:r>
      <w:r w:rsidR="00023ECA">
        <w:rPr>
          <w:rFonts w:ascii="Times New Roman" w:hAnsi="Times New Roman" w:cs="Times New Roman"/>
          <w:color w:val="000000" w:themeColor="text1"/>
        </w:rPr>
        <w:t xml:space="preserve"> vice-versa.</w:t>
      </w:r>
      <w:r w:rsidR="004A0D1C">
        <w:rPr>
          <w:rFonts w:ascii="Times New Roman" w:hAnsi="Times New Roman" w:cs="Times New Roman"/>
          <w:color w:val="000000" w:themeColor="text1"/>
        </w:rPr>
        <w:t xml:space="preserve"> T</w:t>
      </w:r>
      <w:r>
        <w:rPr>
          <w:rFonts w:ascii="Times New Roman" w:hAnsi="Times New Roman" w:cs="Times New Roman"/>
          <w:color w:val="000000" w:themeColor="text1"/>
        </w:rPr>
        <w:t xml:space="preserve">he lower entity </w:t>
      </w:r>
      <w:r w:rsidR="004A0D1C">
        <w:rPr>
          <w:rFonts w:ascii="Times New Roman" w:hAnsi="Times New Roman" w:cs="Times New Roman"/>
          <w:color w:val="000000" w:themeColor="text1"/>
        </w:rPr>
        <w:t xml:space="preserve">in this system </w:t>
      </w:r>
      <w:r>
        <w:rPr>
          <w:rFonts w:ascii="Times New Roman" w:hAnsi="Times New Roman" w:cs="Times New Roman"/>
          <w:color w:val="000000" w:themeColor="text1"/>
        </w:rPr>
        <w:t>is a train and the higher entit</w:t>
      </w:r>
      <w:r w:rsidR="004A0D1C">
        <w:rPr>
          <w:rFonts w:ascii="Times New Roman" w:hAnsi="Times New Roman" w:cs="Times New Roman"/>
          <w:color w:val="000000" w:themeColor="text1"/>
        </w:rPr>
        <w:t>ies</w:t>
      </w:r>
      <w:r>
        <w:rPr>
          <w:rFonts w:ascii="Times New Roman" w:hAnsi="Times New Roman" w:cs="Times New Roman"/>
          <w:color w:val="000000" w:themeColor="text1"/>
        </w:rPr>
        <w:t xml:space="preserve"> </w:t>
      </w:r>
      <w:r w:rsidR="004A0D1C">
        <w:rPr>
          <w:rFonts w:ascii="Times New Roman" w:hAnsi="Times New Roman" w:cs="Times New Roman"/>
          <w:color w:val="000000" w:themeColor="text1"/>
        </w:rPr>
        <w:t>is</w:t>
      </w:r>
      <w:r>
        <w:rPr>
          <w:rFonts w:ascii="Times New Roman" w:hAnsi="Times New Roman" w:cs="Times New Roman"/>
          <w:color w:val="000000" w:themeColor="text1"/>
        </w:rPr>
        <w:t xml:space="preserve"> the </w:t>
      </w:r>
      <w:r w:rsidR="00013830">
        <w:rPr>
          <w:rFonts w:ascii="Times New Roman" w:hAnsi="Times New Roman" w:cs="Times New Roman"/>
          <w:color w:val="000000" w:themeColor="text1"/>
        </w:rPr>
        <w:t xml:space="preserve">Chief Engineer of a </w:t>
      </w:r>
      <w:r>
        <w:rPr>
          <w:rFonts w:ascii="Times New Roman" w:hAnsi="Times New Roman" w:cs="Times New Roman"/>
          <w:color w:val="000000" w:themeColor="text1"/>
        </w:rPr>
        <w:t xml:space="preserve">zone </w:t>
      </w:r>
      <w:r w:rsidR="00013830">
        <w:rPr>
          <w:rFonts w:ascii="Times New Roman" w:hAnsi="Times New Roman" w:cs="Times New Roman"/>
          <w:color w:val="000000" w:themeColor="text1"/>
        </w:rPr>
        <w:t>(</w:t>
      </w:r>
      <w:r>
        <w:rPr>
          <w:rFonts w:ascii="Times New Roman" w:hAnsi="Times New Roman" w:cs="Times New Roman"/>
          <w:color w:val="000000" w:themeColor="text1"/>
        </w:rPr>
        <w:t xml:space="preserve">Northern or Eastern </w:t>
      </w:r>
      <w:r w:rsidR="00013830">
        <w:rPr>
          <w:rFonts w:ascii="Times New Roman" w:hAnsi="Times New Roman" w:cs="Times New Roman"/>
          <w:color w:val="000000" w:themeColor="text1"/>
        </w:rPr>
        <w:t>R</w:t>
      </w:r>
      <w:r>
        <w:rPr>
          <w:rFonts w:ascii="Times New Roman" w:hAnsi="Times New Roman" w:cs="Times New Roman"/>
          <w:color w:val="000000" w:themeColor="text1"/>
        </w:rPr>
        <w:t>ailway</w:t>
      </w:r>
      <w:r w:rsidR="00013830">
        <w:rPr>
          <w:rFonts w:ascii="Times New Roman" w:hAnsi="Times New Roman" w:cs="Times New Roman"/>
          <w:color w:val="000000" w:themeColor="text1"/>
        </w:rPr>
        <w:t>)</w:t>
      </w:r>
      <w:r>
        <w:rPr>
          <w:rFonts w:ascii="Times New Roman" w:hAnsi="Times New Roman" w:cs="Times New Roman"/>
          <w:color w:val="000000" w:themeColor="text1"/>
        </w:rPr>
        <w:t>.</w:t>
      </w:r>
      <w:r w:rsidR="004A0D1C">
        <w:rPr>
          <w:rFonts w:ascii="Times New Roman" w:hAnsi="Times New Roman" w:cs="Times New Roman"/>
          <w:color w:val="000000" w:themeColor="text1"/>
        </w:rPr>
        <w:t xml:space="preserve"> For developing a management system for </w:t>
      </w:r>
      <w:r w:rsidR="004C0ECA">
        <w:rPr>
          <w:rFonts w:ascii="Times New Roman" w:hAnsi="Times New Roman" w:cs="Times New Roman"/>
          <w:color w:val="000000" w:themeColor="text1"/>
        </w:rPr>
        <w:t xml:space="preserve">such system both the approaches can be </w:t>
      </w:r>
      <w:r w:rsidR="00D82293">
        <w:rPr>
          <w:rFonts w:ascii="Times New Roman" w:hAnsi="Times New Roman" w:cs="Times New Roman"/>
          <w:color w:val="000000" w:themeColor="text1"/>
        </w:rPr>
        <w:t>followed provided</w:t>
      </w:r>
      <w:r w:rsidR="00B05C31">
        <w:rPr>
          <w:rFonts w:ascii="Times New Roman" w:hAnsi="Times New Roman" w:cs="Times New Roman"/>
          <w:color w:val="000000" w:themeColor="text1"/>
        </w:rPr>
        <w:t xml:space="preserve"> that the totality of the system is maintained.</w:t>
      </w:r>
    </w:p>
    <w:p w14:paraId="4C99E24E" w14:textId="628D416B" w:rsidR="00526043" w:rsidRPr="00D82293" w:rsidRDefault="00EB49CC" w:rsidP="00D82293">
      <w:pPr>
        <w:pStyle w:val="Heading1"/>
        <w:numPr>
          <w:ilvl w:val="1"/>
          <w:numId w:val="20"/>
        </w:numPr>
        <w:spacing w:before="0" w:after="240" w:line="240" w:lineRule="auto"/>
        <w:rPr>
          <w:rFonts w:ascii="Times New Roman" w:hAnsi="Times New Roman" w:cs="Times New Roman"/>
          <w:b/>
          <w:bCs/>
          <w:color w:val="000000" w:themeColor="text1"/>
          <w:spacing w:val="40"/>
          <w:sz w:val="20"/>
          <w:szCs w:val="20"/>
        </w:rPr>
      </w:pPr>
      <w:r>
        <w:rPr>
          <w:rFonts w:ascii="Times New Roman" w:hAnsi="Times New Roman" w:cs="Times New Roman"/>
          <w:b/>
          <w:bCs/>
          <w:color w:val="000000" w:themeColor="text1"/>
          <w:sz w:val="20"/>
          <w:szCs w:val="20"/>
        </w:rPr>
        <w:t xml:space="preserve"> </w:t>
      </w:r>
      <w:r w:rsidR="00A53399" w:rsidRPr="00D82293">
        <w:rPr>
          <w:rFonts w:ascii="Times New Roman" w:hAnsi="Times New Roman" w:cs="Times New Roman"/>
          <w:b/>
          <w:bCs/>
          <w:color w:val="000000" w:themeColor="text1"/>
          <w:spacing w:val="40"/>
          <w:sz w:val="20"/>
          <w:szCs w:val="20"/>
        </w:rPr>
        <w:t>MBSC</w:t>
      </w:r>
    </w:p>
    <w:p w14:paraId="468BAB98" w14:textId="17B7FEC5" w:rsidR="00526043" w:rsidRDefault="00526043" w:rsidP="00012502">
      <w:pPr>
        <w:spacing w:after="0" w:line="360" w:lineRule="auto"/>
        <w:ind w:right="68"/>
        <w:jc w:val="both"/>
        <w:rPr>
          <w:rFonts w:ascii="Times New Roman" w:hAnsi="Times New Roman" w:cs="Times New Roman"/>
          <w:color w:val="000000" w:themeColor="text1"/>
        </w:rPr>
      </w:pPr>
      <w:r w:rsidRPr="006E3C54">
        <w:rPr>
          <w:rFonts w:ascii="Times New Roman" w:hAnsi="Times New Roman" w:cs="Times New Roman"/>
          <w:b/>
          <w:bCs/>
          <w:color w:val="000000" w:themeColor="text1"/>
          <w:spacing w:val="60"/>
        </w:rPr>
        <w:t>Model Based System</w:t>
      </w:r>
      <w:r w:rsidRPr="006E3C54">
        <w:rPr>
          <w:rFonts w:ascii="Times New Roman" w:hAnsi="Times New Roman" w:cs="Times New Roman"/>
          <w:b/>
          <w:bCs/>
          <w:color w:val="000000" w:themeColor="text1"/>
          <w:spacing w:val="60"/>
        </w:rPr>
        <w:fldChar w:fldCharType="begin"/>
      </w:r>
      <w:r w:rsidRPr="006E3C54">
        <w:rPr>
          <w:rFonts w:ascii="Times New Roman" w:hAnsi="Times New Roman" w:cs="Times New Roman"/>
          <w:b/>
          <w:bCs/>
          <w:color w:val="000000" w:themeColor="text1"/>
          <w:spacing w:val="60"/>
        </w:rPr>
        <w:instrText xml:space="preserve"> XE "System" </w:instrText>
      </w:r>
      <w:r w:rsidRPr="006E3C54">
        <w:rPr>
          <w:rFonts w:ascii="Times New Roman" w:hAnsi="Times New Roman" w:cs="Times New Roman"/>
          <w:b/>
          <w:bCs/>
          <w:color w:val="000000" w:themeColor="text1"/>
          <w:spacing w:val="60"/>
        </w:rPr>
        <w:fldChar w:fldCharType="end"/>
      </w:r>
      <w:r w:rsidRPr="006E3C54">
        <w:rPr>
          <w:rFonts w:ascii="Times New Roman" w:hAnsi="Times New Roman" w:cs="Times New Roman"/>
          <w:b/>
          <w:bCs/>
          <w:color w:val="000000" w:themeColor="text1"/>
          <w:spacing w:val="60"/>
        </w:rPr>
        <w:fldChar w:fldCharType="begin"/>
      </w:r>
      <w:r w:rsidRPr="006E3C54">
        <w:rPr>
          <w:rFonts w:ascii="Times New Roman" w:hAnsi="Times New Roman" w:cs="Times New Roman"/>
          <w:b/>
          <w:bCs/>
          <w:color w:val="000000" w:themeColor="text1"/>
          <w:spacing w:val="60"/>
        </w:rPr>
        <w:instrText xml:space="preserve"> XE "System" </w:instrText>
      </w:r>
      <w:r w:rsidRPr="006E3C54">
        <w:rPr>
          <w:rFonts w:ascii="Times New Roman" w:hAnsi="Times New Roman" w:cs="Times New Roman"/>
          <w:b/>
          <w:bCs/>
          <w:color w:val="000000" w:themeColor="text1"/>
          <w:spacing w:val="60"/>
        </w:rPr>
        <w:fldChar w:fldCharType="end"/>
      </w:r>
      <w:r w:rsidRPr="006E3C54">
        <w:rPr>
          <w:rFonts w:ascii="Times New Roman" w:hAnsi="Times New Roman" w:cs="Times New Roman"/>
          <w:b/>
          <w:bCs/>
          <w:color w:val="000000" w:themeColor="text1"/>
          <w:spacing w:val="60"/>
        </w:rPr>
        <w:t xml:space="preserve"> Composition (MBSC)</w:t>
      </w:r>
      <w:r w:rsidRPr="006E3C54">
        <w:rPr>
          <w:rFonts w:ascii="Times New Roman" w:eastAsiaTheme="majorEastAsia" w:hAnsi="Times New Roman" w:cs="Times New Roman"/>
          <w:b/>
          <w:bCs/>
          <w:color w:val="000000" w:themeColor="text1"/>
          <w:spacing w:val="40"/>
        </w:rPr>
        <w:t xml:space="preserve"> </w:t>
      </w:r>
      <w:r w:rsidR="00FD7A75">
        <w:rPr>
          <w:rFonts w:ascii="Times New Roman" w:hAnsi="Times New Roman" w:cs="Times New Roman"/>
          <w:color w:val="000000" w:themeColor="text1"/>
        </w:rPr>
        <w:t>is</w:t>
      </w:r>
      <w:r w:rsidRPr="00C725FC">
        <w:rPr>
          <w:rFonts w:ascii="Times New Roman" w:hAnsi="Times New Roman" w:cs="Times New Roman"/>
          <w:color w:val="000000" w:themeColor="text1"/>
        </w:rPr>
        <w:t xml:space="preserve"> the emerging </w:t>
      </w:r>
      <w:r w:rsidR="00FD7A75">
        <w:rPr>
          <w:rFonts w:ascii="Times New Roman" w:hAnsi="Times New Roman" w:cs="Times New Roman"/>
          <w:color w:val="000000" w:themeColor="text1"/>
        </w:rPr>
        <w:t>technique of</w:t>
      </w:r>
      <w:r w:rsidRPr="00C725FC">
        <w:rPr>
          <w:rFonts w:ascii="Times New Roman" w:hAnsi="Times New Roman" w:cs="Times New Roman"/>
          <w:color w:val="000000" w:themeColor="text1"/>
        </w:rPr>
        <w:t xml:space="preserve"> system</w:t>
      </w:r>
      <w:r w:rsidR="00FD7A75">
        <w:rPr>
          <w:rFonts w:ascii="Times New Roman" w:hAnsi="Times New Roman" w:cs="Times New Roman"/>
          <w:color w:val="000000" w:themeColor="text1"/>
        </w:rPr>
        <w:t xml:space="preserve"> development</w:t>
      </w:r>
      <w:r w:rsidRPr="00C725FC">
        <w:rPr>
          <w:rFonts w:ascii="Times New Roman" w:hAnsi="Times New Roman" w:cs="Times New Roman"/>
          <w:color w:val="000000" w:themeColor="text1"/>
        </w:rPr>
        <w:t xml:space="preserve"> that assist in developing </w:t>
      </w:r>
      <w:r w:rsidRPr="006E3C54">
        <w:rPr>
          <w:rFonts w:ascii="Times New Roman" w:hAnsi="Times New Roman" w:cs="Times New Roman"/>
          <w:b/>
          <w:bCs/>
          <w:color w:val="000000" w:themeColor="text1"/>
          <w:spacing w:val="60"/>
        </w:rPr>
        <w:t>system’s architectures</w:t>
      </w:r>
      <w:r w:rsidRPr="00C725FC">
        <w:rPr>
          <w:rFonts w:ascii="Times New Roman" w:hAnsi="Times New Roman" w:cs="Times New Roman"/>
          <w:color w:val="000000" w:themeColor="text1"/>
        </w:rPr>
        <w:t xml:space="preserve"> based on the </w:t>
      </w:r>
      <w:r w:rsidR="00FD7A75">
        <w:rPr>
          <w:rFonts w:ascii="Times New Roman" w:hAnsi="Times New Roman" w:cs="Times New Roman"/>
          <w:color w:val="000000" w:themeColor="text1"/>
        </w:rPr>
        <w:t xml:space="preserve">modeling </w:t>
      </w:r>
      <w:r w:rsidRPr="00C725FC">
        <w:rPr>
          <w:rFonts w:ascii="Times New Roman" w:hAnsi="Times New Roman" w:cs="Times New Roman"/>
          <w:b/>
          <w:bCs/>
          <w:color w:val="000000" w:themeColor="text1"/>
        </w:rPr>
        <w:t>requirements</w:t>
      </w:r>
      <w:r w:rsidRPr="00C725FC">
        <w:rPr>
          <w:rFonts w:ascii="Times New Roman" w:hAnsi="Times New Roman" w:cs="Times New Roman"/>
          <w:color w:val="000000" w:themeColor="text1"/>
        </w:rPr>
        <w:t xml:space="preserve">. This architecture </w:t>
      </w:r>
      <w:r w:rsidR="00FD7A75">
        <w:rPr>
          <w:rFonts w:ascii="Times New Roman" w:hAnsi="Times New Roman" w:cs="Times New Roman"/>
          <w:color w:val="000000" w:themeColor="text1"/>
        </w:rPr>
        <w:t>is</w:t>
      </w:r>
      <w:r w:rsidRPr="00C725FC">
        <w:rPr>
          <w:rFonts w:ascii="Times New Roman" w:hAnsi="Times New Roman" w:cs="Times New Roman"/>
          <w:color w:val="000000" w:themeColor="text1"/>
        </w:rPr>
        <w:t xml:space="preserve"> used for </w:t>
      </w:r>
      <w:r w:rsidRPr="006E3C54">
        <w:rPr>
          <w:rFonts w:ascii="Times New Roman" w:hAnsi="Times New Roman" w:cs="Times New Roman"/>
          <w:b/>
          <w:bCs/>
          <w:color w:val="000000" w:themeColor="text1"/>
          <w:spacing w:val="60"/>
        </w:rPr>
        <w:lastRenderedPageBreak/>
        <w:t xml:space="preserve">designing, </w:t>
      </w:r>
      <w:proofErr w:type="gramStart"/>
      <w:r w:rsidRPr="006E3C54">
        <w:rPr>
          <w:rFonts w:ascii="Times New Roman" w:hAnsi="Times New Roman" w:cs="Times New Roman"/>
          <w:b/>
          <w:bCs/>
          <w:color w:val="000000" w:themeColor="text1"/>
          <w:spacing w:val="60"/>
        </w:rPr>
        <w:t>analyzing</w:t>
      </w:r>
      <w:proofErr w:type="gramEnd"/>
      <w:r w:rsidRPr="006E3C54">
        <w:rPr>
          <w:rFonts w:ascii="Times New Roman" w:hAnsi="Times New Roman" w:cs="Times New Roman"/>
          <w:b/>
          <w:bCs/>
          <w:color w:val="000000" w:themeColor="text1"/>
          <w:spacing w:val="60"/>
        </w:rPr>
        <w:t xml:space="preserve"> and testing</w:t>
      </w:r>
      <w:r w:rsidRPr="00C725FC">
        <w:rPr>
          <w:rFonts w:ascii="Times New Roman" w:hAnsi="Times New Roman" w:cs="Times New Roman"/>
          <w:color w:val="000000" w:themeColor="text1"/>
        </w:rPr>
        <w:t xml:space="preserve"> the system. </w:t>
      </w:r>
      <w:r w:rsidR="00A76FB3" w:rsidRPr="00C725FC">
        <w:rPr>
          <w:rFonts w:ascii="Times New Roman" w:hAnsi="Times New Roman" w:cs="Times New Roman"/>
          <w:color w:val="000000" w:themeColor="text1"/>
        </w:rPr>
        <w:t>Like</w:t>
      </w:r>
      <w:r w:rsidRPr="00C725FC">
        <w:rPr>
          <w:rFonts w:ascii="Times New Roman" w:hAnsi="Times New Roman" w:cs="Times New Roman"/>
          <w:color w:val="000000" w:themeColor="text1"/>
        </w:rPr>
        <w:t xml:space="preserve"> other systems</w:t>
      </w:r>
      <w:r w:rsidR="00FD7A75">
        <w:rPr>
          <w:rFonts w:ascii="Times New Roman" w:hAnsi="Times New Roman" w:cs="Times New Roman"/>
          <w:color w:val="000000" w:themeColor="text1"/>
        </w:rPr>
        <w:t xml:space="preserve"> developing techniques</w:t>
      </w:r>
      <w:r w:rsidRPr="00C725FC">
        <w:rPr>
          <w:rFonts w:ascii="Times New Roman" w:hAnsi="Times New Roman" w:cs="Times New Roman"/>
          <w:color w:val="000000" w:themeColor="text1"/>
        </w:rPr>
        <w:t xml:space="preserve"> th</w:t>
      </w:r>
      <w:r w:rsidR="001F1BA5">
        <w:rPr>
          <w:rFonts w:ascii="Times New Roman" w:hAnsi="Times New Roman" w:cs="Times New Roman"/>
          <w:color w:val="000000" w:themeColor="text1"/>
        </w:rPr>
        <w:t>is</w:t>
      </w:r>
      <w:r w:rsidRPr="00C725FC">
        <w:rPr>
          <w:rFonts w:ascii="Times New Roman" w:hAnsi="Times New Roman" w:cs="Times New Roman"/>
          <w:color w:val="000000" w:themeColor="text1"/>
        </w:rPr>
        <w:t xml:space="preserve"> also has four views:</w:t>
      </w:r>
    </w:p>
    <w:p w14:paraId="6A6260B8" w14:textId="77777777" w:rsidR="00A9577D" w:rsidRPr="00C725FC" w:rsidRDefault="00A9577D" w:rsidP="00012502">
      <w:pPr>
        <w:spacing w:after="0" w:line="360" w:lineRule="auto"/>
        <w:ind w:right="68"/>
        <w:jc w:val="both"/>
        <w:rPr>
          <w:rFonts w:ascii="Times New Roman" w:hAnsi="Times New Roman" w:cs="Times New Roman"/>
          <w:color w:val="000000" w:themeColor="text1"/>
        </w:rPr>
      </w:pPr>
    </w:p>
    <w:p w14:paraId="3A94B628" w14:textId="77777777" w:rsidR="00D82293" w:rsidRPr="00230162" w:rsidRDefault="00526043" w:rsidP="00D82293">
      <w:pPr>
        <w:pStyle w:val="ListParagraph"/>
        <w:numPr>
          <w:ilvl w:val="0"/>
          <w:numId w:val="9"/>
        </w:numPr>
        <w:spacing w:after="240" w:line="240" w:lineRule="auto"/>
        <w:ind w:left="432" w:right="72" w:hanging="432"/>
        <w:jc w:val="both"/>
        <w:rPr>
          <w:rFonts w:ascii="Times New Roman" w:hAnsi="Times New Roman" w:cs="Times New Roman"/>
          <w:b/>
          <w:bCs/>
          <w:i/>
          <w:iCs/>
          <w:color w:val="000000" w:themeColor="text1"/>
          <w:spacing w:val="40"/>
        </w:rPr>
      </w:pPr>
      <w:r w:rsidRPr="00230162">
        <w:rPr>
          <w:rFonts w:ascii="Times New Roman" w:hAnsi="Times New Roman" w:cs="Times New Roman"/>
          <w:b/>
          <w:bCs/>
          <w:i/>
          <w:iCs/>
          <w:color w:val="000000" w:themeColor="text1"/>
          <w:spacing w:val="40"/>
        </w:rPr>
        <w:t>System</w:t>
      </w:r>
      <w:r w:rsidR="00FD7A75" w:rsidRPr="00230162">
        <w:rPr>
          <w:rFonts w:ascii="Times New Roman" w:hAnsi="Times New Roman" w:cs="Times New Roman"/>
          <w:b/>
          <w:bCs/>
          <w:i/>
          <w:iCs/>
          <w:color w:val="000000" w:themeColor="text1"/>
          <w:spacing w:val="40"/>
        </w:rPr>
        <w:t xml:space="preserve"> Conceptualization</w:t>
      </w:r>
    </w:p>
    <w:p w14:paraId="7742B737" w14:textId="6D218914" w:rsidR="00526043" w:rsidRPr="00C725FC" w:rsidRDefault="00526043" w:rsidP="00D82293">
      <w:pPr>
        <w:pStyle w:val="ListParagraph"/>
        <w:spacing w:after="240" w:line="240" w:lineRule="auto"/>
        <w:ind w:left="432" w:right="72"/>
        <w:jc w:val="both"/>
        <w:rPr>
          <w:rFonts w:ascii="Times New Roman" w:hAnsi="Times New Roman" w:cs="Times New Roman"/>
          <w:b/>
          <w:bCs/>
          <w:i/>
          <w:iCs/>
          <w:color w:val="000000" w:themeColor="text1"/>
        </w:rPr>
      </w:pPr>
      <w:r w:rsidRPr="00C725FC">
        <w:rPr>
          <w:rFonts w:ascii="Times New Roman" w:hAnsi="Times New Roman" w:cs="Times New Roman"/>
          <w:b/>
          <w:bCs/>
          <w:i/>
          <w:iCs/>
          <w:color w:val="000000" w:themeColor="text1"/>
        </w:rPr>
        <w:fldChar w:fldCharType="begin"/>
      </w:r>
      <w:r w:rsidRPr="00C725FC">
        <w:rPr>
          <w:rFonts w:ascii="Times New Roman" w:hAnsi="Times New Roman" w:cs="Times New Roman"/>
          <w:color w:val="000000" w:themeColor="text1"/>
        </w:rPr>
        <w:instrText xml:space="preserve"> XE "System" </w:instrText>
      </w:r>
      <w:r w:rsidRPr="00C725FC">
        <w:rPr>
          <w:rFonts w:ascii="Times New Roman" w:hAnsi="Times New Roman" w:cs="Times New Roman"/>
          <w:b/>
          <w:bCs/>
          <w:i/>
          <w:iCs/>
          <w:color w:val="000000" w:themeColor="text1"/>
        </w:rPr>
        <w:fldChar w:fldCharType="end"/>
      </w:r>
    </w:p>
    <w:p w14:paraId="557BA061" w14:textId="72DAF61B" w:rsidR="00526043" w:rsidRPr="00C725FC" w:rsidRDefault="00526043" w:rsidP="006E3C54">
      <w:pPr>
        <w:pStyle w:val="ListParagraph"/>
        <w:numPr>
          <w:ilvl w:val="2"/>
          <w:numId w:val="10"/>
        </w:numPr>
        <w:spacing w:before="240" w:after="240" w:line="360" w:lineRule="auto"/>
        <w:ind w:right="72" w:hanging="288"/>
        <w:rPr>
          <w:rFonts w:ascii="Times New Roman" w:hAnsi="Times New Roman" w:cs="Times New Roman"/>
          <w:color w:val="000000" w:themeColor="text1"/>
        </w:rPr>
      </w:pPr>
      <w:r w:rsidRPr="006E3C54">
        <w:rPr>
          <w:rFonts w:ascii="Times New Roman" w:hAnsi="Times New Roman" w:cs="Times New Roman"/>
          <w:b/>
          <w:bCs/>
          <w:color w:val="000000" w:themeColor="text1"/>
          <w:spacing w:val="60"/>
        </w:rPr>
        <w:t>Problem or Operational View</w:t>
      </w:r>
      <w:r w:rsidRPr="00C725FC">
        <w:rPr>
          <w:rFonts w:ascii="Times New Roman" w:hAnsi="Times New Roman" w:cs="Times New Roman"/>
          <w:color w:val="000000" w:themeColor="text1"/>
        </w:rPr>
        <w:t xml:space="preserve">: problem that system will solve </w:t>
      </w:r>
    </w:p>
    <w:p w14:paraId="02C49C8F" w14:textId="242490F1" w:rsidR="00526043" w:rsidRPr="00C725FC" w:rsidRDefault="00526043" w:rsidP="006E3C54">
      <w:pPr>
        <w:pStyle w:val="ListParagraph"/>
        <w:numPr>
          <w:ilvl w:val="2"/>
          <w:numId w:val="10"/>
        </w:numPr>
        <w:spacing w:before="240" w:after="240" w:line="360" w:lineRule="auto"/>
        <w:ind w:left="709" w:right="68" w:hanging="284"/>
        <w:rPr>
          <w:rFonts w:ascii="Times New Roman" w:hAnsi="Times New Roman" w:cs="Times New Roman"/>
          <w:color w:val="000000" w:themeColor="text1"/>
        </w:rPr>
      </w:pPr>
      <w:r w:rsidRPr="006E3C54">
        <w:rPr>
          <w:rFonts w:ascii="Times New Roman" w:hAnsi="Times New Roman" w:cs="Times New Roman"/>
          <w:b/>
          <w:bCs/>
          <w:color w:val="000000" w:themeColor="text1"/>
          <w:spacing w:val="60"/>
        </w:rPr>
        <w:t>Solution or System</w:t>
      </w:r>
      <w:r w:rsidRPr="006E3C54">
        <w:rPr>
          <w:rFonts w:ascii="Times New Roman" w:hAnsi="Times New Roman" w:cs="Times New Roman"/>
          <w:b/>
          <w:bCs/>
          <w:color w:val="000000" w:themeColor="text1"/>
          <w:spacing w:val="60"/>
        </w:rPr>
        <w:fldChar w:fldCharType="begin"/>
      </w:r>
      <w:r w:rsidRPr="006E3C54">
        <w:rPr>
          <w:rFonts w:ascii="Times New Roman" w:hAnsi="Times New Roman" w:cs="Times New Roman"/>
          <w:b/>
          <w:bCs/>
          <w:color w:val="000000" w:themeColor="text1"/>
          <w:spacing w:val="60"/>
        </w:rPr>
        <w:instrText xml:space="preserve"> XE "System" </w:instrText>
      </w:r>
      <w:r w:rsidRPr="006E3C54">
        <w:rPr>
          <w:rFonts w:ascii="Times New Roman" w:hAnsi="Times New Roman" w:cs="Times New Roman"/>
          <w:b/>
          <w:bCs/>
          <w:color w:val="000000" w:themeColor="text1"/>
          <w:spacing w:val="60"/>
        </w:rPr>
        <w:fldChar w:fldCharType="end"/>
      </w:r>
      <w:r w:rsidRPr="006E3C54">
        <w:rPr>
          <w:rFonts w:ascii="Times New Roman" w:hAnsi="Times New Roman" w:cs="Times New Roman"/>
          <w:b/>
          <w:bCs/>
          <w:color w:val="000000" w:themeColor="text1"/>
          <w:spacing w:val="60"/>
        </w:rPr>
        <w:t xml:space="preserve"> View:</w:t>
      </w:r>
      <w:r w:rsidRPr="00C725FC">
        <w:rPr>
          <w:rFonts w:ascii="Times New Roman" w:hAnsi="Times New Roman" w:cs="Times New Roman"/>
          <w:color w:val="000000" w:themeColor="text1"/>
        </w:rPr>
        <w:t xml:space="preserve"> The system itself</w:t>
      </w:r>
    </w:p>
    <w:p w14:paraId="4BB6BBF7" w14:textId="6E0F4CD9" w:rsidR="00526043" w:rsidRPr="00C725FC" w:rsidRDefault="00526043" w:rsidP="006E3C54">
      <w:pPr>
        <w:pStyle w:val="ListParagraph"/>
        <w:numPr>
          <w:ilvl w:val="2"/>
          <w:numId w:val="10"/>
        </w:numPr>
        <w:spacing w:before="240" w:after="240" w:line="360" w:lineRule="auto"/>
        <w:ind w:left="709" w:right="68" w:hanging="284"/>
        <w:rPr>
          <w:rFonts w:ascii="Times New Roman" w:hAnsi="Times New Roman" w:cs="Times New Roman"/>
          <w:color w:val="000000" w:themeColor="text1"/>
        </w:rPr>
      </w:pPr>
      <w:r w:rsidRPr="006E3C54">
        <w:rPr>
          <w:rFonts w:ascii="Times New Roman" w:hAnsi="Times New Roman" w:cs="Times New Roman"/>
          <w:b/>
          <w:bCs/>
          <w:color w:val="000000" w:themeColor="text1"/>
          <w:spacing w:val="60"/>
        </w:rPr>
        <w:t>Logical View:</w:t>
      </w:r>
      <w:r w:rsidRPr="00C725FC">
        <w:rPr>
          <w:rFonts w:ascii="Times New Roman" w:hAnsi="Times New Roman" w:cs="Times New Roman"/>
          <w:color w:val="000000" w:themeColor="text1"/>
        </w:rPr>
        <w:t xml:space="preserve"> Conceptual view of the </w:t>
      </w:r>
      <w:r w:rsidR="00A34A85">
        <w:rPr>
          <w:rFonts w:ascii="Times New Roman" w:hAnsi="Times New Roman" w:cs="Times New Roman"/>
          <w:color w:val="000000" w:themeColor="text1"/>
        </w:rPr>
        <w:t>s</w:t>
      </w:r>
      <w:r w:rsidRPr="00C725FC">
        <w:rPr>
          <w:rFonts w:ascii="Times New Roman" w:hAnsi="Times New Roman" w:cs="Times New Roman"/>
          <w:color w:val="000000" w:themeColor="text1"/>
        </w:rPr>
        <w:t>ystem</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"System" </w:instrText>
      </w:r>
      <w:r w:rsidRPr="00C725FC">
        <w:rPr>
          <w:rFonts w:ascii="Times New Roman" w:hAnsi="Times New Roman" w:cs="Times New Roman"/>
          <w:color w:val="000000" w:themeColor="text1"/>
        </w:rPr>
        <w:fldChar w:fldCharType="end"/>
      </w:r>
    </w:p>
    <w:p w14:paraId="3C55DE68" w14:textId="0C7C5DFB" w:rsidR="00526043" w:rsidRPr="00C725FC" w:rsidRDefault="00526043" w:rsidP="006E3C54">
      <w:pPr>
        <w:pStyle w:val="ListParagraph"/>
        <w:numPr>
          <w:ilvl w:val="2"/>
          <w:numId w:val="10"/>
        </w:numPr>
        <w:spacing w:before="240" w:after="240" w:line="360" w:lineRule="auto"/>
        <w:ind w:left="709" w:right="68" w:hanging="284"/>
        <w:rPr>
          <w:rFonts w:ascii="Times New Roman" w:hAnsi="Times New Roman" w:cs="Times New Roman"/>
          <w:color w:val="000000" w:themeColor="text1"/>
        </w:rPr>
      </w:pPr>
      <w:r w:rsidRPr="006E3C54">
        <w:rPr>
          <w:rFonts w:ascii="Times New Roman" w:hAnsi="Times New Roman" w:cs="Times New Roman"/>
          <w:b/>
          <w:bCs/>
          <w:color w:val="000000" w:themeColor="text1"/>
          <w:spacing w:val="60"/>
        </w:rPr>
        <w:t>Physical View:</w:t>
      </w:r>
      <w:r w:rsidRPr="00C725FC">
        <w:rPr>
          <w:rFonts w:ascii="Times New Roman" w:hAnsi="Times New Roman" w:cs="Times New Roman"/>
          <w:color w:val="000000" w:themeColor="text1"/>
        </w:rPr>
        <w:t xml:space="preserve"> Actual </w:t>
      </w:r>
      <w:r w:rsidR="00A34A85">
        <w:rPr>
          <w:rFonts w:ascii="Times New Roman" w:hAnsi="Times New Roman" w:cs="Times New Roman"/>
          <w:color w:val="000000" w:themeColor="text1"/>
        </w:rPr>
        <w:t>p</w:t>
      </w:r>
      <w:r w:rsidRPr="00C725FC">
        <w:rPr>
          <w:rFonts w:ascii="Times New Roman" w:hAnsi="Times New Roman" w:cs="Times New Roman"/>
          <w:color w:val="000000" w:themeColor="text1"/>
        </w:rPr>
        <w:t xml:space="preserve">hysical view of the </w:t>
      </w:r>
      <w:r w:rsidR="00A34A85">
        <w:rPr>
          <w:rFonts w:ascii="Times New Roman" w:hAnsi="Times New Roman" w:cs="Times New Roman"/>
          <w:color w:val="000000" w:themeColor="text1"/>
        </w:rPr>
        <w:t>s</w:t>
      </w:r>
      <w:r w:rsidRPr="00C725FC">
        <w:rPr>
          <w:rFonts w:ascii="Times New Roman" w:hAnsi="Times New Roman" w:cs="Times New Roman"/>
          <w:color w:val="000000" w:themeColor="text1"/>
        </w:rPr>
        <w:t>ystem</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"System" </w:instrText>
      </w:r>
      <w:r w:rsidRPr="00C725FC">
        <w:rPr>
          <w:rFonts w:ascii="Times New Roman" w:hAnsi="Times New Roman" w:cs="Times New Roman"/>
          <w:color w:val="000000" w:themeColor="text1"/>
        </w:rPr>
        <w:fldChar w:fldCharType="end"/>
      </w:r>
    </w:p>
    <w:p w14:paraId="454206EF" w14:textId="77777777" w:rsidR="00526043" w:rsidRPr="00C725FC" w:rsidRDefault="00526043" w:rsidP="00526043">
      <w:pPr>
        <w:pStyle w:val="ListParagraph"/>
        <w:spacing w:after="0" w:line="240" w:lineRule="auto"/>
        <w:ind w:left="0" w:right="68"/>
        <w:jc w:val="both"/>
        <w:rPr>
          <w:rFonts w:ascii="Times New Roman" w:hAnsi="Times New Roman" w:cs="Times New Roman"/>
          <w:color w:val="000000" w:themeColor="text1"/>
        </w:rPr>
      </w:pPr>
    </w:p>
    <w:p w14:paraId="1110DFC9" w14:textId="77777777" w:rsidR="00526043" w:rsidRPr="00C725FC" w:rsidRDefault="00526043" w:rsidP="00526043">
      <w:pPr>
        <w:pStyle w:val="ListParagraph"/>
        <w:spacing w:after="0" w:line="240" w:lineRule="auto"/>
        <w:ind w:left="0" w:right="68"/>
        <w:jc w:val="both"/>
        <w:rPr>
          <w:rFonts w:ascii="Times New Roman" w:hAnsi="Times New Roman" w:cs="Times New Roman"/>
          <w:color w:val="000000" w:themeColor="text1"/>
        </w:rPr>
      </w:pPr>
    </w:p>
    <w:p w14:paraId="27D21F31" w14:textId="77777777" w:rsidR="001F1BA5" w:rsidRDefault="001F1BA5" w:rsidP="00526043">
      <w:pPr>
        <w:pStyle w:val="ListParagraph"/>
        <w:keepNext/>
        <w:spacing w:after="0" w:line="240" w:lineRule="auto"/>
        <w:ind w:left="0" w:right="68"/>
        <w:jc w:val="center"/>
        <w:rPr>
          <w:rFonts w:ascii="Times New Roman" w:hAnsi="Times New Roman" w:cs="Times New Roman"/>
          <w:color w:val="000000" w:themeColor="text1"/>
        </w:rPr>
      </w:pPr>
    </w:p>
    <w:p w14:paraId="3920E88D" w14:textId="1D533B62" w:rsidR="000E731D" w:rsidRPr="000E731D" w:rsidRDefault="000E731D" w:rsidP="000E731D">
      <w:pPr>
        <w:tabs>
          <w:tab w:val="center" w:pos="2333"/>
        </w:tabs>
        <w:sectPr w:rsidR="000E731D" w:rsidRPr="000E731D" w:rsidSect="000C7341">
          <w:pgSz w:w="5954" w:h="8420" w:code="9"/>
          <w:pgMar w:top="426" w:right="567" w:bottom="851" w:left="567" w:header="283" w:footer="283" w:gutter="0"/>
          <w:pgBorders w:offsetFrom="page">
            <w:top w:val="single" w:sz="4" w:space="1" w:color="auto"/>
            <w:left w:val="single" w:sz="4" w:space="1" w:color="auto"/>
            <w:bottom w:val="single" w:sz="4" w:space="1" w:color="auto"/>
            <w:right w:val="single" w:sz="4" w:space="1" w:color="auto"/>
          </w:pgBorders>
          <w:cols w:space="708"/>
          <w:docGrid w:linePitch="360"/>
        </w:sectPr>
      </w:pPr>
      <w:r>
        <w:tab/>
      </w:r>
    </w:p>
    <w:p w14:paraId="4F65D725" w14:textId="221D3D56" w:rsidR="00526043" w:rsidRPr="00C725FC" w:rsidRDefault="00E73FA3" w:rsidP="00526043">
      <w:pPr>
        <w:pStyle w:val="ListParagraph"/>
        <w:keepNext/>
        <w:spacing w:after="0" w:line="240" w:lineRule="auto"/>
        <w:ind w:left="0" w:right="68"/>
        <w:jc w:val="center"/>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3115E459" wp14:editId="5A8C3963">
            <wp:extent cx="4011283" cy="261302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32030" cy="2626540"/>
                    </a:xfrm>
                    <a:prstGeom prst="rect">
                      <a:avLst/>
                    </a:prstGeom>
                    <a:noFill/>
                    <a:ln>
                      <a:noFill/>
                    </a:ln>
                  </pic:spPr>
                </pic:pic>
              </a:graphicData>
            </a:graphic>
          </wp:inline>
        </w:drawing>
      </w:r>
    </w:p>
    <w:p w14:paraId="40D00296" w14:textId="4E067CFC" w:rsidR="001F1BA5" w:rsidRPr="003826F3" w:rsidRDefault="00526043" w:rsidP="003826F3">
      <w:pPr>
        <w:pStyle w:val="Caption"/>
        <w:spacing w:before="120"/>
        <w:jc w:val="center"/>
        <w:rPr>
          <w:rFonts w:ascii="Times New Roman" w:hAnsi="Times New Roman" w:cs="Times New Roman"/>
          <w:i w:val="0"/>
          <w:iCs w:val="0"/>
          <w:color w:val="000000" w:themeColor="text1"/>
          <w:sz w:val="20"/>
          <w:szCs w:val="20"/>
        </w:rPr>
        <w:sectPr w:rsidR="001F1BA5" w:rsidRPr="003826F3" w:rsidSect="000C7341">
          <w:pgSz w:w="8420" w:h="5954" w:orient="landscape" w:code="9"/>
          <w:pgMar w:top="567" w:right="709" w:bottom="720" w:left="851" w:header="0" w:footer="0" w:gutter="0"/>
          <w:pgBorders w:offsetFrom="page">
            <w:top w:val="single" w:sz="4" w:space="1" w:color="auto"/>
            <w:left w:val="single" w:sz="4" w:space="1" w:color="auto"/>
            <w:bottom w:val="single" w:sz="4" w:space="1" w:color="auto"/>
            <w:right w:val="single" w:sz="4" w:space="1" w:color="auto"/>
          </w:pgBorders>
          <w:cols w:space="708"/>
          <w:docGrid w:linePitch="360"/>
        </w:sectPr>
      </w:pPr>
      <w:bookmarkStart w:id="21" w:name="_Toc119670380"/>
      <w:r w:rsidRPr="00C725FC">
        <w:rPr>
          <w:rFonts w:ascii="Times New Roman" w:hAnsi="Times New Roman" w:cs="Times New Roman"/>
          <w:i w:val="0"/>
          <w:iCs w:val="0"/>
          <w:color w:val="000000" w:themeColor="text1"/>
          <w:sz w:val="20"/>
          <w:szCs w:val="20"/>
        </w:rPr>
        <w:t xml:space="preserve">Figure </w:t>
      </w:r>
      <w:r w:rsidRPr="00C725FC">
        <w:rPr>
          <w:rFonts w:ascii="Times New Roman" w:hAnsi="Times New Roman" w:cs="Times New Roman"/>
          <w:i w:val="0"/>
          <w:iCs w:val="0"/>
          <w:color w:val="000000" w:themeColor="text1"/>
          <w:sz w:val="20"/>
          <w:szCs w:val="20"/>
        </w:rPr>
        <w:fldChar w:fldCharType="begin"/>
      </w:r>
      <w:r w:rsidRPr="00C725FC">
        <w:rPr>
          <w:rFonts w:ascii="Times New Roman" w:hAnsi="Times New Roman" w:cs="Times New Roman"/>
          <w:i w:val="0"/>
          <w:iCs w:val="0"/>
          <w:color w:val="000000" w:themeColor="text1"/>
          <w:sz w:val="20"/>
          <w:szCs w:val="20"/>
        </w:rPr>
        <w:instrText xml:space="preserve"> SEQ Figure \* ARABIC </w:instrText>
      </w:r>
      <w:r w:rsidRPr="00C725FC">
        <w:rPr>
          <w:rFonts w:ascii="Times New Roman" w:hAnsi="Times New Roman" w:cs="Times New Roman"/>
          <w:i w:val="0"/>
          <w:iCs w:val="0"/>
          <w:color w:val="000000" w:themeColor="text1"/>
          <w:sz w:val="20"/>
          <w:szCs w:val="20"/>
        </w:rPr>
        <w:fldChar w:fldCharType="separate"/>
      </w:r>
      <w:r w:rsidR="005F6F39">
        <w:rPr>
          <w:rFonts w:ascii="Times New Roman" w:hAnsi="Times New Roman" w:cs="Times New Roman"/>
          <w:i w:val="0"/>
          <w:iCs w:val="0"/>
          <w:noProof/>
          <w:color w:val="000000" w:themeColor="text1"/>
          <w:sz w:val="20"/>
          <w:szCs w:val="20"/>
        </w:rPr>
        <w:t>6</w:t>
      </w:r>
      <w:r w:rsidRPr="00C725FC">
        <w:rPr>
          <w:rFonts w:ascii="Times New Roman" w:hAnsi="Times New Roman" w:cs="Times New Roman"/>
          <w:i w:val="0"/>
          <w:iCs w:val="0"/>
          <w:color w:val="000000" w:themeColor="text1"/>
          <w:sz w:val="20"/>
          <w:szCs w:val="20"/>
        </w:rPr>
        <w:fldChar w:fldCharType="end"/>
      </w:r>
      <w:r w:rsidRPr="00C725FC">
        <w:rPr>
          <w:rFonts w:ascii="Times New Roman" w:hAnsi="Times New Roman" w:cs="Times New Roman"/>
          <w:i w:val="0"/>
          <w:iCs w:val="0"/>
          <w:color w:val="000000" w:themeColor="text1"/>
          <w:sz w:val="20"/>
          <w:szCs w:val="20"/>
          <w:lang w:val="en-IN"/>
        </w:rPr>
        <w:t>.Problem-Solution, Logical-Physical Views of the system</w:t>
      </w:r>
      <w:bookmarkEnd w:id="21"/>
    </w:p>
    <w:tbl>
      <w:tblPr>
        <w:tblStyle w:val="FinancialTable"/>
        <w:tblpPr w:leftFromText="181" w:rightFromText="181" w:vertAnchor="page" w:horzAnchor="margin" w:tblpY="154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0"/>
        <w:gridCol w:w="1843"/>
        <w:gridCol w:w="1002"/>
        <w:gridCol w:w="1735"/>
      </w:tblGrid>
      <w:tr w:rsidR="003826F3" w:rsidRPr="001F1BA5" w14:paraId="5E03C5EC" w14:textId="77777777" w:rsidTr="003826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auto"/>
            </w:tcBorders>
            <w:vAlign w:val="center"/>
          </w:tcPr>
          <w:p w14:paraId="7CE82AC1" w14:textId="77777777" w:rsidR="003826F3" w:rsidRPr="001F1BA5" w:rsidRDefault="003826F3" w:rsidP="003826F3">
            <w:pPr>
              <w:spacing w:before="0" w:after="0" w:line="240" w:lineRule="auto"/>
              <w:jc w:val="center"/>
              <w:rPr>
                <w:rFonts w:ascii="Times New Roman" w:hAnsi="Times New Roman" w:cs="Times New Roman"/>
                <w:color w:val="000000" w:themeColor="text1"/>
                <w:sz w:val="18"/>
                <w:szCs w:val="18"/>
              </w:rPr>
            </w:pPr>
            <w:r w:rsidRPr="001F1BA5">
              <w:rPr>
                <w:rFonts w:ascii="Times New Roman" w:hAnsi="Times New Roman" w:cs="Times New Roman"/>
                <w:color w:val="000000" w:themeColor="text1"/>
                <w:sz w:val="18"/>
                <w:szCs w:val="18"/>
              </w:rPr>
              <w:lastRenderedPageBreak/>
              <w:t>Problem View</w:t>
            </w:r>
          </w:p>
        </w:tc>
        <w:tc>
          <w:tcPr>
            <w:tcW w:w="0" w:type="auto"/>
            <w:vMerge w:val="restart"/>
            <w:tcBorders>
              <w:top w:val="single" w:sz="4" w:space="0" w:color="auto"/>
            </w:tcBorders>
            <w:vAlign w:val="center"/>
          </w:tcPr>
          <w:p w14:paraId="71BD3A4D" w14:textId="77777777" w:rsidR="003826F3" w:rsidRPr="001F1BA5" w:rsidRDefault="003826F3" w:rsidP="003826F3">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1F1BA5">
              <w:rPr>
                <w:rFonts w:ascii="Times New Roman" w:hAnsi="Times New Roman" w:cs="Times New Roman"/>
                <w:color w:val="000000" w:themeColor="text1"/>
                <w:sz w:val="18"/>
                <w:szCs w:val="18"/>
              </w:rPr>
              <w:t>Solution View</w:t>
            </w:r>
          </w:p>
        </w:tc>
        <w:tc>
          <w:tcPr>
            <w:tcW w:w="0" w:type="auto"/>
            <w:gridSpan w:val="2"/>
            <w:tcBorders>
              <w:top w:val="single" w:sz="4" w:space="0" w:color="auto"/>
              <w:bottom w:val="single" w:sz="4" w:space="0" w:color="auto"/>
            </w:tcBorders>
          </w:tcPr>
          <w:p w14:paraId="0372967C" w14:textId="77777777" w:rsidR="003826F3" w:rsidRPr="001F1BA5" w:rsidRDefault="003826F3" w:rsidP="003826F3">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1F1BA5">
              <w:rPr>
                <w:rFonts w:ascii="Times New Roman" w:hAnsi="Times New Roman" w:cs="Times New Roman"/>
                <w:color w:val="000000" w:themeColor="text1"/>
                <w:sz w:val="18"/>
                <w:szCs w:val="18"/>
              </w:rPr>
              <w:t>System</w:t>
            </w:r>
            <w:r w:rsidRPr="001F1BA5">
              <w:rPr>
                <w:rFonts w:ascii="Times New Roman" w:hAnsi="Times New Roman" w:cs="Times New Roman"/>
                <w:color w:val="000000" w:themeColor="text1"/>
                <w:sz w:val="18"/>
                <w:szCs w:val="18"/>
              </w:rPr>
              <w:fldChar w:fldCharType="begin"/>
            </w:r>
            <w:r w:rsidRPr="001F1BA5">
              <w:rPr>
                <w:rFonts w:ascii="Times New Roman" w:hAnsi="Times New Roman" w:cs="Times New Roman"/>
                <w:color w:val="000000" w:themeColor="text1"/>
                <w:sz w:val="18"/>
                <w:szCs w:val="18"/>
              </w:rPr>
              <w:instrText xml:space="preserve"> XE "System" </w:instrText>
            </w:r>
            <w:r w:rsidRPr="001F1BA5">
              <w:rPr>
                <w:rFonts w:ascii="Times New Roman" w:hAnsi="Times New Roman" w:cs="Times New Roman"/>
                <w:color w:val="000000" w:themeColor="text1"/>
                <w:sz w:val="18"/>
                <w:szCs w:val="18"/>
              </w:rPr>
              <w:fldChar w:fldCharType="end"/>
            </w:r>
            <w:r w:rsidRPr="001F1BA5">
              <w:rPr>
                <w:rFonts w:ascii="Times New Roman" w:hAnsi="Times New Roman" w:cs="Times New Roman"/>
                <w:color w:val="000000" w:themeColor="text1"/>
                <w:sz w:val="18"/>
                <w:szCs w:val="18"/>
              </w:rPr>
              <w:t xml:space="preserve"> Complexity</w:t>
            </w:r>
          </w:p>
        </w:tc>
      </w:tr>
      <w:tr w:rsidR="003826F3" w:rsidRPr="001F1BA5" w14:paraId="5E870FE2" w14:textId="77777777" w:rsidTr="003826F3">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auto"/>
            </w:tcBorders>
          </w:tcPr>
          <w:p w14:paraId="51CCD563" w14:textId="77777777" w:rsidR="003826F3" w:rsidRPr="001F1BA5" w:rsidRDefault="003826F3" w:rsidP="003826F3">
            <w:pPr>
              <w:spacing w:before="0" w:after="0" w:line="240" w:lineRule="auto"/>
              <w:jc w:val="both"/>
              <w:rPr>
                <w:rFonts w:ascii="Times New Roman" w:hAnsi="Times New Roman" w:cs="Times New Roman"/>
                <w:color w:val="000000" w:themeColor="text1"/>
                <w:sz w:val="18"/>
                <w:szCs w:val="18"/>
              </w:rPr>
            </w:pPr>
          </w:p>
        </w:tc>
        <w:tc>
          <w:tcPr>
            <w:tcW w:w="0" w:type="auto"/>
            <w:vMerge/>
            <w:tcBorders>
              <w:bottom w:val="single" w:sz="4" w:space="0" w:color="auto"/>
            </w:tcBorders>
          </w:tcPr>
          <w:p w14:paraId="3A230AF6" w14:textId="77777777" w:rsidR="003826F3" w:rsidRPr="001F1BA5" w:rsidRDefault="003826F3" w:rsidP="003826F3">
            <w:pPr>
              <w:spacing w:before="0"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p>
        </w:tc>
        <w:tc>
          <w:tcPr>
            <w:tcW w:w="0" w:type="auto"/>
            <w:tcBorders>
              <w:top w:val="single" w:sz="4" w:space="0" w:color="auto"/>
              <w:bottom w:val="single" w:sz="4" w:space="0" w:color="auto"/>
            </w:tcBorders>
          </w:tcPr>
          <w:p w14:paraId="6D684A98" w14:textId="77777777" w:rsidR="003826F3" w:rsidRPr="001F1BA5" w:rsidRDefault="003826F3" w:rsidP="003826F3">
            <w:pPr>
              <w:spacing w:before="0"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18"/>
                <w:szCs w:val="18"/>
              </w:rPr>
            </w:pPr>
            <w:r w:rsidRPr="001F1BA5">
              <w:rPr>
                <w:rFonts w:ascii="Times New Roman" w:hAnsi="Times New Roman" w:cs="Times New Roman"/>
                <w:b/>
                <w:bCs/>
                <w:color w:val="000000" w:themeColor="text1"/>
                <w:sz w:val="18"/>
                <w:szCs w:val="18"/>
              </w:rPr>
              <w:t>Logical</w:t>
            </w:r>
          </w:p>
        </w:tc>
        <w:tc>
          <w:tcPr>
            <w:tcW w:w="0" w:type="auto"/>
            <w:tcBorders>
              <w:top w:val="single" w:sz="4" w:space="0" w:color="auto"/>
              <w:bottom w:val="single" w:sz="4" w:space="0" w:color="auto"/>
            </w:tcBorders>
          </w:tcPr>
          <w:p w14:paraId="55029125" w14:textId="77777777" w:rsidR="003826F3" w:rsidRPr="001F1BA5" w:rsidRDefault="003826F3" w:rsidP="003826F3">
            <w:pPr>
              <w:spacing w:before="0"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18"/>
                <w:szCs w:val="18"/>
              </w:rPr>
            </w:pPr>
            <w:r w:rsidRPr="001F1BA5">
              <w:rPr>
                <w:rFonts w:ascii="Times New Roman" w:hAnsi="Times New Roman" w:cs="Times New Roman"/>
                <w:b/>
                <w:bCs/>
                <w:color w:val="000000" w:themeColor="text1"/>
                <w:sz w:val="18"/>
                <w:szCs w:val="18"/>
              </w:rPr>
              <w:t>Physical</w:t>
            </w:r>
          </w:p>
        </w:tc>
      </w:tr>
      <w:tr w:rsidR="003826F3" w:rsidRPr="001F1BA5" w14:paraId="2842CE8C" w14:textId="77777777" w:rsidTr="003826F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tcPr>
          <w:p w14:paraId="7E7929F7" w14:textId="77777777" w:rsidR="003826F3" w:rsidRPr="001F1BA5" w:rsidRDefault="003826F3" w:rsidP="003826F3">
            <w:pPr>
              <w:pStyle w:val="ListParagraph"/>
              <w:numPr>
                <w:ilvl w:val="0"/>
                <w:numId w:val="12"/>
              </w:numPr>
              <w:spacing w:before="0" w:after="0" w:line="240" w:lineRule="auto"/>
              <w:jc w:val="both"/>
              <w:rPr>
                <w:rFonts w:ascii="Times New Roman" w:hAnsi="Times New Roman" w:cs="Times New Roman"/>
                <w:color w:val="000000" w:themeColor="text1"/>
                <w:sz w:val="18"/>
                <w:szCs w:val="18"/>
              </w:rPr>
            </w:pPr>
            <w:r w:rsidRPr="001F1BA5">
              <w:rPr>
                <w:rFonts w:ascii="Times New Roman" w:hAnsi="Times New Roman" w:cs="Times New Roman"/>
                <w:color w:val="000000" w:themeColor="text1"/>
                <w:sz w:val="18"/>
                <w:szCs w:val="18"/>
              </w:rPr>
              <w:t>User’s Perspective</w:t>
            </w:r>
          </w:p>
        </w:tc>
        <w:tc>
          <w:tcPr>
            <w:tcW w:w="0" w:type="auto"/>
            <w:tcBorders>
              <w:top w:val="single" w:sz="4" w:space="0" w:color="auto"/>
            </w:tcBorders>
          </w:tcPr>
          <w:p w14:paraId="094BD2E8" w14:textId="77777777" w:rsidR="003826F3" w:rsidRPr="001F1BA5" w:rsidRDefault="003826F3" w:rsidP="003826F3">
            <w:pPr>
              <w:pStyle w:val="ListParagraph"/>
              <w:numPr>
                <w:ilvl w:val="0"/>
                <w:numId w:val="11"/>
              </w:numPr>
              <w:spacing w:before="0" w:after="0" w:line="240" w:lineRule="auto"/>
              <w:ind w:left="285" w:hanging="28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proofErr w:type="spellStart"/>
            <w:r w:rsidRPr="001F1BA5">
              <w:rPr>
                <w:rFonts w:ascii="Times New Roman" w:hAnsi="Times New Roman" w:cs="Times New Roman"/>
                <w:color w:val="000000" w:themeColor="text1"/>
                <w:sz w:val="18"/>
                <w:szCs w:val="18"/>
              </w:rPr>
              <w:t>Behaviour</w:t>
            </w:r>
            <w:proofErr w:type="spellEnd"/>
            <w:r w:rsidRPr="001F1BA5">
              <w:rPr>
                <w:rFonts w:ascii="Times New Roman" w:hAnsi="Times New Roman" w:cs="Times New Roman"/>
                <w:color w:val="000000" w:themeColor="text1"/>
                <w:sz w:val="18"/>
                <w:szCs w:val="18"/>
              </w:rPr>
              <w:t xml:space="preserve"> of the System</w:t>
            </w:r>
            <w:r w:rsidRPr="001F1BA5">
              <w:rPr>
                <w:rFonts w:ascii="Times New Roman" w:hAnsi="Times New Roman" w:cs="Times New Roman"/>
                <w:color w:val="000000" w:themeColor="text1"/>
                <w:sz w:val="18"/>
                <w:szCs w:val="18"/>
              </w:rPr>
              <w:fldChar w:fldCharType="begin"/>
            </w:r>
            <w:r w:rsidRPr="001F1BA5">
              <w:rPr>
                <w:rFonts w:ascii="Times New Roman" w:hAnsi="Times New Roman" w:cs="Times New Roman"/>
                <w:color w:val="000000" w:themeColor="text1"/>
                <w:sz w:val="18"/>
                <w:szCs w:val="18"/>
              </w:rPr>
              <w:instrText xml:space="preserve"> XE "System" </w:instrText>
            </w:r>
            <w:r w:rsidRPr="001F1BA5">
              <w:rPr>
                <w:rFonts w:ascii="Times New Roman" w:hAnsi="Times New Roman" w:cs="Times New Roman"/>
                <w:color w:val="000000" w:themeColor="text1"/>
                <w:sz w:val="18"/>
                <w:szCs w:val="18"/>
              </w:rPr>
              <w:fldChar w:fldCharType="end"/>
            </w:r>
          </w:p>
        </w:tc>
        <w:tc>
          <w:tcPr>
            <w:tcW w:w="0" w:type="auto"/>
            <w:tcBorders>
              <w:top w:val="single" w:sz="4" w:space="0" w:color="auto"/>
            </w:tcBorders>
          </w:tcPr>
          <w:p w14:paraId="3CE6D098" w14:textId="77777777" w:rsidR="003826F3" w:rsidRPr="001F1BA5" w:rsidRDefault="003826F3" w:rsidP="003826F3">
            <w:pPr>
              <w:spacing w:before="0"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1F1BA5">
              <w:rPr>
                <w:rFonts w:ascii="Times New Roman" w:hAnsi="Times New Roman" w:cs="Times New Roman"/>
                <w:color w:val="000000" w:themeColor="text1"/>
                <w:sz w:val="18"/>
                <w:szCs w:val="18"/>
              </w:rPr>
              <w:t>Changes over time</w:t>
            </w:r>
          </w:p>
        </w:tc>
        <w:tc>
          <w:tcPr>
            <w:tcW w:w="0" w:type="auto"/>
            <w:vMerge w:val="restart"/>
            <w:tcBorders>
              <w:top w:val="single" w:sz="4" w:space="0" w:color="auto"/>
            </w:tcBorders>
          </w:tcPr>
          <w:p w14:paraId="7DDD278A" w14:textId="77777777" w:rsidR="003826F3" w:rsidRPr="001F1BA5" w:rsidRDefault="003826F3" w:rsidP="003826F3">
            <w:pPr>
              <w:spacing w:before="0"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1F1BA5">
              <w:rPr>
                <w:rFonts w:ascii="Times New Roman" w:hAnsi="Times New Roman" w:cs="Times New Roman"/>
                <w:color w:val="000000" w:themeColor="text1"/>
                <w:sz w:val="18"/>
                <w:szCs w:val="18"/>
              </w:rPr>
              <w:t>Required Changes when technology changes</w:t>
            </w:r>
          </w:p>
        </w:tc>
      </w:tr>
      <w:tr w:rsidR="003826F3" w:rsidRPr="001F1BA5" w14:paraId="16698677" w14:textId="77777777" w:rsidTr="003826F3">
        <w:tc>
          <w:tcPr>
            <w:cnfStyle w:val="001000000000" w:firstRow="0" w:lastRow="0" w:firstColumn="1" w:lastColumn="0" w:oddVBand="0" w:evenVBand="0" w:oddHBand="0" w:evenHBand="0" w:firstRowFirstColumn="0" w:firstRowLastColumn="0" w:lastRowFirstColumn="0" w:lastRowLastColumn="0"/>
            <w:tcW w:w="0" w:type="auto"/>
          </w:tcPr>
          <w:p w14:paraId="25FA9C9D" w14:textId="77777777" w:rsidR="003826F3" w:rsidRPr="001F1BA5" w:rsidRDefault="003826F3" w:rsidP="003826F3">
            <w:pPr>
              <w:pStyle w:val="ListParagraph"/>
              <w:numPr>
                <w:ilvl w:val="0"/>
                <w:numId w:val="12"/>
              </w:numPr>
              <w:spacing w:before="0" w:after="0" w:line="240" w:lineRule="auto"/>
              <w:jc w:val="both"/>
              <w:rPr>
                <w:rFonts w:ascii="Times New Roman" w:hAnsi="Times New Roman" w:cs="Times New Roman"/>
                <w:color w:val="000000" w:themeColor="text1"/>
                <w:sz w:val="18"/>
                <w:szCs w:val="18"/>
              </w:rPr>
            </w:pPr>
            <w:r w:rsidRPr="001F1BA5">
              <w:rPr>
                <w:rFonts w:ascii="Times New Roman" w:hAnsi="Times New Roman" w:cs="Times New Roman"/>
                <w:color w:val="000000" w:themeColor="text1"/>
                <w:sz w:val="18"/>
                <w:szCs w:val="18"/>
              </w:rPr>
              <w:t>Processes</w:t>
            </w:r>
          </w:p>
        </w:tc>
        <w:tc>
          <w:tcPr>
            <w:tcW w:w="0" w:type="auto"/>
          </w:tcPr>
          <w:p w14:paraId="1A56FF04" w14:textId="77777777" w:rsidR="003826F3" w:rsidRPr="001F1BA5" w:rsidRDefault="003826F3" w:rsidP="003826F3">
            <w:pPr>
              <w:pStyle w:val="ListParagraph"/>
              <w:numPr>
                <w:ilvl w:val="0"/>
                <w:numId w:val="11"/>
              </w:numPr>
              <w:spacing w:before="0" w:after="0" w:line="240" w:lineRule="auto"/>
              <w:ind w:left="285" w:hanging="28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1F1BA5">
              <w:rPr>
                <w:rFonts w:ascii="Times New Roman" w:hAnsi="Times New Roman" w:cs="Times New Roman"/>
                <w:color w:val="000000" w:themeColor="text1"/>
                <w:sz w:val="18"/>
                <w:szCs w:val="18"/>
              </w:rPr>
              <w:t>Structure</w:t>
            </w:r>
          </w:p>
        </w:tc>
        <w:tc>
          <w:tcPr>
            <w:tcW w:w="0" w:type="auto"/>
          </w:tcPr>
          <w:p w14:paraId="1681F6FA" w14:textId="77777777" w:rsidR="003826F3" w:rsidRPr="001F1BA5" w:rsidRDefault="003826F3" w:rsidP="003826F3">
            <w:pPr>
              <w:spacing w:before="0"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p>
        </w:tc>
        <w:tc>
          <w:tcPr>
            <w:tcW w:w="0" w:type="auto"/>
            <w:vMerge/>
          </w:tcPr>
          <w:p w14:paraId="12EC82FB" w14:textId="77777777" w:rsidR="003826F3" w:rsidRPr="001F1BA5" w:rsidRDefault="003826F3" w:rsidP="003826F3">
            <w:pPr>
              <w:spacing w:before="0"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p>
        </w:tc>
      </w:tr>
      <w:tr w:rsidR="003826F3" w:rsidRPr="001F1BA5" w14:paraId="7064CCB3" w14:textId="77777777" w:rsidTr="003826F3">
        <w:tc>
          <w:tcPr>
            <w:cnfStyle w:val="001000000000" w:firstRow="0" w:lastRow="0" w:firstColumn="1" w:lastColumn="0" w:oddVBand="0" w:evenVBand="0" w:oddHBand="0" w:evenHBand="0" w:firstRowFirstColumn="0" w:firstRowLastColumn="0" w:lastRowFirstColumn="0" w:lastRowLastColumn="0"/>
            <w:tcW w:w="0" w:type="auto"/>
          </w:tcPr>
          <w:p w14:paraId="69584E4E" w14:textId="77777777" w:rsidR="003826F3" w:rsidRPr="001F1BA5" w:rsidRDefault="003826F3" w:rsidP="003826F3">
            <w:pPr>
              <w:pStyle w:val="ListParagraph"/>
              <w:numPr>
                <w:ilvl w:val="0"/>
                <w:numId w:val="12"/>
              </w:numPr>
              <w:spacing w:before="0" w:after="0" w:line="240" w:lineRule="auto"/>
              <w:jc w:val="both"/>
              <w:rPr>
                <w:rFonts w:ascii="Times New Roman" w:hAnsi="Times New Roman" w:cs="Times New Roman"/>
                <w:color w:val="000000" w:themeColor="text1"/>
                <w:sz w:val="18"/>
                <w:szCs w:val="18"/>
              </w:rPr>
            </w:pPr>
            <w:r w:rsidRPr="001F1BA5">
              <w:rPr>
                <w:rFonts w:ascii="Times New Roman" w:hAnsi="Times New Roman" w:cs="Times New Roman"/>
                <w:color w:val="000000" w:themeColor="text1"/>
                <w:sz w:val="18"/>
                <w:szCs w:val="18"/>
              </w:rPr>
              <w:t>Objective</w:t>
            </w:r>
          </w:p>
        </w:tc>
        <w:tc>
          <w:tcPr>
            <w:tcW w:w="0" w:type="auto"/>
          </w:tcPr>
          <w:p w14:paraId="7BC106AF" w14:textId="77777777" w:rsidR="003826F3" w:rsidRPr="001F1BA5" w:rsidRDefault="003826F3" w:rsidP="003826F3">
            <w:pPr>
              <w:pStyle w:val="ListParagraph"/>
              <w:numPr>
                <w:ilvl w:val="0"/>
                <w:numId w:val="11"/>
              </w:numPr>
              <w:spacing w:before="0" w:after="0" w:line="240" w:lineRule="auto"/>
              <w:ind w:left="285" w:hanging="28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1F1BA5">
              <w:rPr>
                <w:rFonts w:ascii="Times New Roman" w:hAnsi="Times New Roman" w:cs="Times New Roman"/>
                <w:color w:val="000000" w:themeColor="text1"/>
                <w:sz w:val="18"/>
                <w:szCs w:val="18"/>
              </w:rPr>
              <w:t>Data Flow between Components</w:t>
            </w:r>
          </w:p>
        </w:tc>
        <w:tc>
          <w:tcPr>
            <w:tcW w:w="0" w:type="auto"/>
          </w:tcPr>
          <w:p w14:paraId="372A6D8C" w14:textId="77777777" w:rsidR="003826F3" w:rsidRPr="001F1BA5" w:rsidRDefault="003826F3" w:rsidP="003826F3">
            <w:pPr>
              <w:spacing w:before="0"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p>
        </w:tc>
        <w:tc>
          <w:tcPr>
            <w:tcW w:w="0" w:type="auto"/>
            <w:vMerge/>
          </w:tcPr>
          <w:p w14:paraId="71B96501" w14:textId="77777777" w:rsidR="003826F3" w:rsidRPr="001F1BA5" w:rsidRDefault="003826F3" w:rsidP="003826F3">
            <w:pPr>
              <w:spacing w:before="0"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p>
        </w:tc>
      </w:tr>
      <w:tr w:rsidR="003826F3" w:rsidRPr="001F1BA5" w14:paraId="5D361BC0" w14:textId="77777777" w:rsidTr="003826F3">
        <w:tc>
          <w:tcPr>
            <w:cnfStyle w:val="001000000000" w:firstRow="0" w:lastRow="0" w:firstColumn="1" w:lastColumn="0" w:oddVBand="0" w:evenVBand="0" w:oddHBand="0" w:evenHBand="0" w:firstRowFirstColumn="0" w:firstRowLastColumn="0" w:lastRowFirstColumn="0" w:lastRowLastColumn="0"/>
            <w:tcW w:w="0" w:type="auto"/>
          </w:tcPr>
          <w:p w14:paraId="660DDA3F" w14:textId="77777777" w:rsidR="003826F3" w:rsidRPr="001F1BA5" w:rsidRDefault="003826F3" w:rsidP="003826F3">
            <w:pPr>
              <w:pStyle w:val="ListParagraph"/>
              <w:numPr>
                <w:ilvl w:val="0"/>
                <w:numId w:val="12"/>
              </w:numPr>
              <w:spacing w:before="0" w:after="0" w:line="240" w:lineRule="auto"/>
              <w:jc w:val="both"/>
              <w:rPr>
                <w:rFonts w:ascii="Times New Roman" w:hAnsi="Times New Roman" w:cs="Times New Roman"/>
                <w:color w:val="000000" w:themeColor="text1"/>
                <w:sz w:val="18"/>
                <w:szCs w:val="18"/>
              </w:rPr>
            </w:pPr>
            <w:r w:rsidRPr="001F1BA5">
              <w:rPr>
                <w:rFonts w:ascii="Times New Roman" w:hAnsi="Times New Roman" w:cs="Times New Roman"/>
                <w:color w:val="000000" w:themeColor="text1"/>
                <w:sz w:val="18"/>
                <w:szCs w:val="18"/>
              </w:rPr>
              <w:t>Organizational Structure</w:t>
            </w:r>
          </w:p>
        </w:tc>
        <w:tc>
          <w:tcPr>
            <w:tcW w:w="0" w:type="auto"/>
          </w:tcPr>
          <w:p w14:paraId="3C7AA064" w14:textId="77777777" w:rsidR="003826F3" w:rsidRPr="001F1BA5" w:rsidRDefault="003826F3" w:rsidP="003826F3">
            <w:pPr>
              <w:pStyle w:val="ListParagraph"/>
              <w:numPr>
                <w:ilvl w:val="0"/>
                <w:numId w:val="11"/>
              </w:numPr>
              <w:spacing w:before="0" w:after="0" w:line="240" w:lineRule="auto"/>
              <w:ind w:left="285" w:hanging="28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1F1BA5">
              <w:rPr>
                <w:rFonts w:ascii="Times New Roman" w:hAnsi="Times New Roman" w:cs="Times New Roman"/>
                <w:color w:val="000000" w:themeColor="text1"/>
                <w:sz w:val="18"/>
                <w:szCs w:val="18"/>
              </w:rPr>
              <w:t>Allocation of Functionality</w:t>
            </w:r>
          </w:p>
        </w:tc>
        <w:tc>
          <w:tcPr>
            <w:tcW w:w="0" w:type="auto"/>
          </w:tcPr>
          <w:p w14:paraId="4767FFAF" w14:textId="77777777" w:rsidR="003826F3" w:rsidRPr="001F1BA5" w:rsidRDefault="003826F3" w:rsidP="003826F3">
            <w:pPr>
              <w:spacing w:before="0"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p>
        </w:tc>
        <w:tc>
          <w:tcPr>
            <w:tcW w:w="0" w:type="auto"/>
            <w:vMerge/>
          </w:tcPr>
          <w:p w14:paraId="7BC8B0DD" w14:textId="77777777" w:rsidR="003826F3" w:rsidRPr="001F1BA5" w:rsidRDefault="003826F3" w:rsidP="003826F3">
            <w:pPr>
              <w:spacing w:before="0"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p>
        </w:tc>
      </w:tr>
      <w:tr w:rsidR="003826F3" w:rsidRPr="001F1BA5" w14:paraId="5C4520E5" w14:textId="77777777" w:rsidTr="003826F3">
        <w:tc>
          <w:tcPr>
            <w:cnfStyle w:val="001000000000" w:firstRow="0" w:lastRow="0" w:firstColumn="1" w:lastColumn="0" w:oddVBand="0" w:evenVBand="0" w:oddHBand="0" w:evenHBand="0" w:firstRowFirstColumn="0" w:firstRowLastColumn="0" w:lastRowFirstColumn="0" w:lastRowLastColumn="0"/>
            <w:tcW w:w="0" w:type="auto"/>
          </w:tcPr>
          <w:p w14:paraId="7FD36C30" w14:textId="77777777" w:rsidR="003826F3" w:rsidRPr="001F1BA5" w:rsidRDefault="003826F3" w:rsidP="003826F3">
            <w:pPr>
              <w:pStyle w:val="ListParagraph"/>
              <w:numPr>
                <w:ilvl w:val="0"/>
                <w:numId w:val="12"/>
              </w:numPr>
              <w:spacing w:before="0" w:after="0" w:line="240" w:lineRule="auto"/>
              <w:jc w:val="both"/>
              <w:rPr>
                <w:rFonts w:ascii="Times New Roman" w:hAnsi="Times New Roman" w:cs="Times New Roman"/>
                <w:color w:val="000000" w:themeColor="text1"/>
                <w:sz w:val="18"/>
                <w:szCs w:val="18"/>
              </w:rPr>
            </w:pPr>
            <w:proofErr w:type="spellStart"/>
            <w:r w:rsidRPr="001F1BA5">
              <w:rPr>
                <w:rFonts w:ascii="Times New Roman" w:hAnsi="Times New Roman" w:cs="Times New Roman"/>
                <w:color w:val="000000" w:themeColor="text1"/>
                <w:sz w:val="18"/>
                <w:szCs w:val="18"/>
              </w:rPr>
              <w:t>Usecase</w:t>
            </w:r>
            <w:proofErr w:type="spellEnd"/>
          </w:p>
        </w:tc>
        <w:tc>
          <w:tcPr>
            <w:tcW w:w="0" w:type="auto"/>
          </w:tcPr>
          <w:p w14:paraId="6CEA6CAA" w14:textId="77777777" w:rsidR="003826F3" w:rsidRPr="001F1BA5" w:rsidRDefault="003826F3" w:rsidP="003826F3">
            <w:pPr>
              <w:pStyle w:val="ListParagraph"/>
              <w:numPr>
                <w:ilvl w:val="0"/>
                <w:numId w:val="11"/>
              </w:numPr>
              <w:spacing w:before="0" w:after="0" w:line="240" w:lineRule="auto"/>
              <w:ind w:left="285" w:hanging="28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1F1BA5">
              <w:rPr>
                <w:rFonts w:ascii="Times New Roman" w:hAnsi="Times New Roman" w:cs="Times New Roman"/>
                <w:color w:val="000000" w:themeColor="text1"/>
                <w:sz w:val="18"/>
                <w:szCs w:val="18"/>
              </w:rPr>
              <w:t>Deployment in Real System</w:t>
            </w:r>
            <w:r w:rsidRPr="001F1BA5">
              <w:rPr>
                <w:rFonts w:ascii="Times New Roman" w:hAnsi="Times New Roman" w:cs="Times New Roman"/>
                <w:color w:val="000000" w:themeColor="text1"/>
                <w:sz w:val="18"/>
                <w:szCs w:val="18"/>
              </w:rPr>
              <w:fldChar w:fldCharType="begin"/>
            </w:r>
            <w:r w:rsidRPr="001F1BA5">
              <w:rPr>
                <w:rFonts w:ascii="Times New Roman" w:hAnsi="Times New Roman" w:cs="Times New Roman"/>
                <w:color w:val="000000" w:themeColor="text1"/>
                <w:sz w:val="18"/>
                <w:szCs w:val="18"/>
              </w:rPr>
              <w:instrText xml:space="preserve"> XE "System" </w:instrText>
            </w:r>
            <w:r w:rsidRPr="001F1BA5">
              <w:rPr>
                <w:rFonts w:ascii="Times New Roman" w:hAnsi="Times New Roman" w:cs="Times New Roman"/>
                <w:color w:val="000000" w:themeColor="text1"/>
                <w:sz w:val="18"/>
                <w:szCs w:val="18"/>
              </w:rPr>
              <w:fldChar w:fldCharType="end"/>
            </w:r>
          </w:p>
        </w:tc>
        <w:tc>
          <w:tcPr>
            <w:tcW w:w="0" w:type="auto"/>
          </w:tcPr>
          <w:p w14:paraId="7857A014" w14:textId="77777777" w:rsidR="003826F3" w:rsidRPr="001F1BA5" w:rsidRDefault="003826F3" w:rsidP="003826F3">
            <w:pPr>
              <w:spacing w:before="0"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p>
        </w:tc>
        <w:tc>
          <w:tcPr>
            <w:tcW w:w="0" w:type="auto"/>
            <w:vMerge/>
          </w:tcPr>
          <w:p w14:paraId="54A515E0" w14:textId="77777777" w:rsidR="003826F3" w:rsidRPr="001F1BA5" w:rsidRDefault="003826F3" w:rsidP="003826F3">
            <w:pPr>
              <w:spacing w:before="0"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p>
        </w:tc>
      </w:tr>
      <w:tr w:rsidR="003826F3" w:rsidRPr="001F1BA5" w14:paraId="50E2CA19" w14:textId="77777777" w:rsidTr="003826F3">
        <w:tc>
          <w:tcPr>
            <w:cnfStyle w:val="001000000000" w:firstRow="0" w:lastRow="0" w:firstColumn="1" w:lastColumn="0" w:oddVBand="0" w:evenVBand="0" w:oddHBand="0" w:evenHBand="0" w:firstRowFirstColumn="0" w:firstRowLastColumn="0" w:lastRowFirstColumn="0" w:lastRowLastColumn="0"/>
            <w:tcW w:w="0" w:type="auto"/>
          </w:tcPr>
          <w:p w14:paraId="630BC7F5" w14:textId="77777777" w:rsidR="003826F3" w:rsidRPr="001F1BA5" w:rsidRDefault="003826F3" w:rsidP="003826F3">
            <w:pPr>
              <w:pStyle w:val="ListParagraph"/>
              <w:numPr>
                <w:ilvl w:val="0"/>
                <w:numId w:val="12"/>
              </w:numPr>
              <w:spacing w:before="0" w:after="0" w:line="240" w:lineRule="auto"/>
              <w:jc w:val="both"/>
              <w:rPr>
                <w:rFonts w:ascii="Times New Roman" w:hAnsi="Times New Roman" w:cs="Times New Roman"/>
                <w:color w:val="000000" w:themeColor="text1"/>
                <w:sz w:val="18"/>
                <w:szCs w:val="18"/>
              </w:rPr>
            </w:pPr>
            <w:r w:rsidRPr="001F1BA5">
              <w:rPr>
                <w:rFonts w:ascii="Times New Roman" w:hAnsi="Times New Roman" w:cs="Times New Roman"/>
                <w:color w:val="000000" w:themeColor="text1"/>
                <w:sz w:val="18"/>
                <w:szCs w:val="18"/>
              </w:rPr>
              <w:t>Information Flow</w:t>
            </w:r>
          </w:p>
        </w:tc>
        <w:tc>
          <w:tcPr>
            <w:tcW w:w="0" w:type="auto"/>
          </w:tcPr>
          <w:p w14:paraId="5602E8E1" w14:textId="77777777" w:rsidR="003826F3" w:rsidRPr="001F1BA5" w:rsidRDefault="003826F3" w:rsidP="003826F3">
            <w:pPr>
              <w:pStyle w:val="ListParagraph"/>
              <w:numPr>
                <w:ilvl w:val="0"/>
                <w:numId w:val="11"/>
              </w:numPr>
              <w:spacing w:before="0" w:after="0" w:line="240" w:lineRule="auto"/>
              <w:ind w:left="285" w:hanging="28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1F1BA5">
              <w:rPr>
                <w:rFonts w:ascii="Times New Roman" w:hAnsi="Times New Roman" w:cs="Times New Roman"/>
                <w:color w:val="000000" w:themeColor="text1"/>
                <w:sz w:val="18"/>
                <w:szCs w:val="18"/>
              </w:rPr>
              <w:t>Alternative Solution</w:t>
            </w:r>
          </w:p>
        </w:tc>
        <w:tc>
          <w:tcPr>
            <w:tcW w:w="0" w:type="auto"/>
          </w:tcPr>
          <w:p w14:paraId="48ACE8A3" w14:textId="77777777" w:rsidR="003826F3" w:rsidRPr="001F1BA5" w:rsidRDefault="003826F3" w:rsidP="003826F3">
            <w:pPr>
              <w:spacing w:before="0"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p>
        </w:tc>
        <w:tc>
          <w:tcPr>
            <w:tcW w:w="0" w:type="auto"/>
            <w:vMerge/>
          </w:tcPr>
          <w:p w14:paraId="2C659A72" w14:textId="77777777" w:rsidR="003826F3" w:rsidRPr="001F1BA5" w:rsidRDefault="003826F3" w:rsidP="003826F3">
            <w:pPr>
              <w:spacing w:before="0"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p>
        </w:tc>
      </w:tr>
      <w:tr w:rsidR="003826F3" w:rsidRPr="001F1BA5" w14:paraId="14917818" w14:textId="77777777" w:rsidTr="003826F3">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tcPr>
          <w:p w14:paraId="27701440" w14:textId="77777777" w:rsidR="003826F3" w:rsidRPr="001F1BA5" w:rsidRDefault="003826F3" w:rsidP="003826F3">
            <w:pPr>
              <w:spacing w:before="0" w:after="0" w:line="240" w:lineRule="auto"/>
              <w:jc w:val="both"/>
              <w:rPr>
                <w:rFonts w:ascii="Times New Roman" w:hAnsi="Times New Roman" w:cs="Times New Roman"/>
                <w:color w:val="000000" w:themeColor="text1"/>
                <w:sz w:val="18"/>
                <w:szCs w:val="18"/>
              </w:rPr>
            </w:pPr>
          </w:p>
        </w:tc>
        <w:tc>
          <w:tcPr>
            <w:tcW w:w="0" w:type="auto"/>
            <w:tcBorders>
              <w:bottom w:val="single" w:sz="4" w:space="0" w:color="auto"/>
            </w:tcBorders>
          </w:tcPr>
          <w:p w14:paraId="11C595B2" w14:textId="77777777" w:rsidR="003826F3" w:rsidRPr="001F1BA5" w:rsidRDefault="003826F3" w:rsidP="003826F3">
            <w:pPr>
              <w:pStyle w:val="ListParagraph"/>
              <w:numPr>
                <w:ilvl w:val="0"/>
                <w:numId w:val="11"/>
              </w:numPr>
              <w:spacing w:before="0" w:after="0" w:line="240" w:lineRule="auto"/>
              <w:ind w:left="285" w:hanging="28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1F1BA5">
              <w:rPr>
                <w:rFonts w:ascii="Times New Roman" w:hAnsi="Times New Roman" w:cs="Times New Roman"/>
                <w:color w:val="000000" w:themeColor="text1"/>
                <w:sz w:val="18"/>
                <w:szCs w:val="18"/>
              </w:rPr>
              <w:t>Analysis</w:t>
            </w:r>
          </w:p>
        </w:tc>
        <w:tc>
          <w:tcPr>
            <w:tcW w:w="0" w:type="auto"/>
            <w:tcBorders>
              <w:bottom w:val="single" w:sz="4" w:space="0" w:color="auto"/>
            </w:tcBorders>
          </w:tcPr>
          <w:p w14:paraId="640C9B37" w14:textId="77777777" w:rsidR="003826F3" w:rsidRPr="001F1BA5" w:rsidRDefault="003826F3" w:rsidP="003826F3">
            <w:pPr>
              <w:spacing w:before="0"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p>
        </w:tc>
        <w:tc>
          <w:tcPr>
            <w:tcW w:w="0" w:type="auto"/>
            <w:vMerge/>
            <w:tcBorders>
              <w:bottom w:val="single" w:sz="4" w:space="0" w:color="auto"/>
            </w:tcBorders>
          </w:tcPr>
          <w:p w14:paraId="52AB66BE" w14:textId="77777777" w:rsidR="003826F3" w:rsidRPr="001F1BA5" w:rsidRDefault="003826F3" w:rsidP="003826F3">
            <w:pPr>
              <w:spacing w:before="0"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p>
        </w:tc>
      </w:tr>
    </w:tbl>
    <w:p w14:paraId="09C1FCB8" w14:textId="0D587316" w:rsidR="00126AE4" w:rsidRPr="00126AE4" w:rsidRDefault="00126AE4" w:rsidP="003826F3">
      <w:pPr>
        <w:pStyle w:val="Caption"/>
        <w:keepNext/>
        <w:ind w:left="709" w:hanging="709"/>
        <w:rPr>
          <w:rFonts w:ascii="Times New Roman" w:hAnsi="Times New Roman" w:cs="Times New Roman"/>
          <w:i w:val="0"/>
          <w:iCs w:val="0"/>
          <w:color w:val="000000" w:themeColor="text1"/>
        </w:rPr>
      </w:pPr>
      <w:r w:rsidRPr="00126AE4">
        <w:rPr>
          <w:rFonts w:ascii="Times New Roman" w:hAnsi="Times New Roman" w:cs="Times New Roman"/>
          <w:i w:val="0"/>
          <w:iCs w:val="0"/>
          <w:color w:val="000000" w:themeColor="text1"/>
        </w:rPr>
        <w:t xml:space="preserve">Table </w:t>
      </w:r>
      <w:r w:rsidRPr="00126AE4">
        <w:rPr>
          <w:rFonts w:ascii="Times New Roman" w:hAnsi="Times New Roman" w:cs="Times New Roman"/>
          <w:i w:val="0"/>
          <w:iCs w:val="0"/>
          <w:color w:val="000000" w:themeColor="text1"/>
        </w:rPr>
        <w:fldChar w:fldCharType="begin"/>
      </w:r>
      <w:r w:rsidRPr="00126AE4">
        <w:rPr>
          <w:rFonts w:ascii="Times New Roman" w:hAnsi="Times New Roman" w:cs="Times New Roman"/>
          <w:i w:val="0"/>
          <w:iCs w:val="0"/>
          <w:color w:val="000000" w:themeColor="text1"/>
        </w:rPr>
        <w:instrText xml:space="preserve"> SEQ Table \* ARABIC </w:instrText>
      </w:r>
      <w:r w:rsidRPr="00126AE4">
        <w:rPr>
          <w:rFonts w:ascii="Times New Roman" w:hAnsi="Times New Roman" w:cs="Times New Roman"/>
          <w:i w:val="0"/>
          <w:iCs w:val="0"/>
          <w:color w:val="000000" w:themeColor="text1"/>
        </w:rPr>
        <w:fldChar w:fldCharType="separate"/>
      </w:r>
      <w:r w:rsidR="005F6F39">
        <w:rPr>
          <w:rFonts w:ascii="Times New Roman" w:hAnsi="Times New Roman" w:cs="Times New Roman"/>
          <w:i w:val="0"/>
          <w:iCs w:val="0"/>
          <w:noProof/>
          <w:color w:val="000000" w:themeColor="text1"/>
        </w:rPr>
        <w:t>6</w:t>
      </w:r>
      <w:r w:rsidRPr="00126AE4">
        <w:rPr>
          <w:rFonts w:ascii="Times New Roman" w:hAnsi="Times New Roman" w:cs="Times New Roman"/>
          <w:i w:val="0"/>
          <w:iCs w:val="0"/>
          <w:color w:val="000000" w:themeColor="text1"/>
        </w:rPr>
        <w:fldChar w:fldCharType="end"/>
      </w:r>
      <w:r w:rsidRPr="00126AE4">
        <w:rPr>
          <w:rFonts w:ascii="Times New Roman" w:hAnsi="Times New Roman" w:cs="Times New Roman"/>
          <w:i w:val="0"/>
          <w:iCs w:val="0"/>
          <w:color w:val="000000" w:themeColor="text1"/>
        </w:rPr>
        <w:t>.</w:t>
      </w:r>
      <w:r>
        <w:rPr>
          <w:rFonts w:ascii="Times New Roman" w:hAnsi="Times New Roman" w:cs="Times New Roman"/>
          <w:i w:val="0"/>
          <w:iCs w:val="0"/>
          <w:color w:val="000000" w:themeColor="text1"/>
        </w:rPr>
        <w:t xml:space="preserve"> </w:t>
      </w:r>
      <w:r w:rsidRPr="00126AE4">
        <w:rPr>
          <w:rFonts w:ascii="Times New Roman" w:hAnsi="Times New Roman" w:cs="Times New Roman"/>
          <w:i w:val="0"/>
          <w:iCs w:val="0"/>
          <w:color w:val="000000" w:themeColor="text1"/>
        </w:rPr>
        <w:t xml:space="preserve"> Different views of representing System’s Complexities using </w:t>
      </w:r>
      <w:r w:rsidR="00630087">
        <w:rPr>
          <w:rFonts w:ascii="Times New Roman" w:hAnsi="Times New Roman" w:cs="Times New Roman"/>
          <w:i w:val="0"/>
          <w:iCs w:val="0"/>
          <w:color w:val="000000" w:themeColor="text1"/>
        </w:rPr>
        <w:t>m</w:t>
      </w:r>
      <w:r w:rsidR="00630087" w:rsidRPr="00126AE4">
        <w:rPr>
          <w:rFonts w:ascii="Times New Roman" w:hAnsi="Times New Roman" w:cs="Times New Roman"/>
          <w:i w:val="0"/>
          <w:iCs w:val="0"/>
          <w:color w:val="000000" w:themeColor="text1"/>
        </w:rPr>
        <w:t>odel-based</w:t>
      </w:r>
      <w:r w:rsidRPr="00126AE4">
        <w:rPr>
          <w:rFonts w:ascii="Times New Roman" w:hAnsi="Times New Roman" w:cs="Times New Roman"/>
          <w:i w:val="0"/>
          <w:iCs w:val="0"/>
          <w:color w:val="000000" w:themeColor="text1"/>
        </w:rPr>
        <w:t xml:space="preserve"> </w:t>
      </w:r>
      <w:r w:rsidR="00A34A85">
        <w:rPr>
          <w:rFonts w:ascii="Times New Roman" w:hAnsi="Times New Roman" w:cs="Times New Roman"/>
          <w:i w:val="0"/>
          <w:iCs w:val="0"/>
          <w:color w:val="000000" w:themeColor="text1"/>
        </w:rPr>
        <w:t>s</w:t>
      </w:r>
      <w:r w:rsidRPr="00126AE4">
        <w:rPr>
          <w:rFonts w:ascii="Times New Roman" w:hAnsi="Times New Roman" w:cs="Times New Roman"/>
          <w:i w:val="0"/>
          <w:iCs w:val="0"/>
          <w:color w:val="000000" w:themeColor="text1"/>
        </w:rPr>
        <w:t xml:space="preserve">ystem </w:t>
      </w:r>
      <w:r w:rsidR="00A34A85">
        <w:rPr>
          <w:rFonts w:ascii="Times New Roman" w:hAnsi="Times New Roman" w:cs="Times New Roman"/>
          <w:i w:val="0"/>
          <w:iCs w:val="0"/>
          <w:color w:val="000000" w:themeColor="text1"/>
        </w:rPr>
        <w:t>c</w:t>
      </w:r>
      <w:r w:rsidRPr="00126AE4">
        <w:rPr>
          <w:rFonts w:ascii="Times New Roman" w:hAnsi="Times New Roman" w:cs="Times New Roman"/>
          <w:i w:val="0"/>
          <w:iCs w:val="0"/>
          <w:color w:val="000000" w:themeColor="text1"/>
        </w:rPr>
        <w:t>omposition</w:t>
      </w:r>
    </w:p>
    <w:p w14:paraId="56DCEF01" w14:textId="5F2813E4" w:rsidR="008E7910" w:rsidRPr="008E7910" w:rsidRDefault="008E7910" w:rsidP="008E7910">
      <w:pPr>
        <w:rPr>
          <w:rFonts w:ascii="Times New Roman" w:hAnsi="Times New Roman" w:cs="Times New Roman"/>
        </w:rPr>
        <w:sectPr w:rsidR="008E7910" w:rsidRPr="008E7910" w:rsidSect="000C7341">
          <w:pgSz w:w="8420" w:h="5954" w:orient="landscape" w:code="9"/>
          <w:pgMar w:top="567" w:right="709" w:bottom="720" w:left="851" w:header="283" w:footer="283" w:gutter="0"/>
          <w:pgBorders w:offsetFrom="page">
            <w:top w:val="single" w:sz="4" w:space="1" w:color="auto"/>
            <w:left w:val="single" w:sz="4" w:space="1" w:color="auto"/>
            <w:bottom w:val="single" w:sz="4" w:space="1" w:color="auto"/>
            <w:right w:val="single" w:sz="4" w:space="1" w:color="auto"/>
          </w:pgBorders>
          <w:cols w:space="708"/>
          <w:docGrid w:linePitch="360"/>
        </w:sectPr>
      </w:pPr>
    </w:p>
    <w:p w14:paraId="34C32E0B" w14:textId="4E525130" w:rsidR="00526043" w:rsidRPr="00C725FC" w:rsidRDefault="00526043" w:rsidP="00C134D0">
      <w:pPr>
        <w:spacing w:after="0" w:line="360" w:lineRule="auto"/>
        <w:jc w:val="both"/>
        <w:rPr>
          <w:rFonts w:ascii="Times New Roman" w:hAnsi="Times New Roman" w:cs="Times New Roman"/>
          <w:color w:val="000000" w:themeColor="text1"/>
        </w:rPr>
      </w:pPr>
      <w:r w:rsidRPr="00C725FC">
        <w:rPr>
          <w:rFonts w:ascii="Times New Roman" w:hAnsi="Times New Roman" w:cs="Times New Roman"/>
          <w:color w:val="000000" w:themeColor="text1"/>
        </w:rPr>
        <w:lastRenderedPageBreak/>
        <w:t xml:space="preserve">MBSC technique </w:t>
      </w:r>
      <w:r w:rsidR="00A53399">
        <w:rPr>
          <w:rFonts w:ascii="Times New Roman" w:hAnsi="Times New Roman" w:cs="Times New Roman"/>
          <w:color w:val="000000" w:themeColor="text1"/>
        </w:rPr>
        <w:t>can be implemented</w:t>
      </w:r>
      <w:r w:rsidRPr="00C725FC">
        <w:rPr>
          <w:rFonts w:ascii="Times New Roman" w:hAnsi="Times New Roman" w:cs="Times New Roman"/>
          <w:color w:val="000000" w:themeColor="text1"/>
        </w:rPr>
        <w:t xml:space="preserve"> </w:t>
      </w:r>
      <w:r w:rsidR="00A53399">
        <w:rPr>
          <w:rFonts w:ascii="Times New Roman" w:hAnsi="Times New Roman" w:cs="Times New Roman"/>
          <w:color w:val="000000" w:themeColor="text1"/>
        </w:rPr>
        <w:t>using</w:t>
      </w:r>
      <w:r w:rsidRPr="00C725FC">
        <w:rPr>
          <w:rFonts w:ascii="Times New Roman" w:hAnsi="Times New Roman" w:cs="Times New Roman"/>
          <w:color w:val="000000" w:themeColor="text1"/>
        </w:rPr>
        <w:t xml:space="preserve"> the </w:t>
      </w:r>
      <w:r w:rsidRPr="00230162">
        <w:rPr>
          <w:rFonts w:ascii="Times New Roman" w:hAnsi="Times New Roman" w:cs="Times New Roman"/>
          <w:b/>
          <w:bCs/>
          <w:color w:val="000000" w:themeColor="text1"/>
          <w:spacing w:val="60"/>
        </w:rPr>
        <w:t>System</w:t>
      </w:r>
      <w:r w:rsidRPr="00230162">
        <w:rPr>
          <w:rFonts w:ascii="Times New Roman" w:hAnsi="Times New Roman" w:cs="Times New Roman"/>
          <w:b/>
          <w:bCs/>
          <w:color w:val="000000" w:themeColor="text1"/>
          <w:spacing w:val="60"/>
        </w:rPr>
        <w:fldChar w:fldCharType="begin"/>
      </w:r>
      <w:r w:rsidRPr="00230162">
        <w:rPr>
          <w:rFonts w:ascii="Times New Roman" w:hAnsi="Times New Roman" w:cs="Times New Roman"/>
          <w:b/>
          <w:bCs/>
          <w:color w:val="000000" w:themeColor="text1"/>
          <w:spacing w:val="60"/>
        </w:rPr>
        <w:instrText xml:space="preserve"> XE "System" </w:instrText>
      </w:r>
      <w:r w:rsidRPr="00230162">
        <w:rPr>
          <w:rFonts w:ascii="Times New Roman" w:hAnsi="Times New Roman" w:cs="Times New Roman"/>
          <w:b/>
          <w:bCs/>
          <w:color w:val="000000" w:themeColor="text1"/>
          <w:spacing w:val="60"/>
        </w:rPr>
        <w:fldChar w:fldCharType="end"/>
      </w:r>
      <w:r w:rsidRPr="00230162">
        <w:rPr>
          <w:rFonts w:ascii="Times New Roman" w:hAnsi="Times New Roman" w:cs="Times New Roman"/>
          <w:b/>
          <w:bCs/>
          <w:color w:val="000000" w:themeColor="text1"/>
          <w:spacing w:val="60"/>
        </w:rPr>
        <w:t xml:space="preserve"> Composer</w:t>
      </w:r>
      <w:r w:rsidRPr="00C725FC">
        <w:rPr>
          <w:rFonts w:ascii="Times New Roman" w:hAnsi="Times New Roman" w:cs="Times New Roman"/>
          <w:color w:val="000000" w:themeColor="text1"/>
        </w:rPr>
        <w:t xml:space="preserve"> Toolbox </w:t>
      </w:r>
      <w:r w:rsidR="00A53399">
        <w:rPr>
          <w:rFonts w:ascii="Times New Roman" w:hAnsi="Times New Roman" w:cs="Times New Roman"/>
          <w:color w:val="000000" w:themeColor="text1"/>
        </w:rPr>
        <w:t xml:space="preserve">which was introduced in the starting version of </w:t>
      </w:r>
      <w:r w:rsidRPr="00230162">
        <w:rPr>
          <w:rFonts w:ascii="Times New Roman" w:hAnsi="Times New Roman" w:cs="Times New Roman"/>
          <w:b/>
          <w:bCs/>
          <w:color w:val="000000" w:themeColor="text1"/>
          <w:spacing w:val="60"/>
        </w:rPr>
        <w:t>MATLAB 2020a</w:t>
      </w:r>
      <w:r w:rsidRPr="00C725FC">
        <w:rPr>
          <w:rFonts w:ascii="Times New Roman" w:hAnsi="Times New Roman" w:cs="Times New Roman"/>
          <w:color w:val="000000" w:themeColor="text1"/>
        </w:rPr>
        <w:t xml:space="preserve"> for developing system architecture. </w:t>
      </w:r>
      <w:r w:rsidR="00A53399">
        <w:rPr>
          <w:rFonts w:ascii="Times New Roman" w:hAnsi="Times New Roman" w:cs="Times New Roman"/>
          <w:color w:val="000000" w:themeColor="text1"/>
        </w:rPr>
        <w:t>Here w</w:t>
      </w:r>
      <w:r w:rsidRPr="00C725FC">
        <w:rPr>
          <w:rFonts w:ascii="Times New Roman" w:hAnsi="Times New Roman" w:cs="Times New Roman"/>
          <w:color w:val="000000" w:themeColor="text1"/>
        </w:rPr>
        <w:t xml:space="preserve">e present the Modelling challenges for developing the </w:t>
      </w:r>
      <w:r w:rsidR="00A53399">
        <w:rPr>
          <w:rFonts w:ascii="Times New Roman" w:hAnsi="Times New Roman" w:cs="Times New Roman"/>
          <w:color w:val="000000" w:themeColor="text1"/>
        </w:rPr>
        <w:t>complex</w:t>
      </w:r>
      <w:r w:rsidRPr="00C725FC">
        <w:rPr>
          <w:rFonts w:ascii="Times New Roman" w:hAnsi="Times New Roman" w:cs="Times New Roman"/>
          <w:color w:val="000000" w:themeColor="text1"/>
        </w:rPr>
        <w:t xml:space="preserve"> System in a very structured form so that we can manage it scientifically in future. We present here how we can capture the system’s architecture intuitively in the digital form, how we can create a digital thread across the different artifacts that we use throughout our development cycle to provide the traceability between a </w:t>
      </w:r>
      <w:r w:rsidRPr="00230162">
        <w:rPr>
          <w:rFonts w:ascii="Times New Roman" w:hAnsi="Times New Roman" w:cs="Times New Roman"/>
          <w:color w:val="000000" w:themeColor="text1"/>
          <w:spacing w:val="30"/>
        </w:rPr>
        <w:t>requirement architecture and the design</w:t>
      </w:r>
      <w:r w:rsidRPr="00C725FC">
        <w:rPr>
          <w:rFonts w:ascii="Times New Roman" w:hAnsi="Times New Roman" w:cs="Times New Roman"/>
          <w:color w:val="000000" w:themeColor="text1"/>
        </w:rPr>
        <w:t xml:space="preserve">, how we can connect our architecture environment or the system architecture with the design environment to do the system-level development. </w:t>
      </w:r>
      <w:r w:rsidR="00A53399">
        <w:rPr>
          <w:rFonts w:ascii="Times New Roman" w:hAnsi="Times New Roman" w:cs="Times New Roman"/>
          <w:color w:val="000000" w:themeColor="text1"/>
        </w:rPr>
        <w:t>W</w:t>
      </w:r>
      <w:r w:rsidRPr="00C725FC">
        <w:rPr>
          <w:rFonts w:ascii="Times New Roman" w:hAnsi="Times New Roman" w:cs="Times New Roman"/>
          <w:color w:val="000000" w:themeColor="text1"/>
        </w:rPr>
        <w:t xml:space="preserve">hile doing it, we will be utilizing the features of model-based design, which includes the multi-domain experts (math, stat, OR, Comp, military science) to do the </w:t>
      </w:r>
      <w:r w:rsidRPr="00230162">
        <w:rPr>
          <w:rFonts w:ascii="Times New Roman" w:hAnsi="Times New Roman" w:cs="Times New Roman"/>
          <w:b/>
          <w:bCs/>
          <w:color w:val="000000" w:themeColor="text1"/>
          <w:spacing w:val="30"/>
        </w:rPr>
        <w:t xml:space="preserve">component as well as </w:t>
      </w:r>
      <w:r w:rsidRPr="00230162">
        <w:rPr>
          <w:rFonts w:ascii="Times New Roman" w:hAnsi="Times New Roman" w:cs="Times New Roman"/>
          <w:b/>
          <w:bCs/>
          <w:color w:val="000000" w:themeColor="text1"/>
          <w:spacing w:val="30"/>
        </w:rPr>
        <w:lastRenderedPageBreak/>
        <w:t>system level analysis</w:t>
      </w:r>
      <w:r w:rsidRPr="00C725FC">
        <w:rPr>
          <w:rFonts w:ascii="Times New Roman" w:hAnsi="Times New Roman" w:cs="Times New Roman"/>
          <w:color w:val="000000" w:themeColor="text1"/>
        </w:rPr>
        <w:t xml:space="preserve">. Before going to the detail, we will first define what is </w:t>
      </w:r>
      <w:r w:rsidR="00230162" w:rsidRPr="00230162">
        <w:rPr>
          <w:rFonts w:ascii="Times New Roman" w:hAnsi="Times New Roman" w:cs="Times New Roman"/>
          <w:b/>
          <w:bCs/>
          <w:color w:val="000000" w:themeColor="text1"/>
          <w:spacing w:val="40"/>
        </w:rPr>
        <w:t>S</w:t>
      </w:r>
      <w:r w:rsidRPr="00230162">
        <w:rPr>
          <w:rFonts w:ascii="Times New Roman" w:hAnsi="Times New Roman" w:cs="Times New Roman"/>
          <w:b/>
          <w:bCs/>
          <w:color w:val="000000" w:themeColor="text1"/>
          <w:spacing w:val="40"/>
        </w:rPr>
        <w:t>ystem</w:t>
      </w:r>
      <w:r w:rsidRPr="00C725FC">
        <w:rPr>
          <w:rFonts w:ascii="Times New Roman" w:hAnsi="Times New Roman" w:cs="Times New Roman"/>
          <w:color w:val="000000" w:themeColor="text1"/>
        </w:rPr>
        <w:t>?</w:t>
      </w:r>
    </w:p>
    <w:p w14:paraId="3ECA202E" w14:textId="0BCC8FF4" w:rsidR="00526043" w:rsidRPr="00C725FC" w:rsidRDefault="00526043" w:rsidP="00170E39">
      <w:pPr>
        <w:pStyle w:val="ListParagraph"/>
        <w:numPr>
          <w:ilvl w:val="0"/>
          <w:numId w:val="6"/>
        </w:numPr>
        <w:spacing w:after="190" w:line="393" w:lineRule="auto"/>
        <w:ind w:left="284" w:right="68" w:hanging="284"/>
        <w:jc w:val="both"/>
        <w:rPr>
          <w:rFonts w:ascii="Times New Roman" w:hAnsi="Times New Roman" w:cs="Times New Roman"/>
          <w:b/>
          <w:bCs/>
          <w:color w:val="000000" w:themeColor="text1"/>
        </w:rPr>
      </w:pPr>
      <w:r w:rsidRPr="00230162">
        <w:rPr>
          <w:rFonts w:ascii="Times New Roman" w:hAnsi="Times New Roman" w:cs="Times New Roman"/>
          <w:b/>
          <w:bCs/>
          <w:color w:val="000000" w:themeColor="text1"/>
          <w:spacing w:val="40"/>
        </w:rPr>
        <w:t>System</w:t>
      </w:r>
      <w:r w:rsidRPr="00C725FC">
        <w:rPr>
          <w:rFonts w:ascii="Times New Roman" w:hAnsi="Times New Roman" w:cs="Times New Roman"/>
          <w:b/>
          <w:bCs/>
          <w:color w:val="000000" w:themeColor="text1"/>
        </w:rPr>
        <w:fldChar w:fldCharType="begin"/>
      </w:r>
      <w:r w:rsidRPr="00C725FC">
        <w:rPr>
          <w:rFonts w:ascii="Times New Roman" w:hAnsi="Times New Roman" w:cs="Times New Roman"/>
          <w:color w:val="000000" w:themeColor="text1"/>
        </w:rPr>
        <w:instrText xml:space="preserve"> XE "System" </w:instrText>
      </w:r>
      <w:r w:rsidRPr="00C725FC">
        <w:rPr>
          <w:rFonts w:ascii="Times New Roman" w:hAnsi="Times New Roman" w:cs="Times New Roman"/>
          <w:b/>
          <w:bCs/>
          <w:color w:val="000000" w:themeColor="text1"/>
        </w:rPr>
        <w:fldChar w:fldCharType="end"/>
      </w:r>
    </w:p>
    <w:p w14:paraId="6B4169C9" w14:textId="45535698" w:rsidR="00526043" w:rsidRPr="00C725FC" w:rsidRDefault="00526043" w:rsidP="00170E39">
      <w:pPr>
        <w:pStyle w:val="ListParagraph"/>
        <w:numPr>
          <w:ilvl w:val="0"/>
          <w:numId w:val="7"/>
        </w:numPr>
        <w:spacing w:after="190" w:line="393" w:lineRule="auto"/>
        <w:ind w:left="284" w:right="68" w:hanging="284"/>
        <w:jc w:val="both"/>
        <w:rPr>
          <w:rFonts w:ascii="Times New Roman" w:hAnsi="Times New Roman" w:cs="Times New Roman"/>
          <w:color w:val="000000" w:themeColor="text1"/>
        </w:rPr>
      </w:pP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"System"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w:t>
      </w:r>
      <w:r w:rsidRPr="00230162">
        <w:rPr>
          <w:rFonts w:ascii="Times New Roman" w:hAnsi="Times New Roman" w:cs="Times New Roman"/>
          <w:color w:val="000000" w:themeColor="text1"/>
          <w:spacing w:val="30"/>
        </w:rPr>
        <w:t>system</w:t>
      </w:r>
      <w:r w:rsidRPr="00C725FC">
        <w:rPr>
          <w:rFonts w:ascii="Times New Roman" w:hAnsi="Times New Roman" w:cs="Times New Roman"/>
          <w:color w:val="000000" w:themeColor="text1"/>
        </w:rPr>
        <w:t xml:space="preserve"> is a group of interacting and interrelated entities (these entities </w:t>
      </w:r>
      <w:r w:rsidR="00D87B45">
        <w:rPr>
          <w:rFonts w:ascii="Times New Roman" w:hAnsi="Times New Roman" w:cs="Times New Roman"/>
          <w:color w:val="000000" w:themeColor="text1"/>
        </w:rPr>
        <w:t>may be</w:t>
      </w:r>
      <w:r w:rsidRPr="00C725FC">
        <w:rPr>
          <w:rFonts w:ascii="Times New Roman" w:hAnsi="Times New Roman" w:cs="Times New Roman"/>
          <w:color w:val="000000" w:themeColor="text1"/>
        </w:rPr>
        <w:t xml:space="preserve"> abstracted military operations converted into mathematical/computer models for representing </w:t>
      </w:r>
      <w:r w:rsidR="00D87B45">
        <w:rPr>
          <w:rFonts w:ascii="Times New Roman" w:hAnsi="Times New Roman" w:cs="Times New Roman"/>
          <w:color w:val="000000" w:themeColor="text1"/>
        </w:rPr>
        <w:t>military</w:t>
      </w:r>
      <w:r w:rsidRPr="00C725FC">
        <w:rPr>
          <w:rFonts w:ascii="Times New Roman" w:hAnsi="Times New Roman" w:cs="Times New Roman"/>
          <w:color w:val="000000" w:themeColor="text1"/>
        </w:rPr>
        <w:t xml:space="preserve"> Operations in different domains of Land, Air, Navy, Amphibious, </w:t>
      </w:r>
      <w:r w:rsidR="00563044">
        <w:rPr>
          <w:rFonts w:ascii="Times New Roman" w:hAnsi="Times New Roman" w:cs="Times New Roman"/>
          <w:color w:val="000000" w:themeColor="text1"/>
        </w:rPr>
        <w:t>Collaborative</w:t>
      </w:r>
      <w:r w:rsidRPr="00C725FC">
        <w:rPr>
          <w:rFonts w:ascii="Times New Roman" w:hAnsi="Times New Roman" w:cs="Times New Roman"/>
          <w:color w:val="000000" w:themeColor="text1"/>
        </w:rPr>
        <w:t>-Air-to-Land Ops (</w:t>
      </w:r>
      <w:r w:rsidR="00A34A85" w:rsidRPr="00230162">
        <w:rPr>
          <w:rFonts w:ascii="Times New Roman" w:hAnsi="Times New Roman" w:cs="Times New Roman"/>
          <w:color w:val="000000" w:themeColor="text1"/>
          <w:spacing w:val="30"/>
        </w:rPr>
        <w:t>C</w:t>
      </w:r>
      <w:r w:rsidRPr="00230162">
        <w:rPr>
          <w:rFonts w:ascii="Times New Roman" w:hAnsi="Times New Roman" w:cs="Times New Roman"/>
          <w:color w:val="000000" w:themeColor="text1"/>
          <w:spacing w:val="30"/>
        </w:rPr>
        <w:t>ALO</w:t>
      </w:r>
      <w:r w:rsidRPr="00C725FC">
        <w:rPr>
          <w:rFonts w:ascii="Times New Roman" w:hAnsi="Times New Roman" w:cs="Times New Roman"/>
          <w:color w:val="000000" w:themeColor="text1"/>
        </w:rPr>
        <w:t>), Marine-Air-To-Land Ops</w:t>
      </w:r>
      <w:r w:rsidR="00230162">
        <w:rPr>
          <w:rFonts w:ascii="Times New Roman" w:hAnsi="Times New Roman" w:cs="Times New Roman"/>
          <w:color w:val="000000" w:themeColor="text1"/>
        </w:rPr>
        <w:t xml:space="preserve"> (</w:t>
      </w:r>
      <w:r w:rsidR="00230162" w:rsidRPr="00230162">
        <w:rPr>
          <w:rFonts w:ascii="Times New Roman" w:hAnsi="Times New Roman" w:cs="Times New Roman"/>
          <w:color w:val="000000" w:themeColor="text1"/>
          <w:spacing w:val="30"/>
        </w:rPr>
        <w:t>MALO</w:t>
      </w:r>
      <w:r w:rsidR="00230162">
        <w:rPr>
          <w:rFonts w:ascii="Times New Roman" w:hAnsi="Times New Roman" w:cs="Times New Roman"/>
          <w:color w:val="000000" w:themeColor="text1"/>
        </w:rPr>
        <w:t>)</w:t>
      </w:r>
      <w:r w:rsidRPr="00C725FC">
        <w:rPr>
          <w:rFonts w:ascii="Times New Roman" w:hAnsi="Times New Roman" w:cs="Times New Roman"/>
          <w:color w:val="000000" w:themeColor="text1"/>
        </w:rPr>
        <w:t xml:space="preserve">, Space-based, cyber-based and Special types. These entities have the defined boundaries, </w:t>
      </w:r>
      <w:proofErr w:type="gramStart"/>
      <w:r w:rsidRPr="00C725FC">
        <w:rPr>
          <w:rFonts w:ascii="Times New Roman" w:hAnsi="Times New Roman" w:cs="Times New Roman"/>
          <w:color w:val="000000" w:themeColor="text1"/>
        </w:rPr>
        <w:t>structure</w:t>
      </w:r>
      <w:proofErr w:type="gramEnd"/>
      <w:r w:rsidRPr="00C725FC">
        <w:rPr>
          <w:rFonts w:ascii="Times New Roman" w:hAnsi="Times New Roman" w:cs="Times New Roman"/>
          <w:color w:val="000000" w:themeColor="text1"/>
        </w:rPr>
        <w:t xml:space="preserve"> and purposes. The system with a defined boundary interacts with its surroundings. </w:t>
      </w:r>
    </w:p>
    <w:p w14:paraId="4784457F" w14:textId="308286B4" w:rsidR="00526043" w:rsidRDefault="00526043" w:rsidP="00170E39">
      <w:pPr>
        <w:pStyle w:val="ListParagraph"/>
        <w:numPr>
          <w:ilvl w:val="0"/>
          <w:numId w:val="7"/>
        </w:numPr>
        <w:spacing w:after="190" w:line="393" w:lineRule="auto"/>
        <w:ind w:left="284" w:right="68" w:hanging="284"/>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Let us consider a </w:t>
      </w:r>
      <w:r w:rsidR="00D87B45" w:rsidRPr="00230162">
        <w:rPr>
          <w:rFonts w:ascii="Times New Roman" w:hAnsi="Times New Roman" w:cs="Times New Roman"/>
          <w:b/>
          <w:bCs/>
          <w:color w:val="000000" w:themeColor="text1"/>
          <w:spacing w:val="30"/>
        </w:rPr>
        <w:t>Gaming</w:t>
      </w:r>
      <w:r w:rsidRPr="00C725FC">
        <w:rPr>
          <w:rFonts w:ascii="Times New Roman" w:hAnsi="Times New Roman" w:cs="Times New Roman"/>
          <w:b/>
          <w:bCs/>
          <w:color w:val="000000" w:themeColor="text1"/>
        </w:rPr>
        <w:t xml:space="preserve"> </w:t>
      </w:r>
      <w:r w:rsidRPr="00C725FC">
        <w:rPr>
          <w:rFonts w:ascii="Times New Roman" w:hAnsi="Times New Roman" w:cs="Times New Roman"/>
          <w:color w:val="000000" w:themeColor="text1"/>
        </w:rPr>
        <w:t xml:space="preserve">Software as a system. It is having multiple processing components inside that, like movement, detection, engagement, attrition et cetera, all them working together, interrelated with </w:t>
      </w:r>
      <w:r w:rsidRPr="00C725FC">
        <w:rPr>
          <w:rFonts w:ascii="Times New Roman" w:hAnsi="Times New Roman" w:cs="Times New Roman"/>
          <w:color w:val="000000" w:themeColor="text1"/>
        </w:rPr>
        <w:lastRenderedPageBreak/>
        <w:t xml:space="preserve">each other, creating one system we call </w:t>
      </w:r>
      <w:r w:rsidR="00D87B45" w:rsidRPr="00316EAA">
        <w:rPr>
          <w:rFonts w:ascii="Times New Roman" w:hAnsi="Times New Roman" w:cs="Times New Roman"/>
          <w:b/>
          <w:bCs/>
          <w:color w:val="000000" w:themeColor="text1"/>
          <w:spacing w:val="30"/>
        </w:rPr>
        <w:t>G</w:t>
      </w:r>
      <w:r w:rsidRPr="00316EAA">
        <w:rPr>
          <w:rFonts w:ascii="Times New Roman" w:hAnsi="Times New Roman" w:cs="Times New Roman"/>
          <w:b/>
          <w:bCs/>
          <w:color w:val="000000" w:themeColor="text1"/>
          <w:spacing w:val="30"/>
        </w:rPr>
        <w:t>aming</w:t>
      </w:r>
      <w:r w:rsidRPr="00C725FC">
        <w:rPr>
          <w:rFonts w:ascii="Times New Roman" w:hAnsi="Times New Roman" w:cs="Times New Roman"/>
          <w:color w:val="000000" w:themeColor="text1"/>
        </w:rPr>
        <w:t xml:space="preserve"> System. </w:t>
      </w:r>
    </w:p>
    <w:p w14:paraId="386AEE2E" w14:textId="77777777" w:rsidR="00526043" w:rsidRPr="00C725FC" w:rsidRDefault="00526043" w:rsidP="00170E39">
      <w:pPr>
        <w:pStyle w:val="ListParagraph"/>
        <w:numPr>
          <w:ilvl w:val="0"/>
          <w:numId w:val="6"/>
        </w:numPr>
        <w:spacing w:after="190" w:line="393" w:lineRule="auto"/>
        <w:ind w:left="284" w:right="68" w:hanging="284"/>
        <w:jc w:val="both"/>
        <w:rPr>
          <w:rFonts w:ascii="Times New Roman" w:hAnsi="Times New Roman" w:cs="Times New Roman"/>
          <w:b/>
          <w:bCs/>
          <w:color w:val="000000" w:themeColor="text1"/>
        </w:rPr>
      </w:pPr>
      <w:r w:rsidRPr="00316EAA">
        <w:rPr>
          <w:rFonts w:ascii="Times New Roman" w:hAnsi="Times New Roman" w:cs="Times New Roman"/>
          <w:b/>
          <w:bCs/>
          <w:color w:val="000000" w:themeColor="text1"/>
          <w:spacing w:val="40"/>
        </w:rPr>
        <w:t>System</w:t>
      </w:r>
      <w:r w:rsidRPr="00316EAA">
        <w:rPr>
          <w:rFonts w:ascii="Times New Roman" w:hAnsi="Times New Roman" w:cs="Times New Roman"/>
          <w:b/>
          <w:bCs/>
          <w:color w:val="000000" w:themeColor="text1"/>
          <w:spacing w:val="40"/>
        </w:rPr>
        <w:fldChar w:fldCharType="begin"/>
      </w:r>
      <w:r w:rsidRPr="00316EAA">
        <w:rPr>
          <w:rFonts w:ascii="Times New Roman" w:hAnsi="Times New Roman" w:cs="Times New Roman"/>
          <w:b/>
          <w:bCs/>
          <w:color w:val="000000" w:themeColor="text1"/>
          <w:spacing w:val="40"/>
        </w:rPr>
        <w:instrText xml:space="preserve"> XE "System" </w:instrText>
      </w:r>
      <w:r w:rsidRPr="00316EAA">
        <w:rPr>
          <w:rFonts w:ascii="Times New Roman" w:hAnsi="Times New Roman" w:cs="Times New Roman"/>
          <w:b/>
          <w:bCs/>
          <w:color w:val="000000" w:themeColor="text1"/>
          <w:spacing w:val="40"/>
        </w:rPr>
        <w:fldChar w:fldCharType="end"/>
      </w:r>
      <w:r w:rsidRPr="00316EAA">
        <w:rPr>
          <w:rFonts w:ascii="Times New Roman" w:hAnsi="Times New Roman" w:cs="Times New Roman"/>
          <w:b/>
          <w:bCs/>
          <w:color w:val="000000" w:themeColor="text1"/>
          <w:spacing w:val="40"/>
        </w:rPr>
        <w:t>’s Complexity</w:t>
      </w:r>
      <w:r w:rsidRPr="00C725FC">
        <w:rPr>
          <w:rFonts w:ascii="Times New Roman" w:hAnsi="Times New Roman" w:cs="Times New Roman"/>
          <w:b/>
          <w:bCs/>
          <w:color w:val="000000" w:themeColor="text1"/>
        </w:rPr>
        <w:tab/>
      </w:r>
    </w:p>
    <w:p w14:paraId="79403AC4" w14:textId="12AFB853" w:rsidR="00526043" w:rsidRPr="00C725FC" w:rsidRDefault="00526043" w:rsidP="00170E39">
      <w:pPr>
        <w:pStyle w:val="ListParagraph"/>
        <w:numPr>
          <w:ilvl w:val="0"/>
          <w:numId w:val="7"/>
        </w:numPr>
        <w:spacing w:after="190" w:line="393" w:lineRule="auto"/>
        <w:ind w:left="284" w:right="68" w:hanging="284"/>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When we are talking about the system, the first thing that comes in our mind is the system complexity, for example </w:t>
      </w:r>
      <w:r w:rsidR="00D87B45">
        <w:rPr>
          <w:rFonts w:ascii="Times New Roman" w:hAnsi="Times New Roman" w:cs="Times New Roman"/>
          <w:b/>
          <w:bCs/>
          <w:color w:val="000000" w:themeColor="text1"/>
        </w:rPr>
        <w:t>G</w:t>
      </w:r>
      <w:r w:rsidRPr="00C725FC">
        <w:rPr>
          <w:rFonts w:ascii="Times New Roman" w:hAnsi="Times New Roman" w:cs="Times New Roman"/>
          <w:b/>
          <w:bCs/>
          <w:color w:val="000000" w:themeColor="text1"/>
        </w:rPr>
        <w:t>am</w:t>
      </w:r>
      <w:r w:rsidR="00D87B45">
        <w:rPr>
          <w:rFonts w:ascii="Times New Roman" w:hAnsi="Times New Roman" w:cs="Times New Roman"/>
          <w:b/>
          <w:bCs/>
          <w:color w:val="000000" w:themeColor="text1"/>
        </w:rPr>
        <w:t>ing Software</w:t>
      </w:r>
      <w:r w:rsidRPr="00C725FC">
        <w:rPr>
          <w:rFonts w:ascii="Times New Roman" w:hAnsi="Times New Roman" w:cs="Times New Roman"/>
          <w:color w:val="000000" w:themeColor="text1"/>
        </w:rPr>
        <w:t xml:space="preserve"> itself is a very complex system. </w:t>
      </w:r>
    </w:p>
    <w:p w14:paraId="301B6C29" w14:textId="29601AE6" w:rsidR="00526043" w:rsidRPr="00C725FC" w:rsidRDefault="00526043" w:rsidP="00170E39">
      <w:pPr>
        <w:pStyle w:val="ListParagraph"/>
        <w:numPr>
          <w:ilvl w:val="0"/>
          <w:numId w:val="7"/>
        </w:numPr>
        <w:spacing w:after="190" w:line="393" w:lineRule="auto"/>
        <w:ind w:left="284" w:right="68" w:hanging="284"/>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Let us take a small example and understand, how the system complexity can be handled with the MBSE concept. </w:t>
      </w:r>
      <w:proofErr w:type="gramStart"/>
      <w:r w:rsidRPr="00C725FC">
        <w:rPr>
          <w:rFonts w:ascii="Times New Roman" w:hAnsi="Times New Roman" w:cs="Times New Roman"/>
          <w:color w:val="000000" w:themeColor="text1"/>
        </w:rPr>
        <w:t>Let’s</w:t>
      </w:r>
      <w:proofErr w:type="gramEnd"/>
      <w:r w:rsidRPr="00C725FC">
        <w:rPr>
          <w:rFonts w:ascii="Times New Roman" w:hAnsi="Times New Roman" w:cs="Times New Roman"/>
          <w:color w:val="000000" w:themeColor="text1"/>
        </w:rPr>
        <w:t xml:space="preserve"> take the example of simulating the </w:t>
      </w:r>
      <w:r w:rsidRPr="00316EAA">
        <w:rPr>
          <w:rFonts w:ascii="Times New Roman" w:hAnsi="Times New Roman" w:cs="Times New Roman"/>
          <w:b/>
          <w:bCs/>
          <w:color w:val="000000" w:themeColor="text1"/>
          <w:spacing w:val="40"/>
        </w:rPr>
        <w:t>Encounter Crossing Scenario</w:t>
      </w:r>
      <w:r w:rsidRPr="00C725FC">
        <w:rPr>
          <w:rFonts w:ascii="Times New Roman" w:hAnsi="Times New Roman" w:cs="Times New Roman"/>
          <w:color w:val="000000" w:themeColor="text1"/>
        </w:rPr>
        <w:t xml:space="preserve"> in a </w:t>
      </w:r>
      <w:r w:rsidR="0047039D">
        <w:rPr>
          <w:rFonts w:ascii="Times New Roman" w:hAnsi="Times New Roman" w:cs="Times New Roman"/>
          <w:color w:val="000000" w:themeColor="text1"/>
        </w:rPr>
        <w:t>gaming</w:t>
      </w:r>
      <w:r w:rsidRPr="00C725FC">
        <w:rPr>
          <w:rFonts w:ascii="Times New Roman" w:hAnsi="Times New Roman" w:cs="Times New Roman"/>
          <w:color w:val="000000" w:themeColor="text1"/>
        </w:rPr>
        <w:t xml:space="preserve"> System. </w:t>
      </w:r>
    </w:p>
    <w:p w14:paraId="27113D95" w14:textId="3A11D429" w:rsidR="00526043" w:rsidRPr="00C725FC" w:rsidRDefault="00526043" w:rsidP="00170E39">
      <w:pPr>
        <w:pStyle w:val="ListParagraph"/>
        <w:numPr>
          <w:ilvl w:val="0"/>
          <w:numId w:val="7"/>
        </w:numPr>
        <w:spacing w:after="190" w:line="393" w:lineRule="auto"/>
        <w:ind w:left="284" w:right="68" w:hanging="284"/>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When the </w:t>
      </w:r>
      <w:r w:rsidRPr="00EA2B2D">
        <w:rPr>
          <w:rFonts w:ascii="Times New Roman" w:hAnsi="Times New Roman" w:cs="Times New Roman"/>
          <w:color w:val="000000" w:themeColor="text1"/>
          <w:spacing w:val="40"/>
        </w:rPr>
        <w:t>Scenario</w:t>
      </w:r>
      <w:r w:rsidRPr="00C725FC">
        <w:rPr>
          <w:rFonts w:ascii="Times New Roman" w:hAnsi="Times New Roman" w:cs="Times New Roman"/>
          <w:b/>
          <w:bCs/>
          <w:color w:val="000000" w:themeColor="text1"/>
        </w:rPr>
        <w:t xml:space="preserve"> </w:t>
      </w:r>
      <w:r w:rsidRPr="00C725FC">
        <w:rPr>
          <w:rFonts w:ascii="Times New Roman" w:hAnsi="Times New Roman" w:cs="Times New Roman"/>
          <w:color w:val="000000" w:themeColor="text1"/>
        </w:rPr>
        <w:t xml:space="preserve">was first modelled, there was no restriction about the </w:t>
      </w:r>
      <w:r w:rsidRPr="00EA2B2D">
        <w:rPr>
          <w:rFonts w:ascii="Times New Roman" w:hAnsi="Times New Roman" w:cs="Times New Roman"/>
          <w:b/>
          <w:bCs/>
          <w:color w:val="000000" w:themeColor="text1"/>
          <w:spacing w:val="40"/>
        </w:rPr>
        <w:t xml:space="preserve">resolutions </w:t>
      </w:r>
      <w:r w:rsidRPr="00C725FC">
        <w:rPr>
          <w:rFonts w:ascii="Times New Roman" w:hAnsi="Times New Roman" w:cs="Times New Roman"/>
          <w:color w:val="000000" w:themeColor="text1"/>
        </w:rPr>
        <w:t xml:space="preserve">of the scenario like whether it </w:t>
      </w:r>
      <w:proofErr w:type="gramStart"/>
      <w:r w:rsidRPr="00C725FC">
        <w:rPr>
          <w:rFonts w:ascii="Times New Roman" w:hAnsi="Times New Roman" w:cs="Times New Roman"/>
          <w:color w:val="000000" w:themeColor="text1"/>
        </w:rPr>
        <w:t>has to</w:t>
      </w:r>
      <w:proofErr w:type="gramEnd"/>
      <w:r w:rsidRPr="00C725FC">
        <w:rPr>
          <w:rFonts w:ascii="Times New Roman" w:hAnsi="Times New Roman" w:cs="Times New Roman"/>
          <w:color w:val="000000" w:themeColor="text1"/>
        </w:rPr>
        <w:t xml:space="preserve"> be </w:t>
      </w:r>
      <w:r w:rsidR="00316EAA">
        <w:rPr>
          <w:rFonts w:ascii="Times New Roman" w:hAnsi="Times New Roman" w:cs="Times New Roman"/>
          <w:color w:val="000000" w:themeColor="text1"/>
        </w:rPr>
        <w:t>manageable</w:t>
      </w:r>
      <w:r w:rsidRPr="00C725FC">
        <w:rPr>
          <w:rFonts w:ascii="Times New Roman" w:hAnsi="Times New Roman" w:cs="Times New Roman"/>
          <w:color w:val="000000" w:themeColor="text1"/>
        </w:rPr>
        <w:t xml:space="preserve"> at Brigade level or at Division level whether it can be </w:t>
      </w:r>
      <w:r w:rsidR="00316EAA">
        <w:rPr>
          <w:rFonts w:ascii="Times New Roman" w:hAnsi="Times New Roman" w:cs="Times New Roman"/>
          <w:color w:val="000000" w:themeColor="text1"/>
        </w:rPr>
        <w:t xml:space="preserve">manageable for </w:t>
      </w:r>
      <w:r w:rsidRPr="00C725FC">
        <w:rPr>
          <w:rFonts w:ascii="Times New Roman" w:hAnsi="Times New Roman" w:cs="Times New Roman"/>
          <w:color w:val="000000" w:themeColor="text1"/>
        </w:rPr>
        <w:t xml:space="preserve">day or night conditions. There were no constraints involved inside that. People start asking </w:t>
      </w:r>
      <w:r w:rsidRPr="00C725FC">
        <w:rPr>
          <w:rFonts w:ascii="Times New Roman" w:hAnsi="Times New Roman" w:cs="Times New Roman"/>
          <w:color w:val="000000" w:themeColor="text1"/>
        </w:rPr>
        <w:lastRenderedPageBreak/>
        <w:t xml:space="preserve">about it, like if it is </w:t>
      </w:r>
      <w:r w:rsidR="00316EAA">
        <w:rPr>
          <w:rFonts w:ascii="Times New Roman" w:hAnsi="Times New Roman" w:cs="Times New Roman"/>
          <w:color w:val="000000" w:themeColor="text1"/>
        </w:rPr>
        <w:t>managed</w:t>
      </w:r>
      <w:r w:rsidRPr="00C725FC">
        <w:rPr>
          <w:rFonts w:ascii="Times New Roman" w:hAnsi="Times New Roman" w:cs="Times New Roman"/>
          <w:color w:val="000000" w:themeColor="text1"/>
        </w:rPr>
        <w:t xml:space="preserve"> at Brigade level how much time is going to be take or what will be the </w:t>
      </w:r>
      <w:r w:rsidR="00A53BCD" w:rsidRPr="00EA2B2D">
        <w:rPr>
          <w:rFonts w:ascii="Times New Roman" w:hAnsi="Times New Roman" w:cs="Times New Roman"/>
          <w:color w:val="000000" w:themeColor="text1"/>
          <w:spacing w:val="40"/>
        </w:rPr>
        <w:t xml:space="preserve">degree of </w:t>
      </w:r>
      <w:r w:rsidRPr="00EA2B2D">
        <w:rPr>
          <w:rFonts w:ascii="Times New Roman" w:hAnsi="Times New Roman" w:cs="Times New Roman"/>
          <w:color w:val="000000" w:themeColor="text1"/>
          <w:spacing w:val="40"/>
        </w:rPr>
        <w:t>attrition</w:t>
      </w:r>
      <w:r w:rsidRPr="00C725FC">
        <w:rPr>
          <w:rFonts w:ascii="Times New Roman" w:hAnsi="Times New Roman" w:cs="Times New Roman"/>
          <w:color w:val="000000" w:themeColor="text1"/>
        </w:rPr>
        <w:t xml:space="preserve"> if it is </w:t>
      </w:r>
      <w:r w:rsidR="00316EAA">
        <w:rPr>
          <w:rFonts w:ascii="Times New Roman" w:hAnsi="Times New Roman" w:cs="Times New Roman"/>
          <w:color w:val="000000" w:themeColor="text1"/>
        </w:rPr>
        <w:t>managed</w:t>
      </w:r>
      <w:r w:rsidRPr="00C725FC">
        <w:rPr>
          <w:rFonts w:ascii="Times New Roman" w:hAnsi="Times New Roman" w:cs="Times New Roman"/>
          <w:color w:val="000000" w:themeColor="text1"/>
        </w:rPr>
        <w:t xml:space="preserve"> at Division level? </w:t>
      </w:r>
    </w:p>
    <w:p w14:paraId="5B744B0E" w14:textId="412CED1B" w:rsidR="00526043" w:rsidRPr="00C725FC" w:rsidRDefault="00526043" w:rsidP="00170E39">
      <w:pPr>
        <w:pStyle w:val="ListParagraph"/>
        <w:numPr>
          <w:ilvl w:val="0"/>
          <w:numId w:val="7"/>
        </w:numPr>
        <w:spacing w:after="190" w:line="393" w:lineRule="auto"/>
        <w:ind w:left="284" w:right="68" w:hanging="284"/>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Then the system designer came up with a fixed resolution, fixed environmental condition which was a solution for that simulation-setup, but not for the </w:t>
      </w:r>
      <w:r w:rsidRPr="00EA2B2D">
        <w:rPr>
          <w:rFonts w:ascii="Times New Roman" w:hAnsi="Times New Roman" w:cs="Times New Roman"/>
          <w:b/>
          <w:bCs/>
          <w:color w:val="000000" w:themeColor="text1"/>
          <w:spacing w:val="40"/>
        </w:rPr>
        <w:t>different resolution</w:t>
      </w:r>
      <w:r w:rsidR="0065482D" w:rsidRPr="00EA2B2D">
        <w:rPr>
          <w:rFonts w:ascii="Times New Roman" w:hAnsi="Times New Roman" w:cs="Times New Roman"/>
          <w:b/>
          <w:bCs/>
          <w:color w:val="000000" w:themeColor="text1"/>
          <w:spacing w:val="40"/>
        </w:rPr>
        <w:t>s</w:t>
      </w:r>
      <w:r w:rsidRPr="00C725FC">
        <w:rPr>
          <w:rFonts w:ascii="Times New Roman" w:hAnsi="Times New Roman" w:cs="Times New Roman"/>
          <w:color w:val="000000" w:themeColor="text1"/>
        </w:rPr>
        <w:t xml:space="preserve"> that can come from the player’s side. </w:t>
      </w:r>
    </w:p>
    <w:p w14:paraId="17702E55" w14:textId="77777777" w:rsidR="00526043" w:rsidRPr="00C725FC" w:rsidRDefault="00526043" w:rsidP="00170E39">
      <w:pPr>
        <w:pStyle w:val="ListParagraph"/>
        <w:numPr>
          <w:ilvl w:val="0"/>
          <w:numId w:val="7"/>
        </w:numPr>
        <w:spacing w:after="190" w:line="393" w:lineRule="auto"/>
        <w:ind w:left="284" w:right="68" w:hanging="284"/>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Then the system analyst came up with a solution of having an </w:t>
      </w:r>
      <w:r w:rsidRPr="00EA2B2D">
        <w:rPr>
          <w:rFonts w:ascii="Times New Roman" w:hAnsi="Times New Roman" w:cs="Times New Roman"/>
          <w:b/>
          <w:bCs/>
          <w:color w:val="000000" w:themeColor="text1"/>
          <w:spacing w:val="40"/>
        </w:rPr>
        <w:t>aggregated model</w:t>
      </w:r>
      <w:r w:rsidRPr="00C725FC">
        <w:rPr>
          <w:rFonts w:ascii="Times New Roman" w:hAnsi="Times New Roman" w:cs="Times New Roman"/>
          <w:color w:val="000000" w:themeColor="text1"/>
        </w:rPr>
        <w:t xml:space="preserve">. These models usually were taking minimum number of input parameters. </w:t>
      </w:r>
    </w:p>
    <w:p w14:paraId="45AE28FA" w14:textId="0E54F8EF" w:rsidR="00526043" w:rsidRPr="00C725FC" w:rsidRDefault="00526043" w:rsidP="00170E39">
      <w:pPr>
        <w:pStyle w:val="ListParagraph"/>
        <w:numPr>
          <w:ilvl w:val="0"/>
          <w:numId w:val="7"/>
        </w:numPr>
        <w:spacing w:after="190" w:line="393" w:lineRule="auto"/>
        <w:ind w:left="284" w:right="68" w:hanging="284"/>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There was a component involved now in the system but was not that complex. But then the </w:t>
      </w:r>
      <w:r w:rsidRPr="00EA2B2D">
        <w:rPr>
          <w:rFonts w:ascii="Times New Roman" w:hAnsi="Times New Roman" w:cs="Times New Roman"/>
          <w:b/>
          <w:bCs/>
          <w:color w:val="000000" w:themeColor="text1"/>
          <w:spacing w:val="40"/>
        </w:rPr>
        <w:t>stakeholder</w:t>
      </w:r>
      <w:r w:rsidR="00EA2B2D">
        <w:rPr>
          <w:rFonts w:ascii="Times New Roman" w:hAnsi="Times New Roman" w:cs="Times New Roman"/>
          <w:b/>
          <w:bCs/>
          <w:color w:val="000000" w:themeColor="text1"/>
          <w:spacing w:val="40"/>
        </w:rPr>
        <w:t>’</w:t>
      </w:r>
      <w:r w:rsidRPr="00EA2B2D">
        <w:rPr>
          <w:rFonts w:ascii="Times New Roman" w:hAnsi="Times New Roman" w:cs="Times New Roman"/>
          <w:b/>
          <w:bCs/>
          <w:color w:val="000000" w:themeColor="text1"/>
          <w:spacing w:val="40"/>
        </w:rPr>
        <w:t>s need</w:t>
      </w:r>
      <w:r w:rsidR="00D87B45">
        <w:rPr>
          <w:rFonts w:ascii="Times New Roman" w:hAnsi="Times New Roman" w:cs="Times New Roman"/>
          <w:b/>
          <w:bCs/>
          <w:color w:val="000000" w:themeColor="text1"/>
        </w:rPr>
        <w:t xml:space="preserve">, </w:t>
      </w:r>
      <w:r w:rsidRPr="00C725FC">
        <w:rPr>
          <w:rFonts w:ascii="Times New Roman" w:hAnsi="Times New Roman" w:cs="Times New Roman"/>
          <w:color w:val="000000" w:themeColor="text1"/>
        </w:rPr>
        <w:t xml:space="preserve">which is nothing but the </w:t>
      </w:r>
      <w:r w:rsidRPr="00C725FC">
        <w:rPr>
          <w:rFonts w:ascii="Times New Roman" w:hAnsi="Times New Roman" w:cs="Times New Roman"/>
          <w:b/>
          <w:bCs/>
          <w:color w:val="000000" w:themeColor="text1"/>
        </w:rPr>
        <w:t>users</w:t>
      </w:r>
      <w:r w:rsidR="00D87B45">
        <w:rPr>
          <w:rFonts w:ascii="Times New Roman" w:hAnsi="Times New Roman" w:cs="Times New Roman"/>
          <w:b/>
          <w:bCs/>
          <w:color w:val="000000" w:themeColor="text1"/>
        </w:rPr>
        <w:t xml:space="preserve">, </w:t>
      </w:r>
      <w:r w:rsidRPr="00C725FC">
        <w:rPr>
          <w:rFonts w:ascii="Times New Roman" w:hAnsi="Times New Roman" w:cs="Times New Roman"/>
          <w:color w:val="000000" w:themeColor="text1"/>
        </w:rPr>
        <w:t xml:space="preserve">their need keeps increasing. And they said that we want to control how much the resolution they will </w:t>
      </w:r>
      <w:r w:rsidRPr="00C725FC">
        <w:rPr>
          <w:rFonts w:ascii="Times New Roman" w:hAnsi="Times New Roman" w:cs="Times New Roman"/>
          <w:color w:val="000000" w:themeColor="text1"/>
        </w:rPr>
        <w:lastRenderedPageBreak/>
        <w:t xml:space="preserve">decide to the operation to be executed. And then the military </w:t>
      </w:r>
      <w:r w:rsidR="00D87B45">
        <w:rPr>
          <w:rFonts w:ascii="Times New Roman" w:hAnsi="Times New Roman" w:cs="Times New Roman"/>
          <w:color w:val="000000" w:themeColor="text1"/>
        </w:rPr>
        <w:t>domain</w:t>
      </w:r>
      <w:r w:rsidRPr="00C725FC">
        <w:rPr>
          <w:rFonts w:ascii="Times New Roman" w:hAnsi="Times New Roman" w:cs="Times New Roman"/>
          <w:color w:val="000000" w:themeColor="text1"/>
        </w:rPr>
        <w:t xml:space="preserve"> expert came in</w:t>
      </w:r>
      <w:r w:rsidR="00D87B45">
        <w:rPr>
          <w:rFonts w:ascii="Times New Roman" w:hAnsi="Times New Roman" w:cs="Times New Roman"/>
          <w:color w:val="000000" w:themeColor="text1"/>
        </w:rPr>
        <w:t xml:space="preserve">to the </w:t>
      </w:r>
      <w:r w:rsidRPr="00C725FC">
        <w:rPr>
          <w:rFonts w:ascii="Times New Roman" w:hAnsi="Times New Roman" w:cs="Times New Roman"/>
          <w:color w:val="000000" w:themeColor="text1"/>
        </w:rPr>
        <w:t xml:space="preserve">picture, implemented a few components inside that, like </w:t>
      </w:r>
      <w:r w:rsidRPr="00EA2B2D">
        <w:rPr>
          <w:rFonts w:ascii="Times New Roman" w:hAnsi="Times New Roman" w:cs="Times New Roman"/>
          <w:color w:val="000000" w:themeColor="text1"/>
          <w:spacing w:val="30"/>
        </w:rPr>
        <w:t>aggregated detection, aggregated engagement model</w:t>
      </w:r>
      <w:r w:rsidRPr="00C725FC">
        <w:rPr>
          <w:rFonts w:ascii="Times New Roman" w:hAnsi="Times New Roman" w:cs="Times New Roman"/>
          <w:color w:val="000000" w:themeColor="text1"/>
        </w:rPr>
        <w:t xml:space="preserve">, et cetera, and created results for specific resolution. </w:t>
      </w:r>
    </w:p>
    <w:p w14:paraId="4566DE34" w14:textId="15045B3C" w:rsidR="00526043" w:rsidRPr="00C725FC" w:rsidRDefault="00526043" w:rsidP="00170E39">
      <w:pPr>
        <w:pStyle w:val="ListParagraph"/>
        <w:numPr>
          <w:ilvl w:val="0"/>
          <w:numId w:val="7"/>
        </w:numPr>
        <w:spacing w:after="190" w:line="393" w:lineRule="auto"/>
        <w:ind w:left="284" w:right="68" w:hanging="284"/>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Then the </w:t>
      </w:r>
      <w:r w:rsidR="00D87B45">
        <w:rPr>
          <w:rFonts w:ascii="Times New Roman" w:hAnsi="Times New Roman" w:cs="Times New Roman"/>
          <w:b/>
          <w:bCs/>
          <w:color w:val="000000" w:themeColor="text1"/>
        </w:rPr>
        <w:t>user’s</w:t>
      </w:r>
      <w:r w:rsidRPr="00C725FC">
        <w:rPr>
          <w:rFonts w:ascii="Times New Roman" w:hAnsi="Times New Roman" w:cs="Times New Roman"/>
          <w:b/>
          <w:bCs/>
          <w:color w:val="000000" w:themeColor="text1"/>
        </w:rPr>
        <w:t xml:space="preserve"> requirement</w:t>
      </w:r>
      <w:r w:rsidRPr="00C725FC">
        <w:rPr>
          <w:rFonts w:ascii="Times New Roman" w:hAnsi="Times New Roman" w:cs="Times New Roman"/>
          <w:color w:val="000000" w:themeColor="text1"/>
        </w:rPr>
        <w:t xml:space="preserve"> improved or increased. And they said, I want to automatically control that, or I want to control it with a button. And there comes the computer engineer with his algorithms and blocks of codes, buttons, et cetera, so that we can get a computer algorithm for aggregation. The requirement keeps on increasing. And we know, by looking at the wargaming model, we see just a computer </w:t>
      </w:r>
      <w:r w:rsidR="00D87B45" w:rsidRPr="00C725FC">
        <w:rPr>
          <w:rFonts w:ascii="Times New Roman" w:hAnsi="Times New Roman" w:cs="Times New Roman"/>
          <w:color w:val="000000" w:themeColor="text1"/>
        </w:rPr>
        <w:t>program</w:t>
      </w:r>
      <w:r w:rsidRPr="00C725FC">
        <w:rPr>
          <w:rFonts w:ascii="Times New Roman" w:hAnsi="Times New Roman" w:cs="Times New Roman"/>
          <w:color w:val="000000" w:themeColor="text1"/>
        </w:rPr>
        <w:t>. But in the background, it might be as complex as this, even more complex than that.</w:t>
      </w:r>
    </w:p>
    <w:p w14:paraId="3763E27C" w14:textId="5AD707EF" w:rsidR="00C134D0" w:rsidRPr="00C134D0" w:rsidRDefault="00526043" w:rsidP="00170E39">
      <w:pPr>
        <w:pStyle w:val="ListParagraph"/>
        <w:numPr>
          <w:ilvl w:val="0"/>
          <w:numId w:val="7"/>
        </w:numPr>
        <w:spacing w:after="190" w:line="393" w:lineRule="auto"/>
        <w:ind w:left="284" w:right="68" w:hanging="284"/>
        <w:jc w:val="both"/>
        <w:rPr>
          <w:rFonts w:ascii="Times New Roman" w:hAnsi="Times New Roman" w:cs="Times New Roman"/>
          <w:color w:val="000000" w:themeColor="text1"/>
        </w:rPr>
        <w:sectPr w:rsidR="00C134D0" w:rsidRPr="00C134D0" w:rsidSect="000C7341">
          <w:pgSz w:w="5761" w:h="8641" w:code="130"/>
          <w:pgMar w:top="709" w:right="567" w:bottom="851" w:left="567" w:header="284" w:footer="284" w:gutter="0"/>
          <w:pgBorders w:offsetFrom="page">
            <w:top w:val="single" w:sz="4" w:space="1" w:color="auto"/>
            <w:left w:val="single" w:sz="4" w:space="1" w:color="auto"/>
            <w:bottom w:val="single" w:sz="4" w:space="1" w:color="auto"/>
            <w:right w:val="single" w:sz="4" w:space="1" w:color="auto"/>
          </w:pgBorders>
          <w:cols w:space="708"/>
          <w:docGrid w:linePitch="360"/>
        </w:sectPr>
      </w:pPr>
      <w:r w:rsidRPr="00C725FC">
        <w:rPr>
          <w:rFonts w:ascii="Times New Roman" w:hAnsi="Times New Roman" w:cs="Times New Roman"/>
          <w:color w:val="000000" w:themeColor="text1"/>
        </w:rPr>
        <w:t xml:space="preserve">This is a simple representation of a </w:t>
      </w:r>
      <w:r w:rsidR="00A34A85">
        <w:rPr>
          <w:rFonts w:ascii="Times New Roman" w:hAnsi="Times New Roman" w:cs="Times New Roman"/>
          <w:color w:val="000000" w:themeColor="text1"/>
        </w:rPr>
        <w:t>gaming</w:t>
      </w:r>
      <w:r w:rsidRPr="00C725FC">
        <w:rPr>
          <w:rFonts w:ascii="Times New Roman" w:hAnsi="Times New Roman" w:cs="Times New Roman"/>
          <w:color w:val="000000" w:themeColor="text1"/>
        </w:rPr>
        <w:t xml:space="preserve"> model, which is having mathematical </w:t>
      </w:r>
      <w:r w:rsidRPr="00C725FC">
        <w:rPr>
          <w:rFonts w:ascii="Times New Roman" w:hAnsi="Times New Roman" w:cs="Times New Roman"/>
          <w:b/>
          <w:bCs/>
          <w:color w:val="000000" w:themeColor="text1"/>
        </w:rPr>
        <w:t>component</w:t>
      </w:r>
      <w:r w:rsidRPr="00C725FC">
        <w:rPr>
          <w:rFonts w:ascii="Times New Roman" w:hAnsi="Times New Roman" w:cs="Times New Roman"/>
          <w:color w:val="000000" w:themeColor="text1"/>
        </w:rPr>
        <w:t xml:space="preserve">, computer </w:t>
      </w:r>
      <w:r w:rsidRPr="00C725FC">
        <w:rPr>
          <w:rFonts w:ascii="Times New Roman" w:hAnsi="Times New Roman" w:cs="Times New Roman"/>
          <w:b/>
          <w:bCs/>
          <w:color w:val="000000" w:themeColor="text1"/>
        </w:rPr>
        <w:lastRenderedPageBreak/>
        <w:t>component</w:t>
      </w:r>
      <w:r w:rsidRPr="00C725FC">
        <w:rPr>
          <w:rFonts w:ascii="Times New Roman" w:hAnsi="Times New Roman" w:cs="Times New Roman"/>
          <w:color w:val="000000" w:themeColor="text1"/>
        </w:rPr>
        <w:t xml:space="preserve">, military decision-making </w:t>
      </w:r>
      <w:r w:rsidRPr="00C725FC">
        <w:rPr>
          <w:rFonts w:ascii="Times New Roman" w:hAnsi="Times New Roman" w:cs="Times New Roman"/>
          <w:b/>
          <w:bCs/>
          <w:color w:val="000000" w:themeColor="text1"/>
        </w:rPr>
        <w:t>component</w:t>
      </w:r>
      <w:r w:rsidRPr="00C725FC">
        <w:rPr>
          <w:rFonts w:ascii="Times New Roman" w:hAnsi="Times New Roman" w:cs="Times New Roman"/>
          <w:color w:val="000000" w:themeColor="text1"/>
        </w:rPr>
        <w:t xml:space="preserve">, as well as a huge part of the </w:t>
      </w:r>
      <w:r w:rsidRPr="00C725FC">
        <w:rPr>
          <w:rFonts w:ascii="Times New Roman" w:hAnsi="Times New Roman" w:cs="Times New Roman"/>
          <w:b/>
          <w:bCs/>
          <w:color w:val="000000" w:themeColor="text1"/>
        </w:rPr>
        <w:t>software</w:t>
      </w:r>
      <w:r w:rsidRPr="00C725FC">
        <w:rPr>
          <w:rFonts w:ascii="Times New Roman" w:hAnsi="Times New Roman" w:cs="Times New Roman"/>
          <w:color w:val="000000" w:themeColor="text1"/>
        </w:rPr>
        <w:t xml:space="preserve"> controlling the system. So, one single resolution, if I want to represent now, I need to create the whole </w:t>
      </w:r>
      <w:r w:rsidRPr="00C725FC">
        <w:rPr>
          <w:rFonts w:ascii="Times New Roman" w:hAnsi="Times New Roman" w:cs="Times New Roman"/>
          <w:b/>
          <w:bCs/>
          <w:color w:val="000000" w:themeColor="text1"/>
        </w:rPr>
        <w:t>architecture</w:t>
      </w:r>
      <w:r w:rsidRPr="00C725FC">
        <w:rPr>
          <w:rFonts w:ascii="Times New Roman" w:hAnsi="Times New Roman" w:cs="Times New Roman"/>
          <w:color w:val="000000" w:themeColor="text1"/>
        </w:rPr>
        <w:t xml:space="preserve"> to show what all </w:t>
      </w:r>
      <w:r w:rsidRPr="00C725FC">
        <w:rPr>
          <w:rFonts w:ascii="Times New Roman" w:hAnsi="Times New Roman" w:cs="Times New Roman"/>
          <w:b/>
          <w:bCs/>
          <w:color w:val="000000" w:themeColor="text1"/>
        </w:rPr>
        <w:t>components</w:t>
      </w:r>
      <w:r w:rsidRPr="00C725FC">
        <w:rPr>
          <w:rFonts w:ascii="Times New Roman" w:hAnsi="Times New Roman" w:cs="Times New Roman"/>
          <w:color w:val="000000" w:themeColor="text1"/>
        </w:rPr>
        <w:t xml:space="preserve"> existence in that </w:t>
      </w:r>
      <w:proofErr w:type="gramStart"/>
      <w:r w:rsidRPr="00C725FC">
        <w:rPr>
          <w:rFonts w:ascii="Times New Roman" w:hAnsi="Times New Roman" w:cs="Times New Roman"/>
          <w:color w:val="000000" w:themeColor="text1"/>
        </w:rPr>
        <w:t xml:space="preserve">particular </w:t>
      </w:r>
      <w:r w:rsidRPr="00C725FC">
        <w:rPr>
          <w:rFonts w:ascii="Times New Roman" w:hAnsi="Times New Roman" w:cs="Times New Roman"/>
          <w:b/>
          <w:bCs/>
          <w:color w:val="000000" w:themeColor="text1"/>
        </w:rPr>
        <w:t>system</w:t>
      </w:r>
      <w:proofErr w:type="gramEnd"/>
      <w:r w:rsidRPr="00C725FC">
        <w:rPr>
          <w:rFonts w:ascii="Times New Roman" w:hAnsi="Times New Roman" w:cs="Times New Roman"/>
          <w:color w:val="000000" w:themeColor="text1"/>
        </w:rPr>
        <w:t xml:space="preserve">. And how they are </w:t>
      </w:r>
      <w:r w:rsidRPr="00C725FC">
        <w:rPr>
          <w:rFonts w:ascii="Times New Roman" w:hAnsi="Times New Roman" w:cs="Times New Roman"/>
          <w:b/>
          <w:bCs/>
          <w:color w:val="000000" w:themeColor="text1"/>
        </w:rPr>
        <w:t>interacting</w:t>
      </w:r>
      <w:r w:rsidRPr="00C725FC">
        <w:rPr>
          <w:rFonts w:ascii="Times New Roman" w:hAnsi="Times New Roman" w:cs="Times New Roman"/>
          <w:color w:val="000000" w:themeColor="text1"/>
        </w:rPr>
        <w:t xml:space="preserve"> with each other, how they are impacting the </w:t>
      </w:r>
      <w:r w:rsidR="00D87B45" w:rsidRPr="00C725FC">
        <w:rPr>
          <w:rFonts w:ascii="Times New Roman" w:hAnsi="Times New Roman" w:cs="Times New Roman"/>
          <w:b/>
          <w:bCs/>
          <w:color w:val="000000" w:themeColor="text1"/>
        </w:rPr>
        <w:t>behavior</w:t>
      </w:r>
      <w:r w:rsidRPr="00C725FC">
        <w:rPr>
          <w:rFonts w:ascii="Times New Roman" w:hAnsi="Times New Roman" w:cs="Times New Roman"/>
          <w:color w:val="000000" w:themeColor="text1"/>
        </w:rPr>
        <w:t xml:space="preserve"> of the other components.</w:t>
      </w:r>
    </w:p>
    <w:p w14:paraId="14FB0A7A" w14:textId="1B02465F" w:rsidR="00526043" w:rsidRDefault="00526043" w:rsidP="003826F3">
      <w:pPr>
        <w:pStyle w:val="Heading1"/>
        <w:numPr>
          <w:ilvl w:val="1"/>
          <w:numId w:val="20"/>
        </w:numPr>
        <w:spacing w:before="0" w:after="240" w:line="240" w:lineRule="auto"/>
        <w:ind w:left="357" w:hanging="357"/>
        <w:rPr>
          <w:rFonts w:ascii="Times New Roman" w:hAnsi="Times New Roman" w:cs="Times New Roman"/>
          <w:b/>
          <w:bCs/>
          <w:color w:val="000000" w:themeColor="text1"/>
          <w:sz w:val="20"/>
          <w:szCs w:val="20"/>
        </w:rPr>
      </w:pPr>
      <w:bookmarkStart w:id="22" w:name="_Toc119921717"/>
      <w:r w:rsidRPr="00374201">
        <w:rPr>
          <w:rFonts w:ascii="Times New Roman" w:hAnsi="Times New Roman" w:cs="Times New Roman"/>
          <w:b/>
          <w:bCs/>
          <w:color w:val="000000" w:themeColor="text1"/>
          <w:sz w:val="20"/>
          <w:szCs w:val="20"/>
        </w:rPr>
        <w:lastRenderedPageBreak/>
        <w:t xml:space="preserve">Requirements Identification </w:t>
      </w:r>
      <w:bookmarkEnd w:id="22"/>
    </w:p>
    <w:p w14:paraId="237C9AC9" w14:textId="77777777" w:rsidR="00E36C56" w:rsidRDefault="00E36C56" w:rsidP="00526043">
      <w:pPr>
        <w:spacing w:after="190" w:line="393" w:lineRule="auto"/>
        <w:ind w:right="68"/>
        <w:jc w:val="both"/>
        <w:rPr>
          <w:rFonts w:ascii="Times New Roman" w:hAnsi="Times New Roman" w:cs="Times New Roman"/>
          <w:color w:val="000000" w:themeColor="text1"/>
        </w:rPr>
      </w:pPr>
      <w:r>
        <w:rPr>
          <w:rFonts w:ascii="Times New Roman" w:hAnsi="Times New Roman" w:cs="Times New Roman"/>
          <w:color w:val="000000" w:themeColor="text1"/>
        </w:rPr>
        <w:t>A</w:t>
      </w:r>
      <w:r w:rsidR="000B52BF">
        <w:rPr>
          <w:rFonts w:ascii="Times New Roman" w:hAnsi="Times New Roman" w:cs="Times New Roman"/>
          <w:color w:val="000000" w:themeColor="text1"/>
        </w:rPr>
        <w:t>s we have seen</w:t>
      </w:r>
      <w:r w:rsidR="00526043" w:rsidRPr="00C725FC">
        <w:rPr>
          <w:rFonts w:ascii="Times New Roman" w:hAnsi="Times New Roman" w:cs="Times New Roman"/>
          <w:color w:val="000000" w:themeColor="text1"/>
        </w:rPr>
        <w:t xml:space="preserve"> that the system complexity keeps on increasing and system engineering help us in keeping up with that. And this is what the definition of the system engineering is. System</w:t>
      </w:r>
      <w:r w:rsidR="00526043" w:rsidRPr="00C725FC">
        <w:rPr>
          <w:rFonts w:ascii="Times New Roman" w:hAnsi="Times New Roman" w:cs="Times New Roman"/>
          <w:color w:val="000000" w:themeColor="text1"/>
        </w:rPr>
        <w:fldChar w:fldCharType="begin"/>
      </w:r>
      <w:r w:rsidR="00526043" w:rsidRPr="00C725FC">
        <w:rPr>
          <w:rFonts w:ascii="Times New Roman" w:hAnsi="Times New Roman" w:cs="Times New Roman"/>
          <w:color w:val="000000" w:themeColor="text1"/>
        </w:rPr>
        <w:instrText xml:space="preserve"> XE "System" </w:instrText>
      </w:r>
      <w:r w:rsidR="00526043" w:rsidRPr="00C725FC">
        <w:rPr>
          <w:rFonts w:ascii="Times New Roman" w:hAnsi="Times New Roman" w:cs="Times New Roman"/>
          <w:color w:val="000000" w:themeColor="text1"/>
        </w:rPr>
        <w:fldChar w:fldCharType="end"/>
      </w:r>
      <w:r w:rsidR="00526043" w:rsidRPr="00C725FC">
        <w:rPr>
          <w:rFonts w:ascii="Times New Roman" w:hAnsi="Times New Roman" w:cs="Times New Roman"/>
          <w:color w:val="000000" w:themeColor="text1"/>
        </w:rPr>
        <w:t xml:space="preserve"> engineering is an interdisciplinary field, it is having </w:t>
      </w:r>
      <w:r w:rsidR="000B52BF" w:rsidRPr="00C725FC">
        <w:rPr>
          <w:rFonts w:ascii="Times New Roman" w:hAnsi="Times New Roman" w:cs="Times New Roman"/>
          <w:color w:val="000000" w:themeColor="text1"/>
        </w:rPr>
        <w:t>multiple domains</w:t>
      </w:r>
      <w:r w:rsidR="00526043" w:rsidRPr="00C725FC">
        <w:rPr>
          <w:rFonts w:ascii="Times New Roman" w:hAnsi="Times New Roman" w:cs="Times New Roman"/>
          <w:color w:val="000000" w:themeColor="text1"/>
        </w:rPr>
        <w:t xml:space="preserve">, people working together, and it focuses on how to design and manage complex systems over their lifecycle. Now why do we go for the system engineering? Is the system engineering is about coping with the complexity? It helps avoid omissions and invalid assumptions. </w:t>
      </w:r>
    </w:p>
    <w:p w14:paraId="1C1FBCF6" w14:textId="77777777" w:rsidR="00E36C56" w:rsidRDefault="00526043" w:rsidP="001F1BA5">
      <w:pPr>
        <w:spacing w:after="190" w:line="393" w:lineRule="auto"/>
        <w:ind w:right="68" w:firstLine="284"/>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So even before going for the design, system engineering can help us in understanding </w:t>
      </w:r>
      <w:r w:rsidRPr="00C725FC">
        <w:rPr>
          <w:rFonts w:ascii="Times New Roman" w:hAnsi="Times New Roman" w:cs="Times New Roman"/>
          <w:b/>
          <w:bCs/>
          <w:color w:val="000000" w:themeColor="text1"/>
        </w:rPr>
        <w:t>what all requirements are feasible</w:t>
      </w:r>
      <w:r w:rsidRPr="00C725FC">
        <w:rPr>
          <w:rFonts w:ascii="Times New Roman" w:hAnsi="Times New Roman" w:cs="Times New Roman"/>
          <w:color w:val="000000" w:themeColor="text1"/>
        </w:rPr>
        <w:t xml:space="preserve">. We </w:t>
      </w:r>
      <w:r w:rsidR="000B52BF">
        <w:rPr>
          <w:rFonts w:ascii="Times New Roman" w:hAnsi="Times New Roman" w:cs="Times New Roman"/>
          <w:color w:val="000000" w:themeColor="text1"/>
        </w:rPr>
        <w:t>d</w:t>
      </w:r>
      <w:r w:rsidRPr="00C725FC">
        <w:rPr>
          <w:rFonts w:ascii="Times New Roman" w:hAnsi="Times New Roman" w:cs="Times New Roman"/>
          <w:color w:val="000000" w:themeColor="text1"/>
        </w:rPr>
        <w:t xml:space="preserve">o a lot of the creative studies and understand what all requirements are conflicting with each other, and then take the right steps for that. And this is what is visible. System engineering is not new. </w:t>
      </w:r>
      <w:proofErr w:type="gramStart"/>
      <w:r w:rsidRPr="00C725FC">
        <w:rPr>
          <w:rFonts w:ascii="Times New Roman" w:hAnsi="Times New Roman" w:cs="Times New Roman"/>
          <w:color w:val="000000" w:themeColor="text1"/>
        </w:rPr>
        <w:t>It's</w:t>
      </w:r>
      <w:proofErr w:type="gramEnd"/>
      <w:r w:rsidRPr="00C725FC">
        <w:rPr>
          <w:rFonts w:ascii="Times New Roman" w:hAnsi="Times New Roman" w:cs="Times New Roman"/>
          <w:color w:val="000000" w:themeColor="text1"/>
        </w:rPr>
        <w:t xml:space="preserve"> a very old concept. And </w:t>
      </w:r>
      <w:r w:rsidRPr="00C725FC">
        <w:rPr>
          <w:rFonts w:ascii="Times New Roman" w:hAnsi="Times New Roman" w:cs="Times New Roman"/>
          <w:color w:val="000000" w:themeColor="text1"/>
        </w:rPr>
        <w:lastRenderedPageBreak/>
        <w:t xml:space="preserve">we can see, even Einstein in his time mentioned that if he has a problem, he would have spent 55 minutes in understanding the problem, thinking about the problem, and just five minutes in thinking about the solution. </w:t>
      </w:r>
      <w:r w:rsidR="00284D9C" w:rsidRPr="00C725FC">
        <w:rPr>
          <w:rFonts w:ascii="Times New Roman" w:hAnsi="Times New Roman" w:cs="Times New Roman"/>
          <w:color w:val="000000" w:themeColor="text1"/>
        </w:rPr>
        <w:t>So,</w:t>
      </w:r>
      <w:r w:rsidRPr="00C725FC">
        <w:rPr>
          <w:rFonts w:ascii="Times New Roman" w:hAnsi="Times New Roman" w:cs="Times New Roman"/>
          <w:color w:val="000000" w:themeColor="text1"/>
        </w:rPr>
        <w:t xml:space="preserve"> this statement emphasized on the time we need to spend in refining the problem statements before even jumping to designing the solution. And system engineering helps us in doing that. It talks about what is the correct way of implementing, or what is the right way of implementing the system engineering. </w:t>
      </w:r>
    </w:p>
    <w:p w14:paraId="569570FA" w14:textId="37E13F4D" w:rsidR="00526043" w:rsidRPr="00C725FC" w:rsidRDefault="00526043" w:rsidP="001F1BA5">
      <w:pPr>
        <w:spacing w:after="190" w:line="393" w:lineRule="auto"/>
        <w:ind w:right="68" w:firstLine="284"/>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There are several steps for </w:t>
      </w:r>
      <w:r w:rsidR="00E36C56">
        <w:rPr>
          <w:rFonts w:ascii="Times New Roman" w:hAnsi="Times New Roman" w:cs="Times New Roman"/>
          <w:color w:val="000000" w:themeColor="text1"/>
        </w:rPr>
        <w:t>doing this</w:t>
      </w:r>
      <w:r w:rsidRPr="00C725FC">
        <w:rPr>
          <w:rFonts w:ascii="Times New Roman" w:hAnsi="Times New Roman" w:cs="Times New Roman"/>
          <w:color w:val="000000" w:themeColor="text1"/>
        </w:rPr>
        <w:t>—</w:t>
      </w:r>
    </w:p>
    <w:p w14:paraId="3E1BFC9D" w14:textId="77777777" w:rsidR="00526043" w:rsidRPr="00C725FC" w:rsidRDefault="00526043" w:rsidP="00170E39">
      <w:pPr>
        <w:pStyle w:val="ListParagraph"/>
        <w:numPr>
          <w:ilvl w:val="0"/>
          <w:numId w:val="8"/>
        </w:numPr>
        <w:spacing w:after="190" w:line="393" w:lineRule="auto"/>
        <w:ind w:left="284" w:right="68" w:hanging="284"/>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understand the problem, </w:t>
      </w:r>
    </w:p>
    <w:p w14:paraId="52B6EC0D" w14:textId="77777777" w:rsidR="00526043" w:rsidRPr="00C725FC" w:rsidRDefault="00526043" w:rsidP="00170E39">
      <w:pPr>
        <w:pStyle w:val="ListParagraph"/>
        <w:numPr>
          <w:ilvl w:val="0"/>
          <w:numId w:val="8"/>
        </w:numPr>
        <w:spacing w:after="190" w:line="393" w:lineRule="auto"/>
        <w:ind w:left="284" w:right="68" w:hanging="284"/>
        <w:jc w:val="both"/>
        <w:rPr>
          <w:rFonts w:ascii="Times New Roman" w:hAnsi="Times New Roman" w:cs="Times New Roman"/>
          <w:color w:val="000000" w:themeColor="text1"/>
        </w:rPr>
      </w:pPr>
      <w:r w:rsidRPr="00C725FC">
        <w:rPr>
          <w:rFonts w:ascii="Times New Roman" w:hAnsi="Times New Roman" w:cs="Times New Roman"/>
          <w:color w:val="000000" w:themeColor="text1"/>
        </w:rPr>
        <w:t>investigate alternative solutions-- that means the creative studies—</w:t>
      </w:r>
    </w:p>
    <w:p w14:paraId="6AD72967" w14:textId="77777777" w:rsidR="00284D9C" w:rsidRPr="00C725FC" w:rsidRDefault="00284D9C" w:rsidP="00170E39">
      <w:pPr>
        <w:pStyle w:val="ListParagraph"/>
        <w:numPr>
          <w:ilvl w:val="0"/>
          <w:numId w:val="8"/>
        </w:numPr>
        <w:spacing w:after="190" w:line="393" w:lineRule="auto"/>
        <w:ind w:left="284" w:right="68" w:hanging="284"/>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define and agree upon the system architecture, because the multiple stakeholders involved, </w:t>
      </w:r>
    </w:p>
    <w:p w14:paraId="36715B74" w14:textId="535F6306" w:rsidR="00284D9C" w:rsidRPr="00C725FC" w:rsidRDefault="00284D9C" w:rsidP="00170E39">
      <w:pPr>
        <w:pStyle w:val="ListParagraph"/>
        <w:numPr>
          <w:ilvl w:val="0"/>
          <w:numId w:val="8"/>
        </w:numPr>
        <w:spacing w:after="190" w:line="393" w:lineRule="auto"/>
        <w:ind w:left="284" w:right="68" w:hanging="284"/>
        <w:jc w:val="both"/>
        <w:rPr>
          <w:rFonts w:ascii="Times New Roman" w:hAnsi="Times New Roman" w:cs="Times New Roman"/>
          <w:color w:val="000000" w:themeColor="text1"/>
        </w:rPr>
      </w:pPr>
      <w:r w:rsidRPr="00C725FC">
        <w:rPr>
          <w:rFonts w:ascii="Times New Roman" w:hAnsi="Times New Roman" w:cs="Times New Roman"/>
          <w:color w:val="000000" w:themeColor="text1"/>
        </w:rPr>
        <w:lastRenderedPageBreak/>
        <w:t xml:space="preserve">the need to first look how the system will look like, and then agree on that, </w:t>
      </w:r>
    </w:p>
    <w:p w14:paraId="33A6A209" w14:textId="068B7D84" w:rsidR="00B73348" w:rsidRPr="00B73348" w:rsidRDefault="00B73348" w:rsidP="00170E39">
      <w:pPr>
        <w:pStyle w:val="ListParagraph"/>
        <w:numPr>
          <w:ilvl w:val="0"/>
          <w:numId w:val="8"/>
        </w:numPr>
        <w:spacing w:after="190" w:line="393" w:lineRule="auto"/>
        <w:ind w:left="284" w:right="68" w:hanging="284"/>
        <w:jc w:val="both"/>
        <w:rPr>
          <w:rFonts w:ascii="Times New Roman" w:hAnsi="Times New Roman" w:cs="Times New Roman"/>
          <w:color w:val="000000" w:themeColor="text1"/>
        </w:rPr>
        <w:sectPr w:rsidR="00B73348" w:rsidRPr="00B73348" w:rsidSect="000C7341">
          <w:pgSz w:w="5954" w:h="8420" w:code="9"/>
          <w:pgMar w:top="709" w:right="567" w:bottom="851" w:left="567" w:header="283" w:footer="283" w:gutter="0"/>
          <w:pgBorders w:offsetFrom="page">
            <w:top w:val="single" w:sz="4" w:space="1" w:color="auto"/>
            <w:left w:val="single" w:sz="4" w:space="1" w:color="auto"/>
            <w:bottom w:val="single" w:sz="4" w:space="1" w:color="auto"/>
            <w:right w:val="single" w:sz="4" w:space="1" w:color="auto"/>
          </w:pgBorders>
          <w:cols w:space="708"/>
          <w:docGrid w:linePitch="360"/>
        </w:sectPr>
      </w:pPr>
      <w:r w:rsidRPr="00C725FC">
        <w:rPr>
          <w:rFonts w:ascii="Times New Roman" w:hAnsi="Times New Roman" w:cs="Times New Roman"/>
          <w:noProof/>
          <w:color w:val="000000" w:themeColor="text1"/>
        </w:rPr>
        <w:drawing>
          <wp:anchor distT="0" distB="0" distL="114300" distR="114300" simplePos="0" relativeHeight="251347456" behindDoc="0" locked="0" layoutInCell="1" allowOverlap="1" wp14:anchorId="61286519" wp14:editId="50827CDB">
            <wp:simplePos x="0" y="0"/>
            <wp:positionH relativeFrom="margin">
              <wp:posOffset>31750</wp:posOffset>
            </wp:positionH>
            <wp:positionV relativeFrom="paragraph">
              <wp:posOffset>483235</wp:posOffset>
            </wp:positionV>
            <wp:extent cx="3015615" cy="2379345"/>
            <wp:effectExtent l="19050" t="19050" r="13335" b="2095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15615" cy="2379345"/>
                    </a:xfrm>
                    <a:prstGeom prst="rect">
                      <a:avLst/>
                    </a:prstGeom>
                    <a:noFill/>
                    <a:ln w="19050">
                      <a:solidFill>
                        <a:schemeClr val="tx1"/>
                      </a:solidFill>
                    </a:ln>
                  </pic:spPr>
                </pic:pic>
              </a:graphicData>
            </a:graphic>
            <wp14:sizeRelH relativeFrom="page">
              <wp14:pctWidth>0</wp14:pctWidth>
            </wp14:sizeRelH>
            <wp14:sizeRelV relativeFrom="page">
              <wp14:pctHeight>0</wp14:pctHeight>
            </wp14:sizeRelV>
          </wp:anchor>
        </w:drawing>
      </w:r>
      <w:r w:rsidRPr="00C725FC">
        <w:rPr>
          <w:rFonts w:ascii="Times New Roman" w:hAnsi="Times New Roman" w:cs="Times New Roman"/>
          <w:noProof/>
          <w:color w:val="000000" w:themeColor="text1"/>
        </w:rPr>
        <mc:AlternateContent>
          <mc:Choice Requires="wps">
            <w:drawing>
              <wp:anchor distT="0" distB="0" distL="114300" distR="114300" simplePos="0" relativeHeight="251372032" behindDoc="0" locked="0" layoutInCell="1" allowOverlap="1" wp14:anchorId="55B04776" wp14:editId="38FCBAFF">
                <wp:simplePos x="0" y="0"/>
                <wp:positionH relativeFrom="margin">
                  <wp:align>right</wp:align>
                </wp:positionH>
                <wp:positionV relativeFrom="paragraph">
                  <wp:posOffset>3112375</wp:posOffset>
                </wp:positionV>
                <wp:extent cx="3039745" cy="296545"/>
                <wp:effectExtent l="0" t="0" r="8255" b="8255"/>
                <wp:wrapTopAndBottom/>
                <wp:docPr id="57359" name="Text Box 57359"/>
                <wp:cNvGraphicFramePr/>
                <a:graphic xmlns:a="http://schemas.openxmlformats.org/drawingml/2006/main">
                  <a:graphicData uri="http://schemas.microsoft.com/office/word/2010/wordprocessingShape">
                    <wps:wsp>
                      <wps:cNvSpPr txBox="1"/>
                      <wps:spPr>
                        <a:xfrm>
                          <a:off x="0" y="0"/>
                          <a:ext cx="3039745" cy="296545"/>
                        </a:xfrm>
                        <a:prstGeom prst="rect">
                          <a:avLst/>
                        </a:prstGeom>
                        <a:solidFill>
                          <a:prstClr val="white"/>
                        </a:solidFill>
                        <a:ln>
                          <a:noFill/>
                        </a:ln>
                      </wps:spPr>
                      <wps:txbx>
                        <w:txbxContent>
                          <w:p w14:paraId="0B4C5426" w14:textId="2D3D3323" w:rsidR="00526043" w:rsidRPr="00EC6921" w:rsidRDefault="00526043" w:rsidP="00526043">
                            <w:pPr>
                              <w:pStyle w:val="Caption"/>
                              <w:jc w:val="center"/>
                              <w:rPr>
                                <w:rFonts w:ascii="Times New Roman" w:hAnsi="Times New Roman" w:cs="Times New Roman"/>
                                <w:i w:val="0"/>
                                <w:iCs w:val="0"/>
                                <w:noProof/>
                                <w:color w:val="000000" w:themeColor="text1"/>
                                <w:sz w:val="28"/>
                                <w:szCs w:val="28"/>
                                <w:lang w:bidi="hi-IN"/>
                              </w:rPr>
                            </w:pPr>
                            <w:bookmarkStart w:id="23" w:name="_Toc119670381"/>
                            <w:r w:rsidRPr="00EC6921">
                              <w:rPr>
                                <w:rFonts w:ascii="Times New Roman" w:hAnsi="Times New Roman" w:cs="Times New Roman"/>
                                <w:i w:val="0"/>
                                <w:iCs w:val="0"/>
                                <w:color w:val="000000" w:themeColor="text1"/>
                                <w:sz w:val="20"/>
                                <w:szCs w:val="20"/>
                              </w:rPr>
                              <w:t xml:space="preserve">Figure </w:t>
                            </w:r>
                            <w:r w:rsidRPr="00EC6921">
                              <w:rPr>
                                <w:rFonts w:ascii="Times New Roman" w:hAnsi="Times New Roman" w:cs="Times New Roman"/>
                                <w:i w:val="0"/>
                                <w:iCs w:val="0"/>
                                <w:color w:val="000000" w:themeColor="text1"/>
                                <w:sz w:val="20"/>
                                <w:szCs w:val="20"/>
                              </w:rPr>
                              <w:fldChar w:fldCharType="begin"/>
                            </w:r>
                            <w:r w:rsidRPr="00EC6921">
                              <w:rPr>
                                <w:rFonts w:ascii="Times New Roman" w:hAnsi="Times New Roman" w:cs="Times New Roman"/>
                                <w:i w:val="0"/>
                                <w:iCs w:val="0"/>
                                <w:color w:val="000000" w:themeColor="text1"/>
                                <w:sz w:val="20"/>
                                <w:szCs w:val="20"/>
                              </w:rPr>
                              <w:instrText xml:space="preserve"> SEQ Figure \* ARABIC </w:instrText>
                            </w:r>
                            <w:r w:rsidRPr="00EC6921">
                              <w:rPr>
                                <w:rFonts w:ascii="Times New Roman" w:hAnsi="Times New Roman" w:cs="Times New Roman"/>
                                <w:i w:val="0"/>
                                <w:iCs w:val="0"/>
                                <w:color w:val="000000" w:themeColor="text1"/>
                                <w:sz w:val="20"/>
                                <w:szCs w:val="20"/>
                              </w:rPr>
                              <w:fldChar w:fldCharType="separate"/>
                            </w:r>
                            <w:r w:rsidR="005F6F39">
                              <w:rPr>
                                <w:rFonts w:ascii="Times New Roman" w:hAnsi="Times New Roman" w:cs="Times New Roman"/>
                                <w:i w:val="0"/>
                                <w:iCs w:val="0"/>
                                <w:noProof/>
                                <w:color w:val="000000" w:themeColor="text1"/>
                                <w:sz w:val="20"/>
                                <w:szCs w:val="20"/>
                              </w:rPr>
                              <w:t>7</w:t>
                            </w:r>
                            <w:r w:rsidRPr="00EC6921">
                              <w:rPr>
                                <w:rFonts w:ascii="Times New Roman" w:hAnsi="Times New Roman" w:cs="Times New Roman"/>
                                <w:i w:val="0"/>
                                <w:iCs w:val="0"/>
                                <w:noProof/>
                                <w:color w:val="000000" w:themeColor="text1"/>
                                <w:sz w:val="20"/>
                                <w:szCs w:val="20"/>
                              </w:rPr>
                              <w:fldChar w:fldCharType="end"/>
                            </w:r>
                            <w:r w:rsidRPr="00EC6921">
                              <w:rPr>
                                <w:rFonts w:ascii="Times New Roman" w:hAnsi="Times New Roman" w:cs="Times New Roman"/>
                                <w:i w:val="0"/>
                                <w:iCs w:val="0"/>
                                <w:color w:val="000000" w:themeColor="text1"/>
                                <w:sz w:val="20"/>
                                <w:szCs w:val="20"/>
                              </w:rPr>
                              <w:t xml:space="preserve">. System Engineering Process of the </w:t>
                            </w:r>
                            <w:bookmarkEnd w:id="23"/>
                            <w:r w:rsidR="00284D9C" w:rsidRPr="00EC6921">
                              <w:rPr>
                                <w:rFonts w:ascii="Times New Roman" w:hAnsi="Times New Roman" w:cs="Times New Roman"/>
                                <w:i w:val="0"/>
                                <w:iCs w:val="0"/>
                                <w:color w:val="000000" w:themeColor="text1"/>
                                <w:sz w:val="20"/>
                                <w:szCs w:val="20"/>
                              </w:rPr>
                              <w:t>complex system development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04776" id="Text Box 57359" o:spid="_x0000_s1050" type="#_x0000_t202" style="position:absolute;left:0;text-align:left;margin-left:188.15pt;margin-top:245.05pt;width:239.35pt;height:23.35pt;z-index:251372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" stroked="f">
                <v:textbox inset="0,0,0,0">
                  <w:txbxContent>
                    <w:p w14:paraId="0B4C5426" w14:textId="2D3D3323" w:rsidR="00526043" w:rsidRPr="00EC6921" w:rsidRDefault="00526043" w:rsidP="00526043">
                      <w:pPr>
                        <w:pStyle w:val="Caption"/>
                        <w:jc w:val="center"/>
                        <w:rPr>
                          <w:rFonts w:ascii="Times New Roman" w:hAnsi="Times New Roman" w:cs="Times New Roman"/>
                          <w:i w:val="0"/>
                          <w:iCs w:val="0"/>
                          <w:noProof/>
                          <w:color w:val="000000" w:themeColor="text1"/>
                          <w:sz w:val="28"/>
                          <w:szCs w:val="28"/>
                          <w:lang w:bidi="hi-IN"/>
                        </w:rPr>
                      </w:pPr>
                      <w:bookmarkStart w:id="24" w:name="_Toc119670381"/>
                      <w:r w:rsidRPr="00EC6921">
                        <w:rPr>
                          <w:rFonts w:ascii="Times New Roman" w:hAnsi="Times New Roman" w:cs="Times New Roman"/>
                          <w:i w:val="0"/>
                          <w:iCs w:val="0"/>
                          <w:color w:val="000000" w:themeColor="text1"/>
                          <w:sz w:val="20"/>
                          <w:szCs w:val="20"/>
                        </w:rPr>
                        <w:t xml:space="preserve">Figure </w:t>
                      </w:r>
                      <w:r w:rsidRPr="00EC6921">
                        <w:rPr>
                          <w:rFonts w:ascii="Times New Roman" w:hAnsi="Times New Roman" w:cs="Times New Roman"/>
                          <w:i w:val="0"/>
                          <w:iCs w:val="0"/>
                          <w:color w:val="000000" w:themeColor="text1"/>
                          <w:sz w:val="20"/>
                          <w:szCs w:val="20"/>
                        </w:rPr>
                        <w:fldChar w:fldCharType="begin"/>
                      </w:r>
                      <w:r w:rsidRPr="00EC6921">
                        <w:rPr>
                          <w:rFonts w:ascii="Times New Roman" w:hAnsi="Times New Roman" w:cs="Times New Roman"/>
                          <w:i w:val="0"/>
                          <w:iCs w:val="0"/>
                          <w:color w:val="000000" w:themeColor="text1"/>
                          <w:sz w:val="20"/>
                          <w:szCs w:val="20"/>
                        </w:rPr>
                        <w:instrText xml:space="preserve"> SEQ Figure \* ARABIC </w:instrText>
                      </w:r>
                      <w:r w:rsidRPr="00EC6921">
                        <w:rPr>
                          <w:rFonts w:ascii="Times New Roman" w:hAnsi="Times New Roman" w:cs="Times New Roman"/>
                          <w:i w:val="0"/>
                          <w:iCs w:val="0"/>
                          <w:color w:val="000000" w:themeColor="text1"/>
                          <w:sz w:val="20"/>
                          <w:szCs w:val="20"/>
                        </w:rPr>
                        <w:fldChar w:fldCharType="separate"/>
                      </w:r>
                      <w:r w:rsidR="005F6F39">
                        <w:rPr>
                          <w:rFonts w:ascii="Times New Roman" w:hAnsi="Times New Roman" w:cs="Times New Roman"/>
                          <w:i w:val="0"/>
                          <w:iCs w:val="0"/>
                          <w:noProof/>
                          <w:color w:val="000000" w:themeColor="text1"/>
                          <w:sz w:val="20"/>
                          <w:szCs w:val="20"/>
                        </w:rPr>
                        <w:t>7</w:t>
                      </w:r>
                      <w:r w:rsidRPr="00EC6921">
                        <w:rPr>
                          <w:rFonts w:ascii="Times New Roman" w:hAnsi="Times New Roman" w:cs="Times New Roman"/>
                          <w:i w:val="0"/>
                          <w:iCs w:val="0"/>
                          <w:noProof/>
                          <w:color w:val="000000" w:themeColor="text1"/>
                          <w:sz w:val="20"/>
                          <w:szCs w:val="20"/>
                        </w:rPr>
                        <w:fldChar w:fldCharType="end"/>
                      </w:r>
                      <w:r w:rsidRPr="00EC6921">
                        <w:rPr>
                          <w:rFonts w:ascii="Times New Roman" w:hAnsi="Times New Roman" w:cs="Times New Roman"/>
                          <w:i w:val="0"/>
                          <w:iCs w:val="0"/>
                          <w:color w:val="000000" w:themeColor="text1"/>
                          <w:sz w:val="20"/>
                          <w:szCs w:val="20"/>
                        </w:rPr>
                        <w:t xml:space="preserve">. System Engineering Process of the </w:t>
                      </w:r>
                      <w:bookmarkEnd w:id="24"/>
                      <w:r w:rsidR="00284D9C" w:rsidRPr="00EC6921">
                        <w:rPr>
                          <w:rFonts w:ascii="Times New Roman" w:hAnsi="Times New Roman" w:cs="Times New Roman"/>
                          <w:i w:val="0"/>
                          <w:iCs w:val="0"/>
                          <w:color w:val="000000" w:themeColor="text1"/>
                          <w:sz w:val="20"/>
                          <w:szCs w:val="20"/>
                        </w:rPr>
                        <w:t>complex system development</w:t>
                      </w:r>
                    </w:p>
                  </w:txbxContent>
                </v:textbox>
                <w10:wrap type="topAndBottom" anchorx="margin"/>
              </v:shape>
            </w:pict>
          </mc:Fallback>
        </mc:AlternateContent>
      </w:r>
      <w:r w:rsidRPr="00C725FC">
        <w:rPr>
          <w:rFonts w:ascii="Times New Roman" w:hAnsi="Times New Roman" w:cs="Times New Roman"/>
          <w:color w:val="000000" w:themeColor="text1"/>
        </w:rPr>
        <w:t xml:space="preserve">Agree and manage the requirements. </w:t>
      </w:r>
    </w:p>
    <w:p w14:paraId="04109085" w14:textId="7348AFF0" w:rsidR="00526043" w:rsidRDefault="00526043" w:rsidP="00B73348">
      <w:pPr>
        <w:tabs>
          <w:tab w:val="left" w:pos="142"/>
        </w:tabs>
        <w:spacing w:after="190" w:line="393" w:lineRule="auto"/>
        <w:ind w:right="68"/>
        <w:jc w:val="both"/>
        <w:rPr>
          <w:rFonts w:ascii="Times New Roman" w:hAnsi="Times New Roman" w:cs="Times New Roman"/>
          <w:noProof/>
          <w:color w:val="000000" w:themeColor="text1"/>
          <w:lang w:eastAsia="en-IN"/>
        </w:rPr>
      </w:pPr>
      <w:r w:rsidRPr="00C725FC">
        <w:rPr>
          <w:rFonts w:ascii="Times New Roman" w:hAnsi="Times New Roman" w:cs="Times New Roman"/>
          <w:color w:val="000000" w:themeColor="text1"/>
        </w:rPr>
        <w:lastRenderedPageBreak/>
        <w:t xml:space="preserve">First thing that we </w:t>
      </w:r>
      <w:proofErr w:type="gramStart"/>
      <w:r w:rsidRPr="00C725FC">
        <w:rPr>
          <w:rFonts w:ascii="Times New Roman" w:hAnsi="Times New Roman" w:cs="Times New Roman"/>
          <w:color w:val="000000" w:themeColor="text1"/>
        </w:rPr>
        <w:t>have to</w:t>
      </w:r>
      <w:proofErr w:type="gramEnd"/>
      <w:r w:rsidRPr="00C725FC">
        <w:rPr>
          <w:rFonts w:ascii="Times New Roman" w:hAnsi="Times New Roman" w:cs="Times New Roman"/>
          <w:color w:val="000000" w:themeColor="text1"/>
        </w:rPr>
        <w:t xml:space="preserve"> do before we move to any development is to have refined requirements. Agree and manage the interfaces. Because there are multiple domain experts and designers involved, we need to agree to the interfaces and work accordingly. Prepare the test and support system, and track progress against the plan. Now out of these seven, most of these activities we are going to see how we can address to model-based system engineering.</w:t>
      </w:r>
      <w:r w:rsidRPr="00C725FC">
        <w:rPr>
          <w:rFonts w:ascii="Times New Roman" w:hAnsi="Times New Roman" w:cs="Times New Roman"/>
          <w:noProof/>
          <w:color w:val="000000" w:themeColor="text1"/>
          <w:lang w:eastAsia="en-IN"/>
        </w:rPr>
        <w:t xml:space="preserve"> </w:t>
      </w:r>
    </w:p>
    <w:p w14:paraId="46927FAD" w14:textId="4AC9DFD6" w:rsidR="000B52BF" w:rsidRDefault="00F027A5" w:rsidP="000A5F05">
      <w:pPr>
        <w:tabs>
          <w:tab w:val="left" w:pos="142"/>
        </w:tabs>
        <w:spacing w:after="120" w:line="394" w:lineRule="auto"/>
        <w:ind w:right="68"/>
        <w:jc w:val="both"/>
        <w:rPr>
          <w:rFonts w:ascii="Times New Roman" w:hAnsi="Times New Roman" w:cs="Times New Roman"/>
          <w:noProof/>
          <w:color w:val="000000" w:themeColor="text1"/>
          <w:lang w:eastAsia="en-IN"/>
        </w:rPr>
      </w:pPr>
      <w:r>
        <w:rPr>
          <w:rFonts w:ascii="Times New Roman" w:hAnsi="Times New Roman" w:cs="Times New Roman"/>
          <w:noProof/>
          <w:color w:val="000000" w:themeColor="text1"/>
          <w:lang w:eastAsia="en-IN"/>
        </w:rPr>
        <mc:AlternateContent>
          <mc:Choice Requires="wps">
            <w:drawing>
              <wp:anchor distT="0" distB="0" distL="114300" distR="114300" simplePos="0" relativeHeight="251571712" behindDoc="1" locked="0" layoutInCell="1" allowOverlap="1" wp14:anchorId="03892232" wp14:editId="529E8F85">
                <wp:simplePos x="0" y="0"/>
                <wp:positionH relativeFrom="column">
                  <wp:posOffset>128842</wp:posOffset>
                </wp:positionH>
                <wp:positionV relativeFrom="paragraph">
                  <wp:posOffset>524560</wp:posOffset>
                </wp:positionV>
                <wp:extent cx="2960483" cy="1493822"/>
                <wp:effectExtent l="0" t="0" r="0" b="0"/>
                <wp:wrapNone/>
                <wp:docPr id="41" name="Rectangle 41"/>
                <wp:cNvGraphicFramePr/>
                <a:graphic xmlns:a="http://schemas.openxmlformats.org/drawingml/2006/main">
                  <a:graphicData uri="http://schemas.microsoft.com/office/word/2010/wordprocessingShape">
                    <wps:wsp>
                      <wps:cNvSpPr/>
                      <wps:spPr>
                        <a:xfrm>
                          <a:off x="0" y="0"/>
                          <a:ext cx="2960483" cy="1493822"/>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B5D45" id="Rectangle 41" o:spid="_x0000_s1026" style="position:absolute;margin-left:10.15pt;margin-top:41.3pt;width:233.1pt;height:117.6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" fillcolor="#d8d8d8 [2732]" stroked="f" strokeweight="1pt"/>
            </w:pict>
          </mc:Fallback>
        </mc:AlternateContent>
      </w:r>
      <w:r w:rsidR="00E36C56">
        <w:rPr>
          <w:rFonts w:ascii="Times New Roman" w:hAnsi="Times New Roman" w:cs="Times New Roman"/>
          <w:noProof/>
          <w:color w:val="000000" w:themeColor="text1"/>
          <w:lang w:eastAsia="en-IN"/>
        </w:rPr>
        <w:t xml:space="preserve">Now let us consider following list of </w:t>
      </w:r>
      <w:r w:rsidR="000B52BF">
        <w:rPr>
          <w:rFonts w:ascii="Times New Roman" w:hAnsi="Times New Roman" w:cs="Times New Roman"/>
          <w:noProof/>
          <w:color w:val="000000" w:themeColor="text1"/>
          <w:lang w:eastAsia="en-IN"/>
        </w:rPr>
        <w:t xml:space="preserve">requirements </w:t>
      </w:r>
      <w:r w:rsidR="00E36C56">
        <w:rPr>
          <w:rFonts w:ascii="Times New Roman" w:hAnsi="Times New Roman" w:cs="Times New Roman"/>
          <w:noProof/>
          <w:color w:val="000000" w:themeColor="text1"/>
          <w:lang w:eastAsia="en-IN"/>
        </w:rPr>
        <w:t xml:space="preserve">and try to </w:t>
      </w:r>
      <w:r w:rsidR="000B52BF">
        <w:rPr>
          <w:rFonts w:ascii="Times New Roman" w:hAnsi="Times New Roman" w:cs="Times New Roman"/>
          <w:noProof/>
          <w:color w:val="000000" w:themeColor="text1"/>
          <w:lang w:eastAsia="en-IN"/>
        </w:rPr>
        <w:t xml:space="preserve">propose </w:t>
      </w:r>
      <w:r w:rsidR="00E36C56">
        <w:rPr>
          <w:rFonts w:ascii="Times New Roman" w:hAnsi="Times New Roman" w:cs="Times New Roman"/>
          <w:noProof/>
          <w:color w:val="000000" w:themeColor="text1"/>
          <w:lang w:eastAsia="en-IN"/>
        </w:rPr>
        <w:t xml:space="preserve">a design </w:t>
      </w:r>
      <w:r w:rsidR="00AA2913">
        <w:rPr>
          <w:rFonts w:ascii="Times New Roman" w:hAnsi="Times New Roman" w:cs="Times New Roman"/>
          <w:noProof/>
          <w:color w:val="000000" w:themeColor="text1"/>
          <w:lang w:eastAsia="en-IN"/>
        </w:rPr>
        <w:t>.The system</w:t>
      </w:r>
    </w:p>
    <w:p w14:paraId="228DCEC0" w14:textId="5ADAABE8" w:rsidR="000B52BF" w:rsidRPr="00F027A5" w:rsidRDefault="00AA2913" w:rsidP="000B52BF">
      <w:pPr>
        <w:pStyle w:val="ListParagraph"/>
        <w:numPr>
          <w:ilvl w:val="0"/>
          <w:numId w:val="21"/>
        </w:numPr>
        <w:tabs>
          <w:tab w:val="left" w:pos="142"/>
        </w:tabs>
        <w:spacing w:after="190" w:line="393" w:lineRule="auto"/>
        <w:ind w:right="68"/>
        <w:jc w:val="both"/>
        <w:rPr>
          <w:rFonts w:ascii="Times New Roman" w:hAnsi="Times New Roman" w:cs="Times New Roman"/>
          <w:noProof/>
          <w:color w:val="000000" w:themeColor="text1"/>
          <w:sz w:val="14"/>
          <w:szCs w:val="14"/>
          <w:lang w:eastAsia="en-IN"/>
        </w:rPr>
      </w:pPr>
      <w:r w:rsidRPr="00F027A5">
        <w:rPr>
          <w:rFonts w:ascii="Times New Roman" w:hAnsi="Times New Roman" w:cs="Times New Roman"/>
          <w:noProof/>
          <w:color w:val="000000" w:themeColor="text1"/>
          <w:sz w:val="14"/>
          <w:szCs w:val="14"/>
          <w:lang w:eastAsia="en-IN"/>
        </w:rPr>
        <w:t xml:space="preserve">Should be capable </w:t>
      </w:r>
      <w:r w:rsidR="000B52BF" w:rsidRPr="00F027A5">
        <w:rPr>
          <w:rFonts w:ascii="Times New Roman" w:hAnsi="Times New Roman" w:cs="Times New Roman"/>
          <w:noProof/>
          <w:color w:val="000000" w:themeColor="text1"/>
          <w:sz w:val="14"/>
          <w:szCs w:val="14"/>
          <w:lang w:eastAsia="en-IN"/>
        </w:rPr>
        <w:t>for national &amp; strategic decision making</w:t>
      </w:r>
    </w:p>
    <w:p w14:paraId="68C18D81" w14:textId="051C309E" w:rsidR="000B52BF" w:rsidRPr="00F027A5" w:rsidRDefault="00AA2913" w:rsidP="000B52BF">
      <w:pPr>
        <w:pStyle w:val="ListParagraph"/>
        <w:numPr>
          <w:ilvl w:val="0"/>
          <w:numId w:val="21"/>
        </w:numPr>
        <w:tabs>
          <w:tab w:val="left" w:pos="142"/>
        </w:tabs>
        <w:spacing w:after="190" w:line="393" w:lineRule="auto"/>
        <w:ind w:right="68"/>
        <w:jc w:val="both"/>
        <w:rPr>
          <w:rFonts w:ascii="Times New Roman" w:hAnsi="Times New Roman" w:cs="Times New Roman"/>
          <w:noProof/>
          <w:color w:val="000000" w:themeColor="text1"/>
          <w:sz w:val="14"/>
          <w:szCs w:val="14"/>
          <w:lang w:eastAsia="en-IN"/>
        </w:rPr>
      </w:pPr>
      <w:r w:rsidRPr="00F027A5">
        <w:rPr>
          <w:rFonts w:ascii="Times New Roman" w:hAnsi="Times New Roman" w:cs="Times New Roman"/>
          <w:noProof/>
          <w:color w:val="000000" w:themeColor="text1"/>
          <w:sz w:val="14"/>
          <w:szCs w:val="14"/>
          <w:lang w:eastAsia="en-IN"/>
        </w:rPr>
        <w:t>Should be capable for</w:t>
      </w:r>
      <w:r w:rsidR="000B52BF" w:rsidRPr="00F027A5">
        <w:rPr>
          <w:rFonts w:ascii="Times New Roman" w:hAnsi="Times New Roman" w:cs="Times New Roman"/>
          <w:noProof/>
          <w:color w:val="000000" w:themeColor="text1"/>
          <w:sz w:val="14"/>
          <w:szCs w:val="14"/>
          <w:lang w:eastAsia="en-IN"/>
        </w:rPr>
        <w:t xml:space="preserve"> Theater &amp; Strategic level decision making.</w:t>
      </w:r>
    </w:p>
    <w:p w14:paraId="1F5F3AC8" w14:textId="77777777" w:rsidR="000B52BF" w:rsidRPr="00F027A5" w:rsidRDefault="000B52BF" w:rsidP="000B52BF">
      <w:pPr>
        <w:pStyle w:val="ListParagraph"/>
        <w:numPr>
          <w:ilvl w:val="0"/>
          <w:numId w:val="21"/>
        </w:numPr>
        <w:tabs>
          <w:tab w:val="left" w:pos="142"/>
        </w:tabs>
        <w:spacing w:after="190" w:line="393" w:lineRule="auto"/>
        <w:ind w:right="68"/>
        <w:jc w:val="both"/>
        <w:rPr>
          <w:rFonts w:ascii="Times New Roman" w:hAnsi="Times New Roman" w:cs="Times New Roman"/>
          <w:noProof/>
          <w:color w:val="000000" w:themeColor="text1"/>
          <w:sz w:val="14"/>
          <w:szCs w:val="14"/>
          <w:lang w:eastAsia="en-IN"/>
        </w:rPr>
      </w:pPr>
      <w:r w:rsidRPr="00F027A5">
        <w:rPr>
          <w:rFonts w:ascii="Times New Roman" w:hAnsi="Times New Roman" w:cs="Times New Roman"/>
          <w:noProof/>
          <w:color w:val="000000" w:themeColor="text1"/>
          <w:sz w:val="14"/>
          <w:szCs w:val="14"/>
          <w:lang w:eastAsia="en-IN"/>
        </w:rPr>
        <w:t>System for developing SOP of integratd operation.</w:t>
      </w:r>
    </w:p>
    <w:p w14:paraId="10A0EE23" w14:textId="77777777" w:rsidR="000B52BF" w:rsidRPr="00F027A5" w:rsidRDefault="000B52BF" w:rsidP="000B52BF">
      <w:pPr>
        <w:pStyle w:val="ListParagraph"/>
        <w:numPr>
          <w:ilvl w:val="0"/>
          <w:numId w:val="21"/>
        </w:numPr>
        <w:tabs>
          <w:tab w:val="left" w:pos="142"/>
        </w:tabs>
        <w:spacing w:after="190" w:line="393" w:lineRule="auto"/>
        <w:ind w:right="68"/>
        <w:jc w:val="both"/>
        <w:rPr>
          <w:rFonts w:ascii="Times New Roman" w:hAnsi="Times New Roman" w:cs="Times New Roman"/>
          <w:noProof/>
          <w:color w:val="000000" w:themeColor="text1"/>
          <w:sz w:val="14"/>
          <w:szCs w:val="14"/>
          <w:lang w:eastAsia="en-IN"/>
        </w:rPr>
      </w:pPr>
      <w:r w:rsidRPr="00F027A5">
        <w:rPr>
          <w:rFonts w:ascii="Times New Roman" w:hAnsi="Times New Roman" w:cs="Times New Roman"/>
          <w:noProof/>
          <w:color w:val="000000" w:themeColor="text1"/>
          <w:sz w:val="14"/>
          <w:szCs w:val="14"/>
          <w:lang w:eastAsia="en-IN"/>
        </w:rPr>
        <w:t>Should be able to capture the effect of operations of one service on the operations of the others.</w:t>
      </w:r>
    </w:p>
    <w:p w14:paraId="439FE703" w14:textId="05F1EBA2" w:rsidR="000B52BF" w:rsidRPr="00F027A5" w:rsidRDefault="000B52BF" w:rsidP="000B52BF">
      <w:pPr>
        <w:pStyle w:val="ListParagraph"/>
        <w:numPr>
          <w:ilvl w:val="0"/>
          <w:numId w:val="21"/>
        </w:numPr>
        <w:tabs>
          <w:tab w:val="left" w:pos="142"/>
        </w:tabs>
        <w:spacing w:after="190" w:line="393" w:lineRule="auto"/>
        <w:ind w:right="68"/>
        <w:jc w:val="both"/>
        <w:rPr>
          <w:rFonts w:ascii="Times New Roman" w:hAnsi="Times New Roman" w:cs="Times New Roman"/>
          <w:noProof/>
          <w:color w:val="000000" w:themeColor="text1"/>
          <w:sz w:val="14"/>
          <w:szCs w:val="14"/>
          <w:lang w:eastAsia="en-IN"/>
        </w:rPr>
      </w:pPr>
      <w:r w:rsidRPr="00F027A5">
        <w:rPr>
          <w:rFonts w:ascii="Times New Roman" w:hAnsi="Times New Roman" w:cs="Times New Roman"/>
          <w:noProof/>
          <w:color w:val="000000" w:themeColor="text1"/>
          <w:sz w:val="14"/>
          <w:szCs w:val="14"/>
          <w:lang w:eastAsia="en-IN"/>
        </w:rPr>
        <w:t xml:space="preserve">Should be able to capture the effect of Non-Conventional Actors.  </w:t>
      </w:r>
    </w:p>
    <w:p w14:paraId="2CE95642" w14:textId="2F0CDB98" w:rsidR="000B52BF" w:rsidRPr="00F027A5" w:rsidRDefault="000B52BF" w:rsidP="000B52BF">
      <w:pPr>
        <w:pStyle w:val="ListParagraph"/>
        <w:numPr>
          <w:ilvl w:val="0"/>
          <w:numId w:val="21"/>
        </w:numPr>
        <w:tabs>
          <w:tab w:val="left" w:pos="142"/>
        </w:tabs>
        <w:spacing w:after="190" w:line="393" w:lineRule="auto"/>
        <w:ind w:right="68"/>
        <w:jc w:val="both"/>
        <w:rPr>
          <w:rFonts w:ascii="Times New Roman" w:hAnsi="Times New Roman" w:cs="Times New Roman"/>
          <w:noProof/>
          <w:color w:val="000000" w:themeColor="text1"/>
          <w:sz w:val="14"/>
          <w:szCs w:val="14"/>
          <w:lang w:eastAsia="en-IN"/>
        </w:rPr>
      </w:pPr>
      <w:r w:rsidRPr="00F027A5">
        <w:rPr>
          <w:rFonts w:ascii="Times New Roman" w:hAnsi="Times New Roman" w:cs="Times New Roman"/>
          <w:noProof/>
          <w:color w:val="000000" w:themeColor="text1"/>
          <w:sz w:val="14"/>
          <w:szCs w:val="14"/>
          <w:lang w:eastAsia="en-IN"/>
        </w:rPr>
        <w:t>Should be able to identify the focused Analysis requirement of Integrated operations.</w:t>
      </w:r>
    </w:p>
    <w:p w14:paraId="1B512C04" w14:textId="6A809420" w:rsidR="000B52BF" w:rsidRPr="00F027A5" w:rsidRDefault="000B52BF" w:rsidP="000B52BF">
      <w:pPr>
        <w:pStyle w:val="ListParagraph"/>
        <w:numPr>
          <w:ilvl w:val="0"/>
          <w:numId w:val="21"/>
        </w:numPr>
        <w:tabs>
          <w:tab w:val="left" w:pos="142"/>
        </w:tabs>
        <w:spacing w:after="190" w:line="393" w:lineRule="auto"/>
        <w:ind w:right="68"/>
        <w:jc w:val="both"/>
        <w:rPr>
          <w:rFonts w:ascii="Times New Roman" w:hAnsi="Times New Roman" w:cs="Times New Roman"/>
          <w:noProof/>
          <w:color w:val="000000" w:themeColor="text1"/>
          <w:sz w:val="14"/>
          <w:szCs w:val="14"/>
          <w:lang w:eastAsia="en-IN"/>
        </w:rPr>
      </w:pPr>
      <w:r w:rsidRPr="00F027A5">
        <w:rPr>
          <w:rFonts w:ascii="Times New Roman" w:hAnsi="Times New Roman" w:cs="Times New Roman"/>
          <w:noProof/>
          <w:color w:val="000000" w:themeColor="text1"/>
          <w:sz w:val="14"/>
          <w:szCs w:val="14"/>
          <w:lang w:eastAsia="en-IN"/>
        </w:rPr>
        <w:t>Should be able to identify Resource and Logistic Requirements</w:t>
      </w:r>
      <w:r w:rsidR="00F027A5" w:rsidRPr="00F027A5">
        <w:rPr>
          <w:rFonts w:ascii="Times New Roman" w:hAnsi="Times New Roman" w:cs="Times New Roman"/>
          <w:noProof/>
          <w:color w:val="000000" w:themeColor="text1"/>
          <w:sz w:val="14"/>
          <w:szCs w:val="14"/>
          <w:lang w:eastAsia="en-IN"/>
        </w:rPr>
        <w:t>.</w:t>
      </w:r>
    </w:p>
    <w:p w14:paraId="0A84E06A" w14:textId="2993F638" w:rsidR="00526043" w:rsidRDefault="00526043" w:rsidP="003826F3">
      <w:pPr>
        <w:pStyle w:val="Heading1"/>
        <w:numPr>
          <w:ilvl w:val="1"/>
          <w:numId w:val="20"/>
        </w:numPr>
        <w:spacing w:before="0" w:after="240" w:line="240" w:lineRule="auto"/>
        <w:ind w:left="357" w:hanging="357"/>
        <w:rPr>
          <w:rFonts w:ascii="Times New Roman" w:hAnsi="Times New Roman" w:cs="Times New Roman"/>
          <w:b/>
          <w:bCs/>
          <w:color w:val="000000" w:themeColor="text1"/>
          <w:sz w:val="20"/>
          <w:szCs w:val="20"/>
        </w:rPr>
      </w:pPr>
      <w:bookmarkStart w:id="25" w:name="_Toc119921718"/>
      <w:r w:rsidRPr="00374201">
        <w:rPr>
          <w:rFonts w:ascii="Times New Roman" w:hAnsi="Times New Roman" w:cs="Times New Roman"/>
          <w:b/>
          <w:bCs/>
          <w:color w:val="000000" w:themeColor="text1"/>
          <w:sz w:val="20"/>
          <w:szCs w:val="20"/>
        </w:rPr>
        <w:lastRenderedPageBreak/>
        <w:t>Components</w:t>
      </w:r>
      <w:r w:rsidR="00D63F1B">
        <w:rPr>
          <w:rFonts w:ascii="Times New Roman" w:hAnsi="Times New Roman" w:cs="Times New Roman"/>
          <w:b/>
          <w:bCs/>
          <w:color w:val="000000" w:themeColor="text1"/>
          <w:sz w:val="20"/>
          <w:szCs w:val="20"/>
        </w:rPr>
        <w:t xml:space="preserve"> &amp;</w:t>
      </w:r>
      <w:r w:rsidRPr="00374201">
        <w:rPr>
          <w:rFonts w:ascii="Times New Roman" w:hAnsi="Times New Roman" w:cs="Times New Roman"/>
          <w:b/>
          <w:bCs/>
          <w:color w:val="000000" w:themeColor="text1"/>
          <w:sz w:val="20"/>
          <w:szCs w:val="20"/>
        </w:rPr>
        <w:t xml:space="preserve"> Properties </w:t>
      </w:r>
      <w:bookmarkEnd w:id="25"/>
    </w:p>
    <w:p w14:paraId="19AA187C" w14:textId="77777777" w:rsidR="009878A7" w:rsidRDefault="00526043" w:rsidP="00581EF3">
      <w:pPr>
        <w:spacing w:after="190" w:line="393" w:lineRule="auto"/>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Now before moving to the practical example of implementing the model-based system engineering, </w:t>
      </w:r>
      <w:proofErr w:type="gramStart"/>
      <w:r w:rsidRPr="00C725FC">
        <w:rPr>
          <w:rFonts w:ascii="Times New Roman" w:hAnsi="Times New Roman" w:cs="Times New Roman"/>
          <w:color w:val="000000" w:themeColor="text1"/>
        </w:rPr>
        <w:t>let's</w:t>
      </w:r>
      <w:proofErr w:type="gramEnd"/>
      <w:r w:rsidRPr="00C725FC">
        <w:rPr>
          <w:rFonts w:ascii="Times New Roman" w:hAnsi="Times New Roman" w:cs="Times New Roman"/>
          <w:color w:val="000000" w:themeColor="text1"/>
        </w:rPr>
        <w:t xml:space="preserve"> see what is the </w:t>
      </w:r>
      <w:r w:rsidRPr="009878A7">
        <w:rPr>
          <w:rFonts w:ascii="Times New Roman" w:hAnsi="Times New Roman" w:cs="Times New Roman"/>
          <w:b/>
          <w:bCs/>
          <w:color w:val="000000" w:themeColor="text1"/>
          <w:spacing w:val="40"/>
        </w:rPr>
        <w:t>system engineering workflow</w:t>
      </w:r>
      <w:r w:rsidRPr="00C725FC">
        <w:rPr>
          <w:rFonts w:ascii="Times New Roman" w:hAnsi="Times New Roman" w:cs="Times New Roman"/>
          <w:color w:val="000000" w:themeColor="text1"/>
        </w:rPr>
        <w:t xml:space="preserve">, the standard workflow that we can look into. As we mentioned, that everything starts with the </w:t>
      </w:r>
      <w:r w:rsidRPr="009878A7">
        <w:rPr>
          <w:rFonts w:ascii="Times New Roman" w:hAnsi="Times New Roman" w:cs="Times New Roman"/>
          <w:b/>
          <w:bCs/>
          <w:color w:val="000000" w:themeColor="text1"/>
          <w:spacing w:val="40"/>
        </w:rPr>
        <w:t>stakeholder needs</w:t>
      </w:r>
      <w:r w:rsidRPr="00C725FC">
        <w:rPr>
          <w:rFonts w:ascii="Times New Roman" w:hAnsi="Times New Roman" w:cs="Times New Roman"/>
          <w:color w:val="000000" w:themeColor="text1"/>
        </w:rPr>
        <w:t>. we get a very</w:t>
      </w:r>
      <w:r w:rsidR="000A5F05">
        <w:rPr>
          <w:rFonts w:ascii="Times New Roman" w:hAnsi="Times New Roman" w:cs="Times New Roman"/>
          <w:color w:val="000000" w:themeColor="text1"/>
        </w:rPr>
        <w:t xml:space="preserve"> </w:t>
      </w:r>
      <w:r w:rsidRPr="00C725FC">
        <w:rPr>
          <w:rFonts w:ascii="Times New Roman" w:hAnsi="Times New Roman" w:cs="Times New Roman"/>
          <w:color w:val="000000" w:themeColor="text1"/>
        </w:rPr>
        <w:t xml:space="preserve">rough level of requirements. From there, we refine our </w:t>
      </w:r>
      <w:r w:rsidRPr="009878A7">
        <w:rPr>
          <w:rFonts w:ascii="Times New Roman" w:hAnsi="Times New Roman" w:cs="Times New Roman"/>
          <w:b/>
          <w:bCs/>
          <w:color w:val="000000" w:themeColor="text1"/>
          <w:spacing w:val="40"/>
        </w:rPr>
        <w:t>requirements</w:t>
      </w:r>
      <w:r w:rsidRPr="00C725FC">
        <w:rPr>
          <w:rFonts w:ascii="Times New Roman" w:hAnsi="Times New Roman" w:cs="Times New Roman"/>
          <w:color w:val="000000" w:themeColor="text1"/>
        </w:rPr>
        <w:t xml:space="preserve">, put it in a more formal way so that it can be understood by the engineering team. From there, we create the </w:t>
      </w:r>
      <w:r w:rsidRPr="009878A7">
        <w:rPr>
          <w:rFonts w:ascii="Times New Roman" w:hAnsi="Times New Roman" w:cs="Times New Roman"/>
          <w:b/>
          <w:bCs/>
          <w:color w:val="000000" w:themeColor="text1"/>
          <w:spacing w:val="40"/>
        </w:rPr>
        <w:t>system architecture</w:t>
      </w:r>
      <w:r w:rsidRPr="00C725FC">
        <w:rPr>
          <w:rFonts w:ascii="Times New Roman" w:hAnsi="Times New Roman" w:cs="Times New Roman"/>
          <w:color w:val="000000" w:themeColor="text1"/>
        </w:rPr>
        <w:t xml:space="preserve">. </w:t>
      </w:r>
    </w:p>
    <w:p w14:paraId="3DE35C6B" w14:textId="77777777" w:rsidR="009878A7" w:rsidRDefault="00526043" w:rsidP="009878A7">
      <w:pPr>
        <w:spacing w:after="190" w:line="393" w:lineRule="auto"/>
        <w:ind w:firstLine="284"/>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The system architecture can be any type of representation. </w:t>
      </w:r>
      <w:proofErr w:type="gramStart"/>
      <w:r w:rsidRPr="00C725FC">
        <w:rPr>
          <w:rFonts w:ascii="Times New Roman" w:hAnsi="Times New Roman" w:cs="Times New Roman"/>
          <w:color w:val="000000" w:themeColor="text1"/>
        </w:rPr>
        <w:t>Most commonly used</w:t>
      </w:r>
      <w:proofErr w:type="gramEnd"/>
      <w:r w:rsidRPr="00C725FC">
        <w:rPr>
          <w:rFonts w:ascii="Times New Roman" w:hAnsi="Times New Roman" w:cs="Times New Roman"/>
          <w:color w:val="000000" w:themeColor="text1"/>
        </w:rPr>
        <w:t xml:space="preserve"> are the </w:t>
      </w:r>
      <w:r w:rsidRPr="00C725FC">
        <w:rPr>
          <w:rFonts w:ascii="Times New Roman" w:hAnsi="Times New Roman" w:cs="Times New Roman"/>
          <w:b/>
          <w:bCs/>
          <w:color w:val="000000" w:themeColor="text1"/>
        </w:rPr>
        <w:t>internal block diagram</w:t>
      </w:r>
      <w:r w:rsidRPr="00C725FC">
        <w:rPr>
          <w:rFonts w:ascii="Times New Roman" w:hAnsi="Times New Roman" w:cs="Times New Roman"/>
          <w:color w:val="000000" w:themeColor="text1"/>
        </w:rPr>
        <w:t xml:space="preserve"> where we use the </w:t>
      </w:r>
      <w:r w:rsidRPr="00C725FC">
        <w:rPr>
          <w:rFonts w:ascii="Times New Roman" w:hAnsi="Times New Roman" w:cs="Times New Roman"/>
          <w:b/>
          <w:bCs/>
          <w:color w:val="000000" w:themeColor="text1"/>
        </w:rPr>
        <w:t>blocks</w:t>
      </w:r>
      <w:r w:rsidRPr="00C725FC">
        <w:rPr>
          <w:rFonts w:ascii="Times New Roman" w:hAnsi="Times New Roman" w:cs="Times New Roman"/>
          <w:color w:val="000000" w:themeColor="text1"/>
        </w:rPr>
        <w:t xml:space="preserve"> to represent the components and the </w:t>
      </w:r>
      <w:r w:rsidRPr="00C725FC">
        <w:rPr>
          <w:rFonts w:ascii="Times New Roman" w:hAnsi="Times New Roman" w:cs="Times New Roman"/>
          <w:b/>
          <w:bCs/>
          <w:color w:val="000000" w:themeColor="text1"/>
        </w:rPr>
        <w:t>arrows</w:t>
      </w:r>
      <w:r w:rsidRPr="00C725FC">
        <w:rPr>
          <w:rFonts w:ascii="Times New Roman" w:hAnsi="Times New Roman" w:cs="Times New Roman"/>
          <w:color w:val="000000" w:themeColor="text1"/>
        </w:rPr>
        <w:t xml:space="preserve"> to show how these components are interacting with each other or exchanging the data. Now on those components and the architecture, we specify its </w:t>
      </w:r>
      <w:r w:rsidRPr="00C725FC">
        <w:rPr>
          <w:rFonts w:ascii="Times New Roman" w:hAnsi="Times New Roman" w:cs="Times New Roman"/>
          <w:b/>
          <w:bCs/>
          <w:color w:val="000000" w:themeColor="text1"/>
        </w:rPr>
        <w:t>properties</w:t>
      </w:r>
      <w:r w:rsidRPr="00C725FC">
        <w:rPr>
          <w:rFonts w:ascii="Times New Roman" w:hAnsi="Times New Roman" w:cs="Times New Roman"/>
          <w:color w:val="000000" w:themeColor="text1"/>
        </w:rPr>
        <w:t xml:space="preserve">. When we say </w:t>
      </w:r>
      <w:r w:rsidRPr="00C725FC">
        <w:rPr>
          <w:rFonts w:ascii="Times New Roman" w:hAnsi="Times New Roman" w:cs="Times New Roman"/>
          <w:b/>
          <w:bCs/>
          <w:color w:val="000000" w:themeColor="text1"/>
        </w:rPr>
        <w:t>properties</w:t>
      </w:r>
      <w:r w:rsidRPr="00C725FC">
        <w:rPr>
          <w:rFonts w:ascii="Times New Roman" w:hAnsi="Times New Roman" w:cs="Times New Roman"/>
          <w:color w:val="000000" w:themeColor="text1"/>
        </w:rPr>
        <w:t xml:space="preserve">, like if we have a </w:t>
      </w:r>
      <w:r w:rsidRPr="00C725FC">
        <w:rPr>
          <w:rFonts w:ascii="Times New Roman" w:hAnsi="Times New Roman" w:cs="Times New Roman"/>
          <w:color w:val="000000" w:themeColor="text1"/>
        </w:rPr>
        <w:lastRenderedPageBreak/>
        <w:t xml:space="preserve">component, maybe </w:t>
      </w:r>
      <w:r w:rsidR="000A5F05">
        <w:rPr>
          <w:rFonts w:ascii="Times New Roman" w:hAnsi="Times New Roman" w:cs="Times New Roman"/>
          <w:color w:val="000000" w:themeColor="text1"/>
        </w:rPr>
        <w:t>Integrated</w:t>
      </w:r>
      <w:r w:rsidRPr="00C725FC">
        <w:rPr>
          <w:rFonts w:ascii="Times New Roman" w:hAnsi="Times New Roman" w:cs="Times New Roman"/>
          <w:color w:val="000000" w:themeColor="text1"/>
        </w:rPr>
        <w:t xml:space="preserve"> Air Force (</w:t>
      </w:r>
      <w:r w:rsidR="000A5F05">
        <w:rPr>
          <w:rFonts w:ascii="Times New Roman" w:hAnsi="Times New Roman" w:cs="Times New Roman"/>
          <w:color w:val="000000" w:themeColor="text1"/>
        </w:rPr>
        <w:t>I</w:t>
      </w:r>
      <w:r w:rsidRPr="00C725FC">
        <w:rPr>
          <w:rFonts w:ascii="Times New Roman" w:hAnsi="Times New Roman" w:cs="Times New Roman"/>
          <w:color w:val="000000" w:themeColor="text1"/>
        </w:rPr>
        <w:t xml:space="preserve">AF). So, what is the strength of the force? What is the combat power, combat Potential, performance, mission effectiveness? These types of properties we define on those components and use these properties to optimize our architecture based on the stakeholder need-- effectiveness versus performance or time to engage the opponent or the overall behavior, et cetera. </w:t>
      </w:r>
      <w:proofErr w:type="gramStart"/>
      <w:r w:rsidRPr="00C725FC">
        <w:rPr>
          <w:rFonts w:ascii="Times New Roman" w:hAnsi="Times New Roman" w:cs="Times New Roman"/>
          <w:color w:val="000000" w:themeColor="text1"/>
        </w:rPr>
        <w:t>It's</w:t>
      </w:r>
      <w:proofErr w:type="gramEnd"/>
      <w:r w:rsidRPr="00C725FC">
        <w:rPr>
          <w:rFonts w:ascii="Times New Roman" w:hAnsi="Times New Roman" w:cs="Times New Roman"/>
          <w:color w:val="000000" w:themeColor="text1"/>
        </w:rPr>
        <w:t xml:space="preserve"> something that we can optimize. </w:t>
      </w:r>
    </w:p>
    <w:p w14:paraId="26A1E86C" w14:textId="45D2AA7D" w:rsidR="00526043" w:rsidRPr="00C725FC" w:rsidRDefault="00526043" w:rsidP="009878A7">
      <w:pPr>
        <w:spacing w:after="190" w:line="393" w:lineRule="auto"/>
        <w:ind w:firstLine="284"/>
        <w:jc w:val="both"/>
        <w:rPr>
          <w:rFonts w:ascii="Times New Roman" w:hAnsi="Times New Roman" w:cs="Times New Roman"/>
          <w:color w:val="000000" w:themeColor="text1"/>
        </w:rPr>
      </w:pPr>
      <w:r w:rsidRPr="00C725FC">
        <w:rPr>
          <w:rFonts w:ascii="Times New Roman" w:hAnsi="Times New Roman" w:cs="Times New Roman"/>
          <w:color w:val="000000" w:themeColor="text1"/>
        </w:rPr>
        <w:t>This is a highly iterative process. Once we refine the architecture, we share this architecture across the Services or across the service commanders and the Theater Commander</w:t>
      </w:r>
      <w:r w:rsidR="00C56707">
        <w:rPr>
          <w:rFonts w:ascii="Times New Roman" w:hAnsi="Times New Roman" w:cs="Times New Roman"/>
          <w:color w:val="000000" w:themeColor="text1"/>
        </w:rPr>
        <w:t>s</w:t>
      </w:r>
      <w:r w:rsidRPr="00C725FC">
        <w:rPr>
          <w:rFonts w:ascii="Times New Roman" w:hAnsi="Times New Roman" w:cs="Times New Roman"/>
          <w:color w:val="000000" w:themeColor="text1"/>
        </w:rPr>
        <w:t xml:space="preserve">. And for that, we need to create the </w:t>
      </w:r>
      <w:r w:rsidRPr="00C725FC">
        <w:rPr>
          <w:rFonts w:ascii="Times New Roman" w:hAnsi="Times New Roman" w:cs="Times New Roman"/>
          <w:b/>
          <w:bCs/>
          <w:color w:val="000000" w:themeColor="text1"/>
        </w:rPr>
        <w:t>views</w:t>
      </w:r>
      <w:r w:rsidRPr="00C725FC">
        <w:rPr>
          <w:rFonts w:ascii="Times New Roman" w:hAnsi="Times New Roman" w:cs="Times New Roman"/>
          <w:color w:val="000000" w:themeColor="text1"/>
        </w:rPr>
        <w:t xml:space="preserve">. There is a different way the team might expect the architecture to look for. For example, </w:t>
      </w:r>
      <w:r w:rsidRPr="00C725FC">
        <w:rPr>
          <w:rFonts w:ascii="Times New Roman" w:hAnsi="Times New Roman" w:cs="Times New Roman"/>
          <w:b/>
          <w:bCs/>
          <w:color w:val="000000" w:themeColor="text1"/>
        </w:rPr>
        <w:t>Service Commander from Army</w:t>
      </w:r>
      <w:r w:rsidRPr="00C725FC">
        <w:rPr>
          <w:rFonts w:ascii="Times New Roman" w:hAnsi="Times New Roman" w:cs="Times New Roman"/>
          <w:color w:val="000000" w:themeColor="text1"/>
        </w:rPr>
        <w:t xml:space="preserve"> wants to see just the </w:t>
      </w:r>
      <w:r w:rsidR="00C56707">
        <w:rPr>
          <w:rFonts w:ascii="Times New Roman" w:hAnsi="Times New Roman" w:cs="Times New Roman"/>
          <w:b/>
          <w:bCs/>
          <w:color w:val="000000" w:themeColor="text1"/>
        </w:rPr>
        <w:t>Integrated</w:t>
      </w:r>
      <w:r w:rsidRPr="00C725FC">
        <w:rPr>
          <w:rFonts w:ascii="Times New Roman" w:hAnsi="Times New Roman" w:cs="Times New Roman"/>
          <w:b/>
          <w:bCs/>
          <w:color w:val="000000" w:themeColor="text1"/>
        </w:rPr>
        <w:t xml:space="preserve"> Force </w:t>
      </w:r>
      <w:r w:rsidR="00C56707">
        <w:rPr>
          <w:rFonts w:ascii="Times New Roman" w:hAnsi="Times New Roman" w:cs="Times New Roman"/>
          <w:b/>
          <w:bCs/>
          <w:color w:val="000000" w:themeColor="text1"/>
        </w:rPr>
        <w:t xml:space="preserve">of </w:t>
      </w:r>
      <w:r w:rsidRPr="00C725FC">
        <w:rPr>
          <w:rFonts w:ascii="Times New Roman" w:hAnsi="Times New Roman" w:cs="Times New Roman"/>
          <w:b/>
          <w:bCs/>
          <w:color w:val="000000" w:themeColor="text1"/>
        </w:rPr>
        <w:t>Ground components</w:t>
      </w:r>
      <w:r w:rsidRPr="00C725FC">
        <w:rPr>
          <w:rFonts w:ascii="Times New Roman" w:hAnsi="Times New Roman" w:cs="Times New Roman"/>
          <w:color w:val="000000" w:themeColor="text1"/>
        </w:rPr>
        <w:t xml:space="preserve"> of the Theater, while the </w:t>
      </w:r>
      <w:r w:rsidRPr="00C725FC">
        <w:rPr>
          <w:rFonts w:ascii="Times New Roman" w:hAnsi="Times New Roman" w:cs="Times New Roman"/>
          <w:b/>
          <w:bCs/>
          <w:color w:val="000000" w:themeColor="text1"/>
        </w:rPr>
        <w:t>Service Commander from Airforce</w:t>
      </w:r>
      <w:r w:rsidRPr="00C725FC">
        <w:rPr>
          <w:rFonts w:ascii="Times New Roman" w:hAnsi="Times New Roman" w:cs="Times New Roman"/>
          <w:color w:val="000000" w:themeColor="text1"/>
        </w:rPr>
        <w:t xml:space="preserve"> wants to just </w:t>
      </w:r>
      <w:proofErr w:type="gramStart"/>
      <w:r w:rsidRPr="00C725FC">
        <w:rPr>
          <w:rFonts w:ascii="Times New Roman" w:hAnsi="Times New Roman" w:cs="Times New Roman"/>
          <w:color w:val="000000" w:themeColor="text1"/>
        </w:rPr>
        <w:t>look into</w:t>
      </w:r>
      <w:proofErr w:type="gramEnd"/>
      <w:r w:rsidRPr="00C725FC">
        <w:rPr>
          <w:rFonts w:ascii="Times New Roman" w:hAnsi="Times New Roman" w:cs="Times New Roman"/>
          <w:color w:val="000000" w:themeColor="text1"/>
        </w:rPr>
        <w:t xml:space="preserve"> the </w:t>
      </w:r>
      <w:r w:rsidR="00C56707">
        <w:rPr>
          <w:rFonts w:ascii="Times New Roman" w:hAnsi="Times New Roman" w:cs="Times New Roman"/>
          <w:b/>
          <w:bCs/>
          <w:color w:val="000000" w:themeColor="text1"/>
        </w:rPr>
        <w:lastRenderedPageBreak/>
        <w:t>Integrated</w:t>
      </w:r>
      <w:r w:rsidRPr="00C725FC">
        <w:rPr>
          <w:rFonts w:ascii="Times New Roman" w:hAnsi="Times New Roman" w:cs="Times New Roman"/>
          <w:b/>
          <w:bCs/>
          <w:color w:val="000000" w:themeColor="text1"/>
        </w:rPr>
        <w:t xml:space="preserve"> Force </w:t>
      </w:r>
      <w:r w:rsidR="00C56707">
        <w:rPr>
          <w:rFonts w:ascii="Times New Roman" w:hAnsi="Times New Roman" w:cs="Times New Roman"/>
          <w:b/>
          <w:bCs/>
          <w:color w:val="000000" w:themeColor="text1"/>
        </w:rPr>
        <w:t xml:space="preserve">of </w:t>
      </w:r>
      <w:r w:rsidRPr="00C725FC">
        <w:rPr>
          <w:rFonts w:ascii="Times New Roman" w:hAnsi="Times New Roman" w:cs="Times New Roman"/>
          <w:b/>
          <w:bCs/>
          <w:color w:val="000000" w:themeColor="text1"/>
        </w:rPr>
        <w:t>Air Components</w:t>
      </w:r>
      <w:r w:rsidRPr="00C725FC">
        <w:rPr>
          <w:rFonts w:ascii="Times New Roman" w:hAnsi="Times New Roman" w:cs="Times New Roman"/>
          <w:color w:val="000000" w:themeColor="text1"/>
        </w:rPr>
        <w:t xml:space="preserve"> of the Theater. So based on that, we need to create the different views and share it across the Services, reduce the complexity. And this is a highly collaborative process, as there's multiple forces involved.</w:t>
      </w:r>
    </w:p>
    <w:p w14:paraId="524D54CC" w14:textId="77777777" w:rsidR="009878A7" w:rsidRDefault="00526043" w:rsidP="00C56707">
      <w:pPr>
        <w:spacing w:after="190" w:line="393" w:lineRule="auto"/>
        <w:ind w:right="68" w:firstLine="284"/>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Once we pass these </w:t>
      </w:r>
      <w:r w:rsidR="00C56707">
        <w:rPr>
          <w:rFonts w:ascii="Times New Roman" w:hAnsi="Times New Roman" w:cs="Times New Roman"/>
          <w:b/>
          <w:bCs/>
          <w:color w:val="000000" w:themeColor="text1"/>
        </w:rPr>
        <w:t>integrated</w:t>
      </w:r>
      <w:r w:rsidRPr="00C725FC">
        <w:rPr>
          <w:rFonts w:ascii="Times New Roman" w:hAnsi="Times New Roman" w:cs="Times New Roman"/>
          <w:b/>
          <w:bCs/>
          <w:color w:val="000000" w:themeColor="text1"/>
        </w:rPr>
        <w:t xml:space="preserve"> task Force Components</w:t>
      </w:r>
      <w:r w:rsidRPr="00C725FC">
        <w:rPr>
          <w:rFonts w:ascii="Times New Roman" w:hAnsi="Times New Roman" w:cs="Times New Roman"/>
          <w:color w:val="000000" w:themeColor="text1"/>
        </w:rPr>
        <w:t xml:space="preserve"> to the Service Commander or the Theater Commander, they start analyzing the </w:t>
      </w:r>
      <w:r w:rsidRPr="00C725FC">
        <w:rPr>
          <w:rFonts w:ascii="Times New Roman" w:hAnsi="Times New Roman" w:cs="Times New Roman"/>
          <w:b/>
          <w:bCs/>
          <w:color w:val="000000" w:themeColor="text1"/>
        </w:rPr>
        <w:t>behavior</w:t>
      </w:r>
      <w:r w:rsidRPr="00C725FC">
        <w:rPr>
          <w:rFonts w:ascii="Times New Roman" w:hAnsi="Times New Roman" w:cs="Times New Roman"/>
          <w:color w:val="000000" w:themeColor="text1"/>
        </w:rPr>
        <w:t xml:space="preserve"> of </w:t>
      </w:r>
      <w:r w:rsidR="009878A7" w:rsidRPr="00C725FC">
        <w:rPr>
          <w:rFonts w:ascii="Times New Roman" w:hAnsi="Times New Roman" w:cs="Times New Roman"/>
          <w:color w:val="000000" w:themeColor="text1"/>
        </w:rPr>
        <w:t>those</w:t>
      </w:r>
      <w:r w:rsidR="009878A7">
        <w:rPr>
          <w:rFonts w:ascii="Times New Roman" w:hAnsi="Times New Roman" w:cs="Times New Roman"/>
          <w:color w:val="000000" w:themeColor="text1"/>
        </w:rPr>
        <w:t xml:space="preserve"> components</w:t>
      </w:r>
      <w:r w:rsidRPr="00C725FC">
        <w:rPr>
          <w:rFonts w:ascii="Times New Roman" w:hAnsi="Times New Roman" w:cs="Times New Roman"/>
          <w:color w:val="000000" w:themeColor="text1"/>
        </w:rPr>
        <w:t xml:space="preserve">. At the architectural level, components are nothing but empty boxes, which are representing a component. But at a design phase, we start implementing the behavior of those components, which need to be linked with the architecture so that we can do the complete system level simulation. And when we are doing that, our requirements have moved now from the system level requirement to the design level requirement. </w:t>
      </w:r>
      <w:r w:rsidR="00284D9C" w:rsidRPr="00C725FC">
        <w:rPr>
          <w:rFonts w:ascii="Times New Roman" w:hAnsi="Times New Roman" w:cs="Times New Roman"/>
          <w:color w:val="000000" w:themeColor="text1"/>
        </w:rPr>
        <w:t>So,</w:t>
      </w:r>
      <w:r w:rsidRPr="00C725FC">
        <w:rPr>
          <w:rFonts w:ascii="Times New Roman" w:hAnsi="Times New Roman" w:cs="Times New Roman"/>
          <w:color w:val="000000" w:themeColor="text1"/>
        </w:rPr>
        <w:t xml:space="preserve"> we have the broader requirements now covering both architecture </w:t>
      </w:r>
      <w:r w:rsidRPr="00C725FC">
        <w:rPr>
          <w:rFonts w:ascii="Times New Roman" w:hAnsi="Times New Roman" w:cs="Times New Roman"/>
          <w:color w:val="000000" w:themeColor="text1"/>
        </w:rPr>
        <w:lastRenderedPageBreak/>
        <w:t xml:space="preserve">and the design. And these-- requirement, architecture, and the design-- should </w:t>
      </w:r>
      <w:proofErr w:type="gramStart"/>
      <w:r w:rsidRPr="00C725FC">
        <w:rPr>
          <w:rFonts w:ascii="Times New Roman" w:hAnsi="Times New Roman" w:cs="Times New Roman"/>
          <w:color w:val="000000" w:themeColor="text1"/>
        </w:rPr>
        <w:t>be connected with</w:t>
      </w:r>
      <w:proofErr w:type="gramEnd"/>
      <w:r w:rsidRPr="00C725FC">
        <w:rPr>
          <w:rFonts w:ascii="Times New Roman" w:hAnsi="Times New Roman" w:cs="Times New Roman"/>
          <w:color w:val="000000" w:themeColor="text1"/>
        </w:rPr>
        <w:t xml:space="preserve"> each other so that we can respond to the changes. If something is changed in the requirement, we should be quickly able to understand what will be the impact on the architecture and on the design and take the appropriate action for that. And at the end, we are going to deliver a lot of the artifacts out of it, which include specification, interface, control documents, support code, and multiple more. </w:t>
      </w:r>
    </w:p>
    <w:p w14:paraId="6E72488F" w14:textId="203DDFAF" w:rsidR="007B3C85" w:rsidRDefault="00126AE4" w:rsidP="009878A7">
      <w:pPr>
        <w:spacing w:after="190" w:line="393" w:lineRule="auto"/>
        <w:ind w:right="68" w:firstLine="284"/>
        <w:jc w:val="both"/>
        <w:rPr>
          <w:rFonts w:ascii="Times New Roman" w:hAnsi="Times New Roman" w:cs="Times New Roman"/>
          <w:color w:val="000000" w:themeColor="text1"/>
        </w:rPr>
      </w:pPr>
      <w:r w:rsidRPr="00C725FC">
        <w:rPr>
          <w:rFonts w:ascii="Times New Roman" w:hAnsi="Times New Roman" w:cs="Times New Roman"/>
          <w:color w:val="000000" w:themeColor="text1"/>
        </w:rPr>
        <w:t>So,</w:t>
      </w:r>
      <w:r w:rsidR="00526043" w:rsidRPr="00C725FC">
        <w:rPr>
          <w:rFonts w:ascii="Times New Roman" w:hAnsi="Times New Roman" w:cs="Times New Roman"/>
          <w:color w:val="000000" w:themeColor="text1"/>
        </w:rPr>
        <w:t xml:space="preserve"> this is the generic workflow of system engineering</w:t>
      </w:r>
      <w:r w:rsidR="00C56707">
        <w:rPr>
          <w:rFonts w:ascii="Times New Roman" w:hAnsi="Times New Roman" w:cs="Times New Roman"/>
          <w:color w:val="000000" w:themeColor="text1"/>
        </w:rPr>
        <w:t xml:space="preserve"> or system development process</w:t>
      </w:r>
      <w:r w:rsidR="00526043" w:rsidRPr="00C725FC">
        <w:rPr>
          <w:rFonts w:ascii="Times New Roman" w:hAnsi="Times New Roman" w:cs="Times New Roman"/>
          <w:color w:val="000000" w:themeColor="text1"/>
        </w:rPr>
        <w:t xml:space="preserve">, what we can implement in our basic day-to-day generic problem statement and can adopt it. At the initial phases of the development includes the architecture design, the different type of representation of our architecture, our requirement, management, et cetera. While the later phase, we start doing the implementation in the model-based design. </w:t>
      </w:r>
      <w:r w:rsidR="00C44396">
        <w:rPr>
          <w:rFonts w:ascii="Times New Roman" w:hAnsi="Times New Roman" w:cs="Times New Roman"/>
          <w:color w:val="000000" w:themeColor="text1"/>
        </w:rPr>
        <w:br w:type="page"/>
      </w:r>
    </w:p>
    <w:p w14:paraId="69EE6F7F" w14:textId="77777777" w:rsidR="0035132B" w:rsidRDefault="0035132B">
      <w:pPr>
        <w:spacing w:after="160" w:line="259" w:lineRule="auto"/>
        <w:rPr>
          <w:rFonts w:ascii="Times New Roman" w:hAnsi="Times New Roman" w:cs="Times New Roman"/>
          <w:color w:val="000000" w:themeColor="text1"/>
        </w:rPr>
        <w:sectPr w:rsidR="0035132B" w:rsidSect="000C7341">
          <w:pgSz w:w="5954" w:h="8420" w:code="9"/>
          <w:pgMar w:top="709" w:right="567" w:bottom="851" w:left="567" w:header="283" w:footer="283" w:gutter="0"/>
          <w:pgBorders w:offsetFrom="page">
            <w:top w:val="single" w:sz="4" w:space="1" w:color="auto"/>
            <w:left w:val="single" w:sz="4" w:space="1" w:color="auto"/>
            <w:bottom w:val="single" w:sz="4" w:space="1" w:color="auto"/>
            <w:right w:val="single" w:sz="4" w:space="1" w:color="auto"/>
          </w:pgBorders>
          <w:cols w:space="708"/>
          <w:docGrid w:linePitch="360"/>
        </w:sectPr>
      </w:pPr>
    </w:p>
    <w:p w14:paraId="35D9690C" w14:textId="314C57B6" w:rsidR="007B3C85" w:rsidRDefault="0035132B">
      <w:pPr>
        <w:spacing w:after="160" w:line="259" w:lineRule="auto"/>
        <w:rPr>
          <w:rFonts w:ascii="Times New Roman" w:hAnsi="Times New Roman" w:cs="Times New Roman"/>
          <w:color w:val="000000" w:themeColor="text1"/>
        </w:rPr>
      </w:pPr>
      <w:r>
        <w:rPr>
          <w:noProof/>
        </w:rPr>
        <w:lastRenderedPageBreak/>
        <mc:AlternateContent>
          <mc:Choice Requires="wps">
            <w:drawing>
              <wp:anchor distT="0" distB="0" distL="114300" distR="114300" simplePos="0" relativeHeight="251603456" behindDoc="0" locked="0" layoutInCell="1" allowOverlap="1" wp14:anchorId="0815F4D7" wp14:editId="1C63F3CE">
                <wp:simplePos x="0" y="0"/>
                <wp:positionH relativeFrom="margin">
                  <wp:align>right</wp:align>
                </wp:positionH>
                <wp:positionV relativeFrom="paragraph">
                  <wp:posOffset>2344357</wp:posOffset>
                </wp:positionV>
                <wp:extent cx="4354195" cy="635"/>
                <wp:effectExtent l="0" t="0" r="8255" b="3810"/>
                <wp:wrapTopAndBottom/>
                <wp:docPr id="78851" name="Text Box 78851"/>
                <wp:cNvGraphicFramePr/>
                <a:graphic xmlns:a="http://schemas.openxmlformats.org/drawingml/2006/main">
                  <a:graphicData uri="http://schemas.microsoft.com/office/word/2010/wordprocessingShape">
                    <wps:wsp>
                      <wps:cNvSpPr txBox="1"/>
                      <wps:spPr>
                        <a:xfrm>
                          <a:off x="0" y="0"/>
                          <a:ext cx="4354195" cy="635"/>
                        </a:xfrm>
                        <a:prstGeom prst="rect">
                          <a:avLst/>
                        </a:prstGeom>
                        <a:solidFill>
                          <a:prstClr val="white"/>
                        </a:solidFill>
                        <a:ln>
                          <a:noFill/>
                        </a:ln>
                      </wps:spPr>
                      <wps:txbx>
                        <w:txbxContent>
                          <w:p w14:paraId="0020941D" w14:textId="42A98135" w:rsidR="0035132B" w:rsidRPr="0035132B" w:rsidRDefault="0035132B" w:rsidP="0069526B">
                            <w:pPr>
                              <w:pStyle w:val="Caption"/>
                              <w:spacing w:after="0"/>
                              <w:ind w:left="709" w:hanging="709"/>
                              <w:jc w:val="both"/>
                              <w:rPr>
                                <w:rFonts w:ascii="Times New Roman" w:hAnsi="Times New Roman" w:cs="Times New Roman"/>
                                <w:i w:val="0"/>
                                <w:iCs w:val="0"/>
                                <w:color w:val="000000" w:themeColor="text1"/>
                                <w:sz w:val="20"/>
                                <w:szCs w:val="20"/>
                              </w:rPr>
                            </w:pPr>
                            <w:r w:rsidRPr="0035132B">
                              <w:rPr>
                                <w:rFonts w:ascii="Times New Roman" w:hAnsi="Times New Roman" w:cs="Times New Roman"/>
                                <w:i w:val="0"/>
                                <w:iCs w:val="0"/>
                                <w:color w:val="000000" w:themeColor="text1"/>
                              </w:rPr>
                              <w:t xml:space="preserve">Figure </w:t>
                            </w:r>
                            <w:r w:rsidRPr="0035132B">
                              <w:rPr>
                                <w:rFonts w:ascii="Times New Roman" w:hAnsi="Times New Roman" w:cs="Times New Roman"/>
                                <w:i w:val="0"/>
                                <w:iCs w:val="0"/>
                                <w:color w:val="000000" w:themeColor="text1"/>
                              </w:rPr>
                              <w:fldChar w:fldCharType="begin"/>
                            </w:r>
                            <w:r w:rsidRPr="0035132B">
                              <w:rPr>
                                <w:rFonts w:ascii="Times New Roman" w:hAnsi="Times New Roman" w:cs="Times New Roman"/>
                                <w:i w:val="0"/>
                                <w:iCs w:val="0"/>
                                <w:color w:val="000000" w:themeColor="text1"/>
                              </w:rPr>
                              <w:instrText xml:space="preserve"> SEQ Figure \* ARABIC </w:instrText>
                            </w:r>
                            <w:r w:rsidRPr="0035132B">
                              <w:rPr>
                                <w:rFonts w:ascii="Times New Roman" w:hAnsi="Times New Roman" w:cs="Times New Roman"/>
                                <w:i w:val="0"/>
                                <w:iCs w:val="0"/>
                                <w:color w:val="000000" w:themeColor="text1"/>
                              </w:rPr>
                              <w:fldChar w:fldCharType="separate"/>
                            </w:r>
                            <w:r w:rsidR="005F6F39">
                              <w:rPr>
                                <w:rFonts w:ascii="Times New Roman" w:hAnsi="Times New Roman" w:cs="Times New Roman"/>
                                <w:i w:val="0"/>
                                <w:iCs w:val="0"/>
                                <w:noProof/>
                                <w:color w:val="000000" w:themeColor="text1"/>
                              </w:rPr>
                              <w:t>8</w:t>
                            </w:r>
                            <w:r w:rsidRPr="0035132B">
                              <w:rPr>
                                <w:rFonts w:ascii="Times New Roman" w:hAnsi="Times New Roman" w:cs="Times New Roman"/>
                                <w:i w:val="0"/>
                                <w:iCs w:val="0"/>
                                <w:color w:val="000000" w:themeColor="text1"/>
                              </w:rPr>
                              <w:fldChar w:fldCharType="end"/>
                            </w:r>
                            <w:r w:rsidRPr="0035132B">
                              <w:rPr>
                                <w:rFonts w:ascii="Times New Roman" w:hAnsi="Times New Roman" w:cs="Times New Roman"/>
                                <w:i w:val="0"/>
                                <w:iCs w:val="0"/>
                                <w:color w:val="000000" w:themeColor="text1"/>
                              </w:rPr>
                              <w:t xml:space="preserve">. Different Components </w:t>
                            </w:r>
                            <w:r w:rsidR="00E24803">
                              <w:rPr>
                                <w:rFonts w:ascii="Times New Roman" w:hAnsi="Times New Roman" w:cs="Times New Roman"/>
                                <w:i w:val="0"/>
                                <w:iCs w:val="0"/>
                                <w:color w:val="000000" w:themeColor="text1"/>
                              </w:rPr>
                              <w:t xml:space="preserve">in </w:t>
                            </w:r>
                            <w:r w:rsidR="009878A7">
                              <w:rPr>
                                <w:rFonts w:ascii="Times New Roman" w:hAnsi="Times New Roman" w:cs="Times New Roman"/>
                                <w:i w:val="0"/>
                                <w:iCs w:val="0"/>
                                <w:color w:val="000000" w:themeColor="text1"/>
                              </w:rPr>
                              <w:t>a</w:t>
                            </w:r>
                            <w:r w:rsidR="00E24803">
                              <w:rPr>
                                <w:rFonts w:ascii="Times New Roman" w:hAnsi="Times New Roman" w:cs="Times New Roman"/>
                                <w:i w:val="0"/>
                                <w:iCs w:val="0"/>
                                <w:color w:val="000000" w:themeColor="text1"/>
                              </w:rPr>
                              <w:t xml:space="preserve"> system architecture </w:t>
                            </w:r>
                            <w:r w:rsidRPr="0035132B">
                              <w:rPr>
                                <w:rFonts w:ascii="Times New Roman" w:hAnsi="Times New Roman" w:cs="Times New Roman"/>
                                <w:i w:val="0"/>
                                <w:iCs w:val="0"/>
                                <w:color w:val="000000" w:themeColor="text1"/>
                              </w:rPr>
                              <w:t>of an Adaptive dynamic</w:t>
                            </w:r>
                            <w:r w:rsidR="0069526B">
                              <w:rPr>
                                <w:rFonts w:ascii="Times New Roman" w:hAnsi="Times New Roman" w:cs="Times New Roman"/>
                                <w:i w:val="0"/>
                                <w:iCs w:val="0"/>
                                <w:color w:val="000000" w:themeColor="text1"/>
                              </w:rPr>
                              <w:t xml:space="preserve"> </w:t>
                            </w:r>
                            <w:r w:rsidRPr="0035132B">
                              <w:rPr>
                                <w:rFonts w:ascii="Times New Roman" w:hAnsi="Times New Roman" w:cs="Times New Roman"/>
                                <w:i w:val="0"/>
                                <w:iCs w:val="0"/>
                                <w:color w:val="000000" w:themeColor="text1"/>
                              </w:rPr>
                              <w:t xml:space="preserve">system </w:t>
                            </w:r>
                            <w:r w:rsidR="00E24803">
                              <w:rPr>
                                <w:rFonts w:ascii="Times New Roman" w:hAnsi="Times New Roman" w:cs="Times New Roman"/>
                                <w:i w:val="0"/>
                                <w:iCs w:val="0"/>
                                <w:color w:val="000000" w:themeColor="text1"/>
                              </w:rPr>
                              <w:t xml:space="preserve">for representing </w:t>
                            </w:r>
                            <w:r w:rsidRPr="0035132B">
                              <w:rPr>
                                <w:rFonts w:ascii="Times New Roman" w:hAnsi="Times New Roman" w:cs="Times New Roman"/>
                                <w:i w:val="0"/>
                                <w:iCs w:val="0"/>
                                <w:color w:val="000000" w:themeColor="text1"/>
                              </w:rPr>
                              <w:t>ground-to-ground combat with close air support</w:t>
                            </w:r>
                            <w:r w:rsidR="00E24803">
                              <w:rPr>
                                <w:rFonts w:ascii="Times New Roman" w:hAnsi="Times New Roman" w:cs="Times New Roman"/>
                                <w:i w:val="0"/>
                                <w:iCs w:val="0"/>
                                <w:color w:val="000000" w:themeColor="text1"/>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15F4D7" id="Text Box 78851" o:spid="_x0000_s1051" type="#_x0000_t202" style="position:absolute;margin-left:291.65pt;margin-top:184.6pt;width:342.85pt;height:.05pt;z-index:2516034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" stroked="f">
                <v:textbox style="mso-fit-shape-to-text:t" inset="0,0,0,0">
                  <w:txbxContent>
                    <w:p w14:paraId="0020941D" w14:textId="42A98135" w:rsidR="0035132B" w:rsidRPr="0035132B" w:rsidRDefault="0035132B" w:rsidP="0069526B">
                      <w:pPr>
                        <w:pStyle w:val="Caption"/>
                        <w:spacing w:after="0"/>
                        <w:ind w:left="709" w:hanging="709"/>
                        <w:jc w:val="both"/>
                        <w:rPr>
                          <w:rFonts w:ascii="Times New Roman" w:hAnsi="Times New Roman" w:cs="Times New Roman"/>
                          <w:i w:val="0"/>
                          <w:iCs w:val="0"/>
                          <w:color w:val="000000" w:themeColor="text1"/>
                          <w:sz w:val="20"/>
                          <w:szCs w:val="20"/>
                        </w:rPr>
                      </w:pPr>
                      <w:r w:rsidRPr="0035132B">
                        <w:rPr>
                          <w:rFonts w:ascii="Times New Roman" w:hAnsi="Times New Roman" w:cs="Times New Roman"/>
                          <w:i w:val="0"/>
                          <w:iCs w:val="0"/>
                          <w:color w:val="000000" w:themeColor="text1"/>
                        </w:rPr>
                        <w:t xml:space="preserve">Figure </w:t>
                      </w:r>
                      <w:r w:rsidRPr="0035132B">
                        <w:rPr>
                          <w:rFonts w:ascii="Times New Roman" w:hAnsi="Times New Roman" w:cs="Times New Roman"/>
                          <w:i w:val="0"/>
                          <w:iCs w:val="0"/>
                          <w:color w:val="000000" w:themeColor="text1"/>
                        </w:rPr>
                        <w:fldChar w:fldCharType="begin"/>
                      </w:r>
                      <w:r w:rsidRPr="0035132B">
                        <w:rPr>
                          <w:rFonts w:ascii="Times New Roman" w:hAnsi="Times New Roman" w:cs="Times New Roman"/>
                          <w:i w:val="0"/>
                          <w:iCs w:val="0"/>
                          <w:color w:val="000000" w:themeColor="text1"/>
                        </w:rPr>
                        <w:instrText xml:space="preserve"> SEQ Figure \* ARABIC </w:instrText>
                      </w:r>
                      <w:r w:rsidRPr="0035132B">
                        <w:rPr>
                          <w:rFonts w:ascii="Times New Roman" w:hAnsi="Times New Roman" w:cs="Times New Roman"/>
                          <w:i w:val="0"/>
                          <w:iCs w:val="0"/>
                          <w:color w:val="000000" w:themeColor="text1"/>
                        </w:rPr>
                        <w:fldChar w:fldCharType="separate"/>
                      </w:r>
                      <w:r w:rsidR="005F6F39">
                        <w:rPr>
                          <w:rFonts w:ascii="Times New Roman" w:hAnsi="Times New Roman" w:cs="Times New Roman"/>
                          <w:i w:val="0"/>
                          <w:iCs w:val="0"/>
                          <w:noProof/>
                          <w:color w:val="000000" w:themeColor="text1"/>
                        </w:rPr>
                        <w:t>8</w:t>
                      </w:r>
                      <w:r w:rsidRPr="0035132B">
                        <w:rPr>
                          <w:rFonts w:ascii="Times New Roman" w:hAnsi="Times New Roman" w:cs="Times New Roman"/>
                          <w:i w:val="0"/>
                          <w:iCs w:val="0"/>
                          <w:color w:val="000000" w:themeColor="text1"/>
                        </w:rPr>
                        <w:fldChar w:fldCharType="end"/>
                      </w:r>
                      <w:r w:rsidRPr="0035132B">
                        <w:rPr>
                          <w:rFonts w:ascii="Times New Roman" w:hAnsi="Times New Roman" w:cs="Times New Roman"/>
                          <w:i w:val="0"/>
                          <w:iCs w:val="0"/>
                          <w:color w:val="000000" w:themeColor="text1"/>
                        </w:rPr>
                        <w:t xml:space="preserve">. Different Components </w:t>
                      </w:r>
                      <w:r w:rsidR="00E24803">
                        <w:rPr>
                          <w:rFonts w:ascii="Times New Roman" w:hAnsi="Times New Roman" w:cs="Times New Roman"/>
                          <w:i w:val="0"/>
                          <w:iCs w:val="0"/>
                          <w:color w:val="000000" w:themeColor="text1"/>
                        </w:rPr>
                        <w:t xml:space="preserve">in </w:t>
                      </w:r>
                      <w:r w:rsidR="009878A7">
                        <w:rPr>
                          <w:rFonts w:ascii="Times New Roman" w:hAnsi="Times New Roman" w:cs="Times New Roman"/>
                          <w:i w:val="0"/>
                          <w:iCs w:val="0"/>
                          <w:color w:val="000000" w:themeColor="text1"/>
                        </w:rPr>
                        <w:t>a</w:t>
                      </w:r>
                      <w:r w:rsidR="00E24803">
                        <w:rPr>
                          <w:rFonts w:ascii="Times New Roman" w:hAnsi="Times New Roman" w:cs="Times New Roman"/>
                          <w:i w:val="0"/>
                          <w:iCs w:val="0"/>
                          <w:color w:val="000000" w:themeColor="text1"/>
                        </w:rPr>
                        <w:t xml:space="preserve"> system architecture </w:t>
                      </w:r>
                      <w:r w:rsidRPr="0035132B">
                        <w:rPr>
                          <w:rFonts w:ascii="Times New Roman" w:hAnsi="Times New Roman" w:cs="Times New Roman"/>
                          <w:i w:val="0"/>
                          <w:iCs w:val="0"/>
                          <w:color w:val="000000" w:themeColor="text1"/>
                        </w:rPr>
                        <w:t>of an Adaptive dynamic</w:t>
                      </w:r>
                      <w:r w:rsidR="0069526B">
                        <w:rPr>
                          <w:rFonts w:ascii="Times New Roman" w:hAnsi="Times New Roman" w:cs="Times New Roman"/>
                          <w:i w:val="0"/>
                          <w:iCs w:val="0"/>
                          <w:color w:val="000000" w:themeColor="text1"/>
                        </w:rPr>
                        <w:t xml:space="preserve"> </w:t>
                      </w:r>
                      <w:r w:rsidRPr="0035132B">
                        <w:rPr>
                          <w:rFonts w:ascii="Times New Roman" w:hAnsi="Times New Roman" w:cs="Times New Roman"/>
                          <w:i w:val="0"/>
                          <w:iCs w:val="0"/>
                          <w:color w:val="000000" w:themeColor="text1"/>
                        </w:rPr>
                        <w:t xml:space="preserve">system </w:t>
                      </w:r>
                      <w:r w:rsidR="00E24803">
                        <w:rPr>
                          <w:rFonts w:ascii="Times New Roman" w:hAnsi="Times New Roman" w:cs="Times New Roman"/>
                          <w:i w:val="0"/>
                          <w:iCs w:val="0"/>
                          <w:color w:val="000000" w:themeColor="text1"/>
                        </w:rPr>
                        <w:t xml:space="preserve">for representing </w:t>
                      </w:r>
                      <w:r w:rsidRPr="0035132B">
                        <w:rPr>
                          <w:rFonts w:ascii="Times New Roman" w:hAnsi="Times New Roman" w:cs="Times New Roman"/>
                          <w:i w:val="0"/>
                          <w:iCs w:val="0"/>
                          <w:color w:val="000000" w:themeColor="text1"/>
                        </w:rPr>
                        <w:t>ground-to-ground combat with close air support</w:t>
                      </w:r>
                      <w:r w:rsidR="00E24803">
                        <w:rPr>
                          <w:rFonts w:ascii="Times New Roman" w:hAnsi="Times New Roman" w:cs="Times New Roman"/>
                          <w:i w:val="0"/>
                          <w:iCs w:val="0"/>
                          <w:color w:val="000000" w:themeColor="text1"/>
                        </w:rPr>
                        <w:t>.</w:t>
                      </w:r>
                    </w:p>
                  </w:txbxContent>
                </v:textbox>
                <w10:wrap type="topAndBottom" anchorx="margin"/>
              </v:shape>
            </w:pict>
          </mc:Fallback>
        </mc:AlternateContent>
      </w:r>
      <w:r>
        <w:rPr>
          <w:rFonts w:ascii="Times New Roman" w:hAnsi="Times New Roman" w:cs="Times New Roman"/>
          <w:noProof/>
          <w:color w:val="000000" w:themeColor="text1"/>
        </w:rPr>
        <w:drawing>
          <wp:anchor distT="0" distB="0" distL="114300" distR="114300" simplePos="0" relativeHeight="251595264" behindDoc="0" locked="0" layoutInCell="1" allowOverlap="1" wp14:anchorId="7836656C" wp14:editId="7E5D456F">
            <wp:simplePos x="0" y="0"/>
            <wp:positionH relativeFrom="margin">
              <wp:align>right</wp:align>
            </wp:positionH>
            <wp:positionV relativeFrom="margin">
              <wp:posOffset>-85725</wp:posOffset>
            </wp:positionV>
            <wp:extent cx="4345200" cy="2430000"/>
            <wp:effectExtent l="0" t="0" r="0" b="8890"/>
            <wp:wrapTopAndBottom/>
            <wp:docPr id="78850" name="Picture 78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45200" cy="243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3C85">
        <w:rPr>
          <w:rFonts w:ascii="Times New Roman" w:hAnsi="Times New Roman" w:cs="Times New Roman"/>
          <w:color w:val="000000" w:themeColor="text1"/>
        </w:rPr>
        <w:br w:type="page"/>
      </w:r>
    </w:p>
    <w:p w14:paraId="3B8530BF" w14:textId="77777777" w:rsidR="0035132B" w:rsidRDefault="0035132B">
      <w:pPr>
        <w:spacing w:after="160" w:line="259" w:lineRule="auto"/>
        <w:rPr>
          <w:rFonts w:ascii="Times New Roman" w:hAnsi="Times New Roman" w:cs="Times New Roman"/>
          <w:color w:val="000000" w:themeColor="text1"/>
        </w:rPr>
        <w:sectPr w:rsidR="0035132B" w:rsidSect="000C7341">
          <w:pgSz w:w="8420" w:h="5954" w:orient="landscape" w:code="9"/>
          <w:pgMar w:top="567" w:right="709" w:bottom="567" w:left="851" w:header="284" w:footer="284" w:gutter="0"/>
          <w:pgBorders w:offsetFrom="page">
            <w:top w:val="single" w:sz="4" w:space="1" w:color="auto"/>
            <w:left w:val="single" w:sz="4" w:space="1" w:color="auto"/>
            <w:bottom w:val="single" w:sz="4" w:space="1" w:color="auto"/>
            <w:right w:val="single" w:sz="4" w:space="1" w:color="auto"/>
          </w:pgBorders>
          <w:cols w:space="708"/>
          <w:docGrid w:linePitch="360"/>
        </w:sectPr>
      </w:pPr>
    </w:p>
    <w:p w14:paraId="15CF9817" w14:textId="77777777" w:rsidR="0035132B" w:rsidRDefault="0035132B" w:rsidP="0035132B">
      <w:pPr>
        <w:keepNext/>
        <w:spacing w:after="0" w:line="394" w:lineRule="auto"/>
        <w:ind w:right="68"/>
        <w:jc w:val="both"/>
      </w:pPr>
      <w:r>
        <w:rPr>
          <w:rFonts w:ascii="Times New Roman" w:hAnsi="Times New Roman" w:cs="Times New Roman"/>
          <w:noProof/>
          <w:color w:val="000000" w:themeColor="text1"/>
        </w:rPr>
        <w:lastRenderedPageBreak/>
        <w:drawing>
          <wp:inline distT="0" distB="0" distL="0" distR="0" wp14:anchorId="416927BD" wp14:editId="35C32565">
            <wp:extent cx="4258310" cy="2311121"/>
            <wp:effectExtent l="0" t="0" r="0" b="0"/>
            <wp:docPr id="78853" name="Picture 78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36873" cy="2353760"/>
                    </a:xfrm>
                    <a:prstGeom prst="rect">
                      <a:avLst/>
                    </a:prstGeom>
                    <a:noFill/>
                    <a:ln>
                      <a:noFill/>
                    </a:ln>
                  </pic:spPr>
                </pic:pic>
              </a:graphicData>
            </a:graphic>
          </wp:inline>
        </w:drawing>
      </w:r>
    </w:p>
    <w:p w14:paraId="10FFAD9A" w14:textId="6FAEB441" w:rsidR="00C44396" w:rsidRPr="0035132B" w:rsidRDefault="0035132B" w:rsidP="0035132B">
      <w:pPr>
        <w:pStyle w:val="Caption"/>
        <w:spacing w:after="0"/>
        <w:ind w:left="851" w:hanging="851"/>
        <w:jc w:val="center"/>
        <w:rPr>
          <w:rFonts w:ascii="Times New Roman" w:hAnsi="Times New Roman" w:cs="Times New Roman"/>
          <w:i w:val="0"/>
          <w:iCs w:val="0"/>
          <w:color w:val="000000" w:themeColor="text1"/>
        </w:rPr>
        <w:sectPr w:rsidR="00C44396" w:rsidRPr="0035132B" w:rsidSect="000C7341">
          <w:pgSz w:w="8420" w:h="5954" w:orient="landscape" w:code="9"/>
          <w:pgMar w:top="567" w:right="709" w:bottom="567" w:left="851" w:header="284" w:footer="284" w:gutter="0"/>
          <w:pgBorders w:offsetFrom="page">
            <w:top w:val="single" w:sz="4" w:space="1" w:color="auto"/>
            <w:left w:val="single" w:sz="4" w:space="1" w:color="auto"/>
            <w:bottom w:val="single" w:sz="4" w:space="1" w:color="auto"/>
            <w:right w:val="single" w:sz="4" w:space="1" w:color="auto"/>
          </w:pgBorders>
          <w:cols w:space="708"/>
          <w:docGrid w:linePitch="360"/>
        </w:sectPr>
      </w:pPr>
      <w:r w:rsidRPr="0035132B">
        <w:rPr>
          <w:rFonts w:ascii="Times New Roman" w:hAnsi="Times New Roman" w:cs="Times New Roman"/>
          <w:i w:val="0"/>
          <w:iCs w:val="0"/>
          <w:color w:val="000000" w:themeColor="text1"/>
        </w:rPr>
        <w:t xml:space="preserve">Figure </w:t>
      </w:r>
      <w:r w:rsidRPr="0035132B">
        <w:rPr>
          <w:rFonts w:ascii="Times New Roman" w:hAnsi="Times New Roman" w:cs="Times New Roman"/>
          <w:i w:val="0"/>
          <w:iCs w:val="0"/>
          <w:color w:val="000000" w:themeColor="text1"/>
        </w:rPr>
        <w:fldChar w:fldCharType="begin"/>
      </w:r>
      <w:r w:rsidRPr="0035132B">
        <w:rPr>
          <w:rFonts w:ascii="Times New Roman" w:hAnsi="Times New Roman" w:cs="Times New Roman"/>
          <w:i w:val="0"/>
          <w:iCs w:val="0"/>
          <w:color w:val="000000" w:themeColor="text1"/>
        </w:rPr>
        <w:instrText xml:space="preserve"> SEQ Figure \* ARABIC </w:instrText>
      </w:r>
      <w:r w:rsidRPr="0035132B">
        <w:rPr>
          <w:rFonts w:ascii="Times New Roman" w:hAnsi="Times New Roman" w:cs="Times New Roman"/>
          <w:i w:val="0"/>
          <w:iCs w:val="0"/>
          <w:color w:val="000000" w:themeColor="text1"/>
        </w:rPr>
        <w:fldChar w:fldCharType="separate"/>
      </w:r>
      <w:r w:rsidR="005F6F39">
        <w:rPr>
          <w:rFonts w:ascii="Times New Roman" w:hAnsi="Times New Roman" w:cs="Times New Roman"/>
          <w:i w:val="0"/>
          <w:iCs w:val="0"/>
          <w:noProof/>
          <w:color w:val="000000" w:themeColor="text1"/>
        </w:rPr>
        <w:t>9</w:t>
      </w:r>
      <w:r w:rsidRPr="0035132B">
        <w:rPr>
          <w:rFonts w:ascii="Times New Roman" w:hAnsi="Times New Roman" w:cs="Times New Roman"/>
          <w:i w:val="0"/>
          <w:iCs w:val="0"/>
          <w:color w:val="000000" w:themeColor="text1"/>
        </w:rPr>
        <w:fldChar w:fldCharType="end"/>
      </w:r>
      <w:r w:rsidRPr="0035132B">
        <w:rPr>
          <w:rFonts w:ascii="Times New Roman" w:hAnsi="Times New Roman" w:cs="Times New Roman"/>
          <w:i w:val="0"/>
          <w:iCs w:val="0"/>
          <w:color w:val="000000" w:themeColor="text1"/>
        </w:rPr>
        <w:t>. Properties of the RED's ground Army</w:t>
      </w:r>
      <w:r w:rsidR="00E24803">
        <w:rPr>
          <w:rFonts w:ascii="Times New Roman" w:hAnsi="Times New Roman" w:cs="Times New Roman"/>
          <w:i w:val="0"/>
          <w:iCs w:val="0"/>
          <w:color w:val="000000" w:themeColor="text1"/>
        </w:rPr>
        <w:t xml:space="preserve"> along with linkages.</w:t>
      </w:r>
    </w:p>
    <w:p w14:paraId="38D4DD86" w14:textId="478B8DD7" w:rsidR="00526043" w:rsidRPr="00F42E8B" w:rsidRDefault="00526043" w:rsidP="003826F3">
      <w:pPr>
        <w:pStyle w:val="Heading1"/>
        <w:numPr>
          <w:ilvl w:val="1"/>
          <w:numId w:val="20"/>
        </w:numPr>
        <w:spacing w:after="240" w:line="240" w:lineRule="auto"/>
        <w:ind w:left="357" w:hanging="357"/>
        <w:rPr>
          <w:rFonts w:ascii="Times New Roman" w:hAnsi="Times New Roman" w:cs="Times New Roman"/>
          <w:b/>
          <w:bCs/>
          <w:color w:val="000000" w:themeColor="text1"/>
          <w:sz w:val="20"/>
          <w:szCs w:val="20"/>
        </w:rPr>
      </w:pPr>
      <w:bookmarkStart w:id="26" w:name="_Toc119921719"/>
      <w:r w:rsidRPr="00F42E8B">
        <w:rPr>
          <w:rFonts w:ascii="Times New Roman" w:hAnsi="Times New Roman" w:cs="Times New Roman"/>
          <w:b/>
          <w:bCs/>
          <w:color w:val="000000" w:themeColor="text1"/>
          <w:sz w:val="20"/>
          <w:szCs w:val="20"/>
        </w:rPr>
        <w:lastRenderedPageBreak/>
        <w:t>Architecture</w:t>
      </w:r>
      <w:r w:rsidR="00D63F1B">
        <w:rPr>
          <w:rFonts w:ascii="Times New Roman" w:hAnsi="Times New Roman" w:cs="Times New Roman"/>
          <w:b/>
          <w:bCs/>
          <w:color w:val="000000" w:themeColor="text1"/>
          <w:sz w:val="20"/>
          <w:szCs w:val="20"/>
        </w:rPr>
        <w:t>s</w:t>
      </w:r>
      <w:r w:rsidRPr="00F42E8B">
        <w:rPr>
          <w:rFonts w:ascii="Times New Roman" w:hAnsi="Times New Roman" w:cs="Times New Roman"/>
          <w:b/>
          <w:bCs/>
          <w:color w:val="000000" w:themeColor="text1"/>
          <w:sz w:val="20"/>
          <w:szCs w:val="20"/>
        </w:rPr>
        <w:t xml:space="preserve"> </w:t>
      </w:r>
      <w:r w:rsidR="00D63F1B">
        <w:rPr>
          <w:rFonts w:ascii="Times New Roman" w:hAnsi="Times New Roman" w:cs="Times New Roman"/>
          <w:b/>
          <w:bCs/>
          <w:color w:val="000000" w:themeColor="text1"/>
          <w:sz w:val="20"/>
          <w:szCs w:val="20"/>
        </w:rPr>
        <w:t>&amp;</w:t>
      </w:r>
      <w:r w:rsidRPr="00F42E8B">
        <w:rPr>
          <w:rFonts w:ascii="Times New Roman" w:hAnsi="Times New Roman" w:cs="Times New Roman"/>
          <w:b/>
          <w:bCs/>
          <w:color w:val="000000" w:themeColor="text1"/>
          <w:sz w:val="20"/>
          <w:szCs w:val="20"/>
        </w:rPr>
        <w:t xml:space="preserve"> linkages</w:t>
      </w:r>
      <w:bookmarkEnd w:id="26"/>
    </w:p>
    <w:p w14:paraId="07ACE6A2" w14:textId="77777777" w:rsidR="009878A7" w:rsidRDefault="00526043" w:rsidP="009426A9">
      <w:pPr>
        <w:spacing w:after="190" w:line="393" w:lineRule="auto"/>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The </w:t>
      </w:r>
      <w:r w:rsidRPr="00284D9C">
        <w:rPr>
          <w:rFonts w:ascii="Times New Roman" w:hAnsi="Times New Roman" w:cs="Times New Roman"/>
          <w:b/>
          <w:bCs/>
          <w:color w:val="000000" w:themeColor="text1"/>
        </w:rPr>
        <w:t>System</w:t>
      </w:r>
      <w:r w:rsidRPr="00284D9C">
        <w:rPr>
          <w:rFonts w:ascii="Times New Roman" w:hAnsi="Times New Roman" w:cs="Times New Roman"/>
          <w:b/>
          <w:bCs/>
          <w:color w:val="000000" w:themeColor="text1"/>
        </w:rPr>
        <w:fldChar w:fldCharType="begin"/>
      </w:r>
      <w:r w:rsidRPr="00284D9C">
        <w:rPr>
          <w:rFonts w:ascii="Times New Roman" w:hAnsi="Times New Roman" w:cs="Times New Roman"/>
          <w:b/>
          <w:bCs/>
          <w:color w:val="000000" w:themeColor="text1"/>
        </w:rPr>
        <w:instrText xml:space="preserve"> XE "System" </w:instrText>
      </w:r>
      <w:r w:rsidRPr="00284D9C">
        <w:rPr>
          <w:rFonts w:ascii="Times New Roman" w:hAnsi="Times New Roman" w:cs="Times New Roman"/>
          <w:b/>
          <w:bCs/>
          <w:color w:val="000000" w:themeColor="text1"/>
        </w:rPr>
        <w:fldChar w:fldCharType="end"/>
      </w:r>
      <w:r w:rsidRPr="00284D9C">
        <w:rPr>
          <w:rFonts w:ascii="Times New Roman" w:hAnsi="Times New Roman" w:cs="Times New Roman"/>
          <w:b/>
          <w:bCs/>
          <w:color w:val="000000" w:themeColor="text1"/>
        </w:rPr>
        <w:t xml:space="preserve"> Composer</w:t>
      </w:r>
      <w:r w:rsidRPr="00C725FC">
        <w:rPr>
          <w:rFonts w:ascii="Times New Roman" w:hAnsi="Times New Roman" w:cs="Times New Roman"/>
          <w:color w:val="000000" w:themeColor="text1"/>
        </w:rPr>
        <w:t xml:space="preserve"> is a product that is available in </w:t>
      </w:r>
      <w:r w:rsidRPr="00284D9C">
        <w:rPr>
          <w:rFonts w:ascii="Times New Roman" w:hAnsi="Times New Roman" w:cs="Times New Roman"/>
          <w:b/>
          <w:bCs/>
          <w:color w:val="000000" w:themeColor="text1"/>
        </w:rPr>
        <w:t>MATLAB 202</w:t>
      </w:r>
      <w:r w:rsidR="00C56707">
        <w:rPr>
          <w:rFonts w:ascii="Times New Roman" w:hAnsi="Times New Roman" w:cs="Times New Roman"/>
          <w:b/>
          <w:bCs/>
          <w:color w:val="000000" w:themeColor="text1"/>
        </w:rPr>
        <w:t>2</w:t>
      </w:r>
      <w:r w:rsidRPr="00284D9C">
        <w:rPr>
          <w:rFonts w:ascii="Times New Roman" w:hAnsi="Times New Roman" w:cs="Times New Roman"/>
          <w:b/>
          <w:bCs/>
          <w:color w:val="000000" w:themeColor="text1"/>
        </w:rPr>
        <w:t>a</w:t>
      </w:r>
      <w:r w:rsidRPr="00C725FC">
        <w:rPr>
          <w:rFonts w:ascii="Times New Roman" w:hAnsi="Times New Roman" w:cs="Times New Roman"/>
          <w:color w:val="000000" w:themeColor="text1"/>
        </w:rPr>
        <w:t xml:space="preserve">, it helps in bridging the gap between the </w:t>
      </w:r>
      <w:bookmarkStart w:id="27" w:name="_Hlk118712501"/>
      <w:r w:rsidRPr="00C725FC">
        <w:rPr>
          <w:rFonts w:ascii="Times New Roman" w:hAnsi="Times New Roman" w:cs="Times New Roman"/>
          <w:color w:val="000000" w:themeColor="text1"/>
        </w:rPr>
        <w:t>model-based system engineering and model-based design.</w:t>
      </w:r>
      <w:bookmarkEnd w:id="27"/>
      <w:r w:rsidRPr="00C725FC">
        <w:rPr>
          <w:rFonts w:ascii="Times New Roman" w:hAnsi="Times New Roman" w:cs="Times New Roman"/>
          <w:color w:val="000000" w:themeColor="text1"/>
        </w:rPr>
        <w:t xml:space="preserve"> We spoke about that bridge that we are going to build that bridge. But what goes in that bridge? What all activities we </w:t>
      </w:r>
      <w:proofErr w:type="gramStart"/>
      <w:r w:rsidRPr="00C725FC">
        <w:rPr>
          <w:rFonts w:ascii="Times New Roman" w:hAnsi="Times New Roman" w:cs="Times New Roman"/>
          <w:color w:val="000000" w:themeColor="text1"/>
        </w:rPr>
        <w:t>have to</w:t>
      </w:r>
      <w:proofErr w:type="gramEnd"/>
      <w:r w:rsidRPr="00C725FC">
        <w:rPr>
          <w:rFonts w:ascii="Times New Roman" w:hAnsi="Times New Roman" w:cs="Times New Roman"/>
          <w:color w:val="000000" w:themeColor="text1"/>
        </w:rPr>
        <w:t xml:space="preserve"> perform, we have a defined bridge for that?  </w:t>
      </w:r>
      <w:r w:rsidR="00F5356B">
        <w:rPr>
          <w:rFonts w:ascii="Times New Roman" w:hAnsi="Times New Roman" w:cs="Times New Roman"/>
          <w:color w:val="000000" w:themeColor="text1"/>
        </w:rPr>
        <w:t>W</w:t>
      </w:r>
      <w:r w:rsidRPr="00C725FC">
        <w:rPr>
          <w:rFonts w:ascii="Times New Roman" w:hAnsi="Times New Roman" w:cs="Times New Roman"/>
          <w:color w:val="000000" w:themeColor="text1"/>
        </w:rPr>
        <w:t xml:space="preserve">e </w:t>
      </w:r>
      <w:r w:rsidR="00F5356B">
        <w:rPr>
          <w:rFonts w:ascii="Times New Roman" w:hAnsi="Times New Roman" w:cs="Times New Roman"/>
          <w:color w:val="000000" w:themeColor="text1"/>
        </w:rPr>
        <w:t>will discuss how to develop this bridge using system composer</w:t>
      </w:r>
      <w:r w:rsidRPr="00C725FC">
        <w:rPr>
          <w:rFonts w:ascii="Times New Roman" w:hAnsi="Times New Roman" w:cs="Times New Roman"/>
          <w:color w:val="000000" w:themeColor="text1"/>
        </w:rPr>
        <w:t xml:space="preserve">, we start with the concept level, go all the way to the design. First thing what we want is that the tool should be intuitive to capture. It should be intuitive to capture the architecture in the tool and all its components. It should enable the implementation. </w:t>
      </w:r>
    </w:p>
    <w:p w14:paraId="594334D2" w14:textId="24B3255B" w:rsidR="00526043" w:rsidRPr="00C725FC" w:rsidRDefault="00526043" w:rsidP="009878A7">
      <w:pPr>
        <w:spacing w:after="190" w:line="393" w:lineRule="auto"/>
        <w:ind w:firstLine="180"/>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At the same time, the tool should allow us to create a digital thread between the architecture requirement and the design. Along with that, tool should allow or facilitate us to </w:t>
      </w:r>
      <w:r w:rsidRPr="00C725FC">
        <w:rPr>
          <w:rFonts w:ascii="Times New Roman" w:hAnsi="Times New Roman" w:cs="Times New Roman"/>
          <w:color w:val="000000" w:themeColor="text1"/>
        </w:rPr>
        <w:lastRenderedPageBreak/>
        <w:t xml:space="preserve">do the analysis at the architecture level so that we can do the different types of analysis. What type of system architecture will be better for our </w:t>
      </w:r>
      <w:r w:rsidR="00284D9C">
        <w:rPr>
          <w:rFonts w:ascii="Times New Roman" w:hAnsi="Times New Roman" w:cs="Times New Roman"/>
          <w:color w:val="000000" w:themeColor="text1"/>
        </w:rPr>
        <w:t>system</w:t>
      </w:r>
      <w:r w:rsidRPr="00C725FC">
        <w:rPr>
          <w:rFonts w:ascii="Times New Roman" w:hAnsi="Times New Roman" w:cs="Times New Roman"/>
          <w:color w:val="000000" w:themeColor="text1"/>
        </w:rPr>
        <w:t xml:space="preserve">, providing the effectiveness versus performance criteria given by the user? So that type of the analysis we can do. And we should be able to tackle the complexity inside our system, because our systems are now the system of system, which includes software, </w:t>
      </w:r>
      <w:r w:rsidR="00F5356B">
        <w:rPr>
          <w:rFonts w:ascii="Times New Roman" w:hAnsi="Times New Roman" w:cs="Times New Roman"/>
          <w:color w:val="000000" w:themeColor="text1"/>
        </w:rPr>
        <w:t xml:space="preserve">model, concepts of operational Services </w:t>
      </w:r>
      <w:r w:rsidRPr="00C725FC">
        <w:rPr>
          <w:rFonts w:ascii="Times New Roman" w:hAnsi="Times New Roman" w:cs="Times New Roman"/>
          <w:color w:val="000000" w:themeColor="text1"/>
        </w:rPr>
        <w:t xml:space="preserve">all </w:t>
      </w:r>
      <w:r w:rsidR="00F5356B">
        <w:rPr>
          <w:rFonts w:ascii="Times New Roman" w:hAnsi="Times New Roman" w:cs="Times New Roman"/>
          <w:color w:val="000000" w:themeColor="text1"/>
        </w:rPr>
        <w:t xml:space="preserve">working </w:t>
      </w:r>
      <w:r w:rsidRPr="00C725FC">
        <w:rPr>
          <w:rFonts w:ascii="Times New Roman" w:hAnsi="Times New Roman" w:cs="Times New Roman"/>
          <w:color w:val="000000" w:themeColor="text1"/>
        </w:rPr>
        <w:t>together, how we can cope with that complexity.</w:t>
      </w:r>
    </w:p>
    <w:p w14:paraId="024E3FA6" w14:textId="77777777" w:rsidR="00526043" w:rsidRPr="00C725FC" w:rsidRDefault="00526043" w:rsidP="00526043">
      <w:pPr>
        <w:spacing w:after="190" w:line="393" w:lineRule="auto"/>
        <w:ind w:left="720" w:right="68"/>
        <w:jc w:val="both"/>
        <w:rPr>
          <w:rFonts w:ascii="Times New Roman" w:hAnsi="Times New Roman" w:cs="Times New Roman"/>
          <w:color w:val="000000" w:themeColor="text1"/>
        </w:rPr>
      </w:pPr>
    </w:p>
    <w:p w14:paraId="019A2C99" w14:textId="77777777" w:rsidR="003D3C2D" w:rsidRDefault="003D3C2D" w:rsidP="00526043">
      <w:pPr>
        <w:keepNext/>
        <w:spacing w:after="190" w:line="393" w:lineRule="auto"/>
        <w:ind w:left="720" w:right="68"/>
        <w:jc w:val="center"/>
        <w:rPr>
          <w:rFonts w:ascii="Times New Roman" w:hAnsi="Times New Roman" w:cs="Times New Roman"/>
          <w:color w:val="000000" w:themeColor="text1"/>
        </w:rPr>
        <w:sectPr w:rsidR="003D3C2D" w:rsidSect="000C7341">
          <w:pgSz w:w="5954" w:h="8420" w:code="9"/>
          <w:pgMar w:top="709" w:right="567" w:bottom="851" w:left="567" w:header="283" w:footer="283" w:gutter="0"/>
          <w:pgBorders w:offsetFrom="page">
            <w:top w:val="single" w:sz="4" w:space="1" w:color="auto"/>
            <w:left w:val="single" w:sz="4" w:space="1" w:color="auto"/>
            <w:bottom w:val="single" w:sz="4" w:space="1" w:color="auto"/>
            <w:right w:val="single" w:sz="4" w:space="1" w:color="auto"/>
          </w:pgBorders>
          <w:cols w:space="708"/>
          <w:docGrid w:linePitch="360"/>
        </w:sectPr>
      </w:pPr>
    </w:p>
    <w:p w14:paraId="39E81B07" w14:textId="7C412F18" w:rsidR="00E948C1" w:rsidRPr="00E948C1" w:rsidRDefault="00C56707" w:rsidP="00126AE4">
      <w:pPr>
        <w:pStyle w:val="Caption"/>
        <w:jc w:val="center"/>
        <w:sectPr w:rsidR="00E948C1" w:rsidRPr="00E948C1" w:rsidSect="000C7341">
          <w:pgSz w:w="8420" w:h="5954" w:orient="landscape" w:code="9"/>
          <w:pgMar w:top="851" w:right="709" w:bottom="720" w:left="851" w:header="0" w:footer="0" w:gutter="0"/>
          <w:pgBorders w:offsetFrom="page">
            <w:top w:val="single" w:sz="4" w:space="1" w:color="auto"/>
            <w:left w:val="single" w:sz="4" w:space="1" w:color="auto"/>
            <w:bottom w:val="single" w:sz="4" w:space="1" w:color="auto"/>
            <w:right w:val="single" w:sz="4" w:space="1" w:color="auto"/>
          </w:pgBorders>
          <w:cols w:space="708"/>
          <w:docGrid w:linePitch="360"/>
        </w:sectPr>
      </w:pPr>
      <w:r>
        <w:rPr>
          <w:rFonts w:ascii="Times New Roman" w:hAnsi="Times New Roman" w:cs="Times New Roman"/>
          <w:noProof/>
          <w:color w:val="000000" w:themeColor="text1"/>
          <w:sz w:val="20"/>
          <w:szCs w:val="20"/>
          <w:lang w:val="en-IN" w:eastAsia="en-IN" w:bidi="hi-IN"/>
        </w:rPr>
        <w:lastRenderedPageBreak/>
        <mc:AlternateContent>
          <mc:Choice Requires="wps">
            <w:drawing>
              <wp:anchor distT="0" distB="0" distL="114300" distR="114300" simplePos="0" relativeHeight="251579904" behindDoc="0" locked="0" layoutInCell="1" allowOverlap="1" wp14:anchorId="523A1F63" wp14:editId="1F46C605">
                <wp:simplePos x="0" y="0"/>
                <wp:positionH relativeFrom="column">
                  <wp:posOffset>-123825</wp:posOffset>
                </wp:positionH>
                <wp:positionV relativeFrom="paragraph">
                  <wp:posOffset>-173273</wp:posOffset>
                </wp:positionV>
                <wp:extent cx="556669" cy="72000"/>
                <wp:effectExtent l="0" t="0" r="0" b="4445"/>
                <wp:wrapNone/>
                <wp:docPr id="57346" name="Rectangle 57346"/>
                <wp:cNvGraphicFramePr/>
                <a:graphic xmlns:a="http://schemas.openxmlformats.org/drawingml/2006/main">
                  <a:graphicData uri="http://schemas.microsoft.com/office/word/2010/wordprocessingShape">
                    <wps:wsp>
                      <wps:cNvSpPr/>
                      <wps:spPr>
                        <a:xfrm>
                          <a:off x="0" y="0"/>
                          <a:ext cx="556669" cy="72000"/>
                        </a:xfrm>
                        <a:prstGeom prst="rect">
                          <a:avLst/>
                        </a:prstGeom>
                        <a:solidFill>
                          <a:schemeClr val="bg1"/>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74A646" id="Rectangle 57346" o:spid="_x0000_s1026" style="position:absolute;margin-left:-9.75pt;margin-top:-13.65pt;width:43.85pt;height:5.65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" fillcolor="white [3212]" stroked="f" strokeweight="1pt"/>
            </w:pict>
          </mc:Fallback>
        </mc:AlternateContent>
      </w:r>
      <w:r w:rsidR="00BE349F" w:rsidRPr="00C725FC">
        <w:rPr>
          <w:rFonts w:ascii="Times New Roman" w:hAnsi="Times New Roman" w:cs="Times New Roman"/>
          <w:noProof/>
          <w:color w:val="000000" w:themeColor="text1"/>
          <w:sz w:val="20"/>
          <w:szCs w:val="20"/>
          <w:lang w:val="en-IN" w:eastAsia="en-IN" w:bidi="hi-IN"/>
        </w:rPr>
        <w:drawing>
          <wp:anchor distT="0" distB="0" distL="114300" distR="114300" simplePos="0" relativeHeight="251406848" behindDoc="0" locked="0" layoutInCell="1" allowOverlap="1" wp14:anchorId="60069243" wp14:editId="6043C340">
            <wp:simplePos x="0" y="0"/>
            <wp:positionH relativeFrom="margin">
              <wp:align>right</wp:align>
            </wp:positionH>
            <wp:positionV relativeFrom="margin">
              <wp:posOffset>-148590</wp:posOffset>
            </wp:positionV>
            <wp:extent cx="4467225" cy="2861945"/>
            <wp:effectExtent l="0" t="0" r="9525" b="0"/>
            <wp:wrapTopAndBottom/>
            <wp:docPr id="52224" name="Picture 5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67225" cy="2861945"/>
                    </a:xfrm>
                    <a:prstGeom prst="rect">
                      <a:avLst/>
                    </a:prstGeom>
                  </pic:spPr>
                </pic:pic>
              </a:graphicData>
            </a:graphic>
            <wp14:sizeRelH relativeFrom="margin">
              <wp14:pctWidth>0</wp14:pctWidth>
            </wp14:sizeRelH>
            <wp14:sizeRelV relativeFrom="margin">
              <wp14:pctHeight>0</wp14:pctHeight>
            </wp14:sizeRelV>
          </wp:anchor>
        </w:drawing>
      </w:r>
      <w:bookmarkStart w:id="28" w:name="_Toc119670382"/>
      <w:r w:rsidR="00E948C1" w:rsidRPr="00C725FC">
        <w:rPr>
          <w:rFonts w:ascii="Times New Roman" w:hAnsi="Times New Roman" w:cs="Times New Roman"/>
          <w:i w:val="0"/>
          <w:iCs w:val="0"/>
          <w:color w:val="000000" w:themeColor="text1"/>
          <w:sz w:val="20"/>
          <w:szCs w:val="20"/>
        </w:rPr>
        <w:t xml:space="preserve">Figure </w:t>
      </w:r>
      <w:r w:rsidR="00E948C1" w:rsidRPr="00C725FC">
        <w:rPr>
          <w:rFonts w:ascii="Times New Roman" w:hAnsi="Times New Roman" w:cs="Times New Roman"/>
          <w:i w:val="0"/>
          <w:iCs w:val="0"/>
          <w:color w:val="000000" w:themeColor="text1"/>
          <w:sz w:val="20"/>
          <w:szCs w:val="20"/>
        </w:rPr>
        <w:fldChar w:fldCharType="begin"/>
      </w:r>
      <w:r w:rsidR="00E948C1" w:rsidRPr="00C725FC">
        <w:rPr>
          <w:rFonts w:ascii="Times New Roman" w:hAnsi="Times New Roman" w:cs="Times New Roman"/>
          <w:i w:val="0"/>
          <w:iCs w:val="0"/>
          <w:color w:val="000000" w:themeColor="text1"/>
          <w:sz w:val="20"/>
          <w:szCs w:val="20"/>
        </w:rPr>
        <w:instrText xml:space="preserve"> SEQ Figure \* ARABIC </w:instrText>
      </w:r>
      <w:r w:rsidR="00E948C1" w:rsidRPr="00C725FC">
        <w:rPr>
          <w:rFonts w:ascii="Times New Roman" w:hAnsi="Times New Roman" w:cs="Times New Roman"/>
          <w:i w:val="0"/>
          <w:iCs w:val="0"/>
          <w:color w:val="000000" w:themeColor="text1"/>
          <w:sz w:val="20"/>
          <w:szCs w:val="20"/>
        </w:rPr>
        <w:fldChar w:fldCharType="separate"/>
      </w:r>
      <w:r w:rsidR="005F6F39">
        <w:rPr>
          <w:rFonts w:ascii="Times New Roman" w:hAnsi="Times New Roman" w:cs="Times New Roman"/>
          <w:i w:val="0"/>
          <w:iCs w:val="0"/>
          <w:noProof/>
          <w:color w:val="000000" w:themeColor="text1"/>
          <w:sz w:val="20"/>
          <w:szCs w:val="20"/>
        </w:rPr>
        <w:t>10</w:t>
      </w:r>
      <w:r w:rsidR="00E948C1" w:rsidRPr="00C725FC">
        <w:rPr>
          <w:rFonts w:ascii="Times New Roman" w:hAnsi="Times New Roman" w:cs="Times New Roman"/>
          <w:i w:val="0"/>
          <w:iCs w:val="0"/>
          <w:color w:val="000000" w:themeColor="text1"/>
          <w:sz w:val="20"/>
          <w:szCs w:val="20"/>
        </w:rPr>
        <w:fldChar w:fldCharType="end"/>
      </w:r>
      <w:r w:rsidR="00E948C1" w:rsidRPr="00C725FC">
        <w:rPr>
          <w:rFonts w:ascii="Times New Roman" w:hAnsi="Times New Roman" w:cs="Times New Roman"/>
          <w:i w:val="0"/>
          <w:iCs w:val="0"/>
          <w:color w:val="000000" w:themeColor="text1"/>
          <w:sz w:val="20"/>
          <w:szCs w:val="20"/>
          <w:lang w:val="en-IN"/>
        </w:rPr>
        <w:t xml:space="preserve">. </w:t>
      </w:r>
      <w:bookmarkStart w:id="29" w:name="_Hlk118969908"/>
      <w:r w:rsidR="00E948C1" w:rsidRPr="00C725FC">
        <w:rPr>
          <w:rFonts w:ascii="Times New Roman" w:hAnsi="Times New Roman" w:cs="Times New Roman"/>
          <w:i w:val="0"/>
          <w:iCs w:val="0"/>
          <w:color w:val="000000" w:themeColor="text1"/>
          <w:sz w:val="20"/>
          <w:szCs w:val="20"/>
          <w:lang w:val="en-IN"/>
        </w:rPr>
        <w:t>System</w:t>
      </w:r>
      <w:r w:rsidR="00E948C1" w:rsidRPr="00C725FC">
        <w:rPr>
          <w:rFonts w:ascii="Times New Roman" w:hAnsi="Times New Roman" w:cs="Times New Roman"/>
          <w:i w:val="0"/>
          <w:iCs w:val="0"/>
          <w:color w:val="000000" w:themeColor="text1"/>
          <w:sz w:val="20"/>
          <w:szCs w:val="20"/>
          <w:lang w:val="en-IN"/>
        </w:rPr>
        <w:fldChar w:fldCharType="begin"/>
      </w:r>
      <w:r w:rsidR="00E948C1" w:rsidRPr="00C725FC">
        <w:rPr>
          <w:rFonts w:ascii="Times New Roman" w:hAnsi="Times New Roman" w:cs="Times New Roman"/>
          <w:i w:val="0"/>
          <w:iCs w:val="0"/>
          <w:color w:val="000000" w:themeColor="text1"/>
          <w:sz w:val="20"/>
          <w:szCs w:val="20"/>
        </w:rPr>
        <w:instrText xml:space="preserve"> XE "System" </w:instrText>
      </w:r>
      <w:r w:rsidR="00E948C1" w:rsidRPr="00C725FC">
        <w:rPr>
          <w:rFonts w:ascii="Times New Roman" w:hAnsi="Times New Roman" w:cs="Times New Roman"/>
          <w:i w:val="0"/>
          <w:iCs w:val="0"/>
          <w:color w:val="000000" w:themeColor="text1"/>
          <w:sz w:val="20"/>
          <w:szCs w:val="20"/>
          <w:lang w:val="en-IN"/>
        </w:rPr>
        <w:fldChar w:fldCharType="end"/>
      </w:r>
      <w:r w:rsidR="00E948C1" w:rsidRPr="00C725FC">
        <w:rPr>
          <w:rFonts w:ascii="Times New Roman" w:hAnsi="Times New Roman" w:cs="Times New Roman"/>
          <w:i w:val="0"/>
          <w:iCs w:val="0"/>
          <w:color w:val="000000" w:themeColor="text1"/>
          <w:sz w:val="20"/>
          <w:szCs w:val="20"/>
          <w:lang w:val="en-IN"/>
        </w:rPr>
        <w:t xml:space="preserve"> composer view of the </w:t>
      </w:r>
      <w:r w:rsidR="00E948C1">
        <w:rPr>
          <w:rFonts w:ascii="Times New Roman" w:hAnsi="Times New Roman" w:cs="Times New Roman"/>
          <w:i w:val="0"/>
          <w:iCs w:val="0"/>
          <w:color w:val="000000" w:themeColor="text1"/>
          <w:sz w:val="20"/>
          <w:szCs w:val="20"/>
          <w:lang w:val="en-IN"/>
        </w:rPr>
        <w:t>gaming</w:t>
      </w:r>
      <w:r w:rsidR="00E948C1" w:rsidRPr="00C725FC">
        <w:rPr>
          <w:rFonts w:ascii="Times New Roman" w:hAnsi="Times New Roman" w:cs="Times New Roman"/>
          <w:i w:val="0"/>
          <w:iCs w:val="0"/>
          <w:color w:val="000000" w:themeColor="text1"/>
          <w:sz w:val="20"/>
          <w:szCs w:val="20"/>
          <w:lang w:val="en-IN"/>
        </w:rPr>
        <w:t xml:space="preserve"> </w:t>
      </w:r>
      <w:r w:rsidR="00E948C1">
        <w:rPr>
          <w:rFonts w:ascii="Times New Roman" w:hAnsi="Times New Roman" w:cs="Times New Roman"/>
          <w:i w:val="0"/>
          <w:iCs w:val="0"/>
          <w:color w:val="000000" w:themeColor="text1"/>
          <w:sz w:val="20"/>
          <w:szCs w:val="20"/>
          <w:lang w:val="en-IN"/>
        </w:rPr>
        <w:t>system</w:t>
      </w:r>
      <w:r w:rsidR="00E948C1" w:rsidRPr="00C725FC">
        <w:rPr>
          <w:rFonts w:ascii="Times New Roman" w:hAnsi="Times New Roman" w:cs="Times New Roman"/>
          <w:i w:val="0"/>
          <w:iCs w:val="0"/>
          <w:color w:val="000000" w:themeColor="text1"/>
          <w:sz w:val="20"/>
          <w:szCs w:val="20"/>
          <w:lang w:val="en-IN"/>
        </w:rPr>
        <w:t xml:space="preserve"> at </w:t>
      </w:r>
      <w:r w:rsidR="00E948C1">
        <w:rPr>
          <w:rFonts w:ascii="Times New Roman" w:hAnsi="Times New Roman" w:cs="Times New Roman"/>
          <w:i w:val="0"/>
          <w:iCs w:val="0"/>
          <w:color w:val="000000" w:themeColor="text1"/>
          <w:sz w:val="20"/>
          <w:szCs w:val="20"/>
          <w:lang w:val="en-IN"/>
        </w:rPr>
        <w:t xml:space="preserve">the </w:t>
      </w:r>
      <w:r w:rsidR="00E948C1" w:rsidRPr="00C725FC">
        <w:rPr>
          <w:rFonts w:ascii="Times New Roman" w:hAnsi="Times New Roman" w:cs="Times New Roman"/>
          <w:i w:val="0"/>
          <w:iCs w:val="0"/>
          <w:color w:val="000000" w:themeColor="text1"/>
          <w:sz w:val="20"/>
          <w:szCs w:val="20"/>
          <w:lang w:val="en-IN"/>
        </w:rPr>
        <w:t>first leve</w:t>
      </w:r>
      <w:bookmarkEnd w:id="28"/>
      <w:bookmarkEnd w:id="29"/>
      <w:r w:rsidR="00E948C1">
        <w:rPr>
          <w:rFonts w:ascii="Times New Roman" w:hAnsi="Times New Roman" w:cs="Times New Roman"/>
          <w:i w:val="0"/>
          <w:iCs w:val="0"/>
          <w:color w:val="000000" w:themeColor="text1"/>
          <w:sz w:val="20"/>
          <w:szCs w:val="20"/>
          <w:lang w:val="en-IN"/>
        </w:rPr>
        <w:t>l</w:t>
      </w:r>
    </w:p>
    <w:p w14:paraId="15A2679C" w14:textId="628CC367" w:rsidR="00E948C1" w:rsidRDefault="00E948C1" w:rsidP="009426A9">
      <w:pPr>
        <w:spacing w:after="120" w:line="360" w:lineRule="auto"/>
        <w:jc w:val="both"/>
        <w:rPr>
          <w:rFonts w:ascii="Times New Roman" w:hAnsi="Times New Roman" w:cs="Times New Roman"/>
          <w:color w:val="000000" w:themeColor="text1"/>
        </w:rPr>
      </w:pPr>
      <w:r w:rsidRPr="00C725FC">
        <w:rPr>
          <w:rFonts w:ascii="Times New Roman" w:hAnsi="Times New Roman" w:cs="Times New Roman"/>
          <w:color w:val="000000" w:themeColor="text1"/>
        </w:rPr>
        <w:lastRenderedPageBreak/>
        <w:t>The System</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"System"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Composer, MATLAB 202</w:t>
      </w:r>
      <w:r w:rsidR="00274DBC">
        <w:rPr>
          <w:rFonts w:ascii="Times New Roman" w:hAnsi="Times New Roman" w:cs="Times New Roman"/>
          <w:color w:val="000000" w:themeColor="text1"/>
        </w:rPr>
        <w:t>2</w:t>
      </w:r>
      <w:r w:rsidRPr="00C725FC">
        <w:rPr>
          <w:rFonts w:ascii="Times New Roman" w:hAnsi="Times New Roman" w:cs="Times New Roman"/>
          <w:color w:val="000000" w:themeColor="text1"/>
        </w:rPr>
        <w:t xml:space="preserve">a is used to technically capture our system architecture. It helps in doing architecture-level analysis. We can create the views out of that architecture so that it can help in sharing our thoughts with the different Services. </w:t>
      </w:r>
      <w:r w:rsidR="00095424">
        <w:rPr>
          <w:rFonts w:ascii="Times New Roman" w:hAnsi="Times New Roman" w:cs="Times New Roman"/>
          <w:color w:val="000000" w:themeColor="text1"/>
        </w:rPr>
        <w:t>I</w:t>
      </w:r>
      <w:r w:rsidRPr="00C725FC">
        <w:rPr>
          <w:rFonts w:ascii="Times New Roman" w:hAnsi="Times New Roman" w:cs="Times New Roman"/>
          <w:color w:val="000000" w:themeColor="text1"/>
        </w:rPr>
        <w:t xml:space="preserve">t can connect seamlessly with the </w:t>
      </w:r>
      <w:r w:rsidR="00095424">
        <w:rPr>
          <w:rFonts w:ascii="Times New Roman" w:hAnsi="Times New Roman" w:cs="Times New Roman"/>
          <w:color w:val="000000" w:themeColor="text1"/>
        </w:rPr>
        <w:t xml:space="preserve">simulation tool like </w:t>
      </w:r>
      <w:r w:rsidRPr="00C725FC">
        <w:rPr>
          <w:rFonts w:ascii="Times New Roman" w:hAnsi="Times New Roman" w:cs="Times New Roman"/>
          <w:color w:val="000000" w:themeColor="text1"/>
        </w:rPr>
        <w:t xml:space="preserve">Simulink. So, it allows us to do the architecture-level simulation, not just the design simulation. </w:t>
      </w:r>
      <w:r w:rsidR="00095424">
        <w:rPr>
          <w:rFonts w:ascii="Times New Roman" w:hAnsi="Times New Roman" w:cs="Times New Roman"/>
          <w:color w:val="000000" w:themeColor="text1"/>
        </w:rPr>
        <w:t>I</w:t>
      </w:r>
      <w:r w:rsidRPr="00C725FC">
        <w:rPr>
          <w:rFonts w:ascii="Times New Roman" w:hAnsi="Times New Roman" w:cs="Times New Roman"/>
          <w:color w:val="000000" w:themeColor="text1"/>
        </w:rPr>
        <w:t xml:space="preserve">t connects with the </w:t>
      </w:r>
      <w:r w:rsidR="00095424">
        <w:rPr>
          <w:rFonts w:ascii="Times New Roman" w:hAnsi="Times New Roman" w:cs="Times New Roman"/>
          <w:color w:val="000000" w:themeColor="text1"/>
        </w:rPr>
        <w:t>System</w:t>
      </w:r>
      <w:r w:rsidRPr="00C725FC">
        <w:rPr>
          <w:rFonts w:ascii="Times New Roman" w:hAnsi="Times New Roman" w:cs="Times New Roman"/>
          <w:color w:val="000000" w:themeColor="text1"/>
        </w:rPr>
        <w:t xml:space="preserve"> requirements, which allow us to create a digital thread across the different artifacts during the development.</w:t>
      </w:r>
    </w:p>
    <w:p w14:paraId="02D02304" w14:textId="1C8B03B3" w:rsidR="008E7910" w:rsidRDefault="00526043" w:rsidP="00126AE4">
      <w:pPr>
        <w:spacing w:after="120" w:line="360" w:lineRule="auto"/>
        <w:ind w:right="68" w:firstLine="284"/>
        <w:jc w:val="both"/>
        <w:rPr>
          <w:rFonts w:ascii="Times New Roman" w:hAnsi="Times New Roman" w:cs="Times New Roman"/>
          <w:color w:val="000000" w:themeColor="text1"/>
        </w:rPr>
      </w:pPr>
      <w:r w:rsidRPr="00C725FC">
        <w:rPr>
          <w:rFonts w:ascii="Times New Roman" w:hAnsi="Times New Roman" w:cs="Times New Roman"/>
          <w:color w:val="000000" w:themeColor="text1"/>
        </w:rPr>
        <w:t>We use the System</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"System"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Composer for defining their system architecture. So that the developer will have the access to the entire architecture while implementing a model and can relate to how the requirements are affecting the entire system—</w:t>
      </w:r>
      <w:r w:rsidR="000D0246" w:rsidRPr="00C725FC">
        <w:rPr>
          <w:rFonts w:ascii="Times New Roman" w:hAnsi="Times New Roman" w:cs="Times New Roman"/>
          <w:color w:val="000000" w:themeColor="text1"/>
        </w:rPr>
        <w:t>i.e.,</w:t>
      </w:r>
      <w:r w:rsidRPr="00C725FC">
        <w:rPr>
          <w:rFonts w:ascii="Times New Roman" w:hAnsi="Times New Roman" w:cs="Times New Roman"/>
          <w:color w:val="000000" w:themeColor="text1"/>
        </w:rPr>
        <w:t xml:space="preserve"> the linkages. If we have a digital link established, </w:t>
      </w:r>
    </w:p>
    <w:p w14:paraId="55A7D701" w14:textId="3CCC406B" w:rsidR="008E7910" w:rsidRDefault="008E7910">
      <w:pPr>
        <w:spacing w:after="160" w:line="259" w:lineRule="auto"/>
        <w:rPr>
          <w:rFonts w:ascii="Times New Roman" w:hAnsi="Times New Roman" w:cs="Times New Roman"/>
          <w:color w:val="000000" w:themeColor="text1"/>
        </w:rPr>
      </w:pPr>
      <w:r>
        <w:rPr>
          <w:rFonts w:ascii="Times New Roman" w:hAnsi="Times New Roman" w:cs="Times New Roman"/>
          <w:color w:val="000000" w:themeColor="text1"/>
        </w:rPr>
        <w:br w:type="page"/>
      </w:r>
    </w:p>
    <w:p w14:paraId="0D46F407" w14:textId="77777777" w:rsidR="003D3C2D" w:rsidRDefault="003D3C2D" w:rsidP="00526043">
      <w:pPr>
        <w:spacing w:after="190" w:line="393" w:lineRule="auto"/>
        <w:ind w:right="68"/>
        <w:jc w:val="both"/>
        <w:rPr>
          <w:rFonts w:ascii="Times New Roman" w:hAnsi="Times New Roman" w:cs="Times New Roman"/>
          <w:color w:val="000000" w:themeColor="text1"/>
        </w:rPr>
        <w:sectPr w:rsidR="003D3C2D" w:rsidSect="000C7341">
          <w:pgSz w:w="5954" w:h="8420" w:orient="landscape" w:code="9"/>
          <w:pgMar w:top="567" w:right="567" w:bottom="567" w:left="567" w:header="0" w:footer="0" w:gutter="0"/>
          <w:pgBorders w:offsetFrom="page">
            <w:top w:val="single" w:sz="4" w:space="1" w:color="auto"/>
            <w:left w:val="single" w:sz="4" w:space="1" w:color="auto"/>
            <w:bottom w:val="single" w:sz="4" w:space="1" w:color="auto"/>
            <w:right w:val="single" w:sz="4" w:space="1" w:color="auto"/>
          </w:pgBorders>
          <w:cols w:space="708"/>
          <w:docGrid w:linePitch="360"/>
        </w:sectPr>
      </w:pPr>
    </w:p>
    <w:p w14:paraId="0C105221" w14:textId="34F0F12B" w:rsidR="003D3C2D" w:rsidRDefault="000D0246" w:rsidP="00526043">
      <w:pPr>
        <w:spacing w:after="190" w:line="393" w:lineRule="auto"/>
        <w:ind w:right="68"/>
        <w:jc w:val="both"/>
        <w:rPr>
          <w:rFonts w:ascii="Times New Roman" w:hAnsi="Times New Roman" w:cs="Times New Roman"/>
          <w:color w:val="000000" w:themeColor="text1"/>
        </w:rPr>
        <w:sectPr w:rsidR="003D3C2D" w:rsidSect="000C7341">
          <w:pgSz w:w="8420" w:h="5954" w:orient="landscape" w:code="9"/>
          <w:pgMar w:top="567" w:right="709" w:bottom="720" w:left="851" w:header="284" w:footer="284" w:gutter="0"/>
          <w:pgBorders w:offsetFrom="page">
            <w:top w:val="single" w:sz="4" w:space="1" w:color="auto"/>
            <w:left w:val="single" w:sz="4" w:space="1" w:color="auto"/>
            <w:bottom w:val="single" w:sz="4" w:space="1" w:color="auto"/>
            <w:right w:val="single" w:sz="4" w:space="1" w:color="auto"/>
          </w:pgBorders>
          <w:cols w:space="708"/>
          <w:docGrid w:linePitch="360"/>
        </w:sectPr>
      </w:pPr>
      <w:r>
        <w:rPr>
          <w:rFonts w:ascii="Times New Roman" w:hAnsi="Times New Roman" w:cs="Times New Roman"/>
          <w:noProof/>
          <w:color w:val="000000" w:themeColor="text1"/>
        </w:rPr>
        <w:lastRenderedPageBreak/>
        <mc:AlternateContent>
          <mc:Choice Requires="wpg">
            <w:drawing>
              <wp:anchor distT="0" distB="0" distL="114300" distR="114300" simplePos="0" relativeHeight="251415040" behindDoc="0" locked="0" layoutInCell="1" allowOverlap="1" wp14:anchorId="1A60C7C1" wp14:editId="71C58A53">
                <wp:simplePos x="0" y="0"/>
                <wp:positionH relativeFrom="page">
                  <wp:posOffset>575953</wp:posOffset>
                </wp:positionH>
                <wp:positionV relativeFrom="paragraph">
                  <wp:posOffset>-128996</wp:posOffset>
                </wp:positionV>
                <wp:extent cx="4195519" cy="2683823"/>
                <wp:effectExtent l="0" t="0" r="0" b="2540"/>
                <wp:wrapNone/>
                <wp:docPr id="15" name="Group 15"/>
                <wp:cNvGraphicFramePr/>
                <a:graphic xmlns:a="http://schemas.openxmlformats.org/drawingml/2006/main">
                  <a:graphicData uri="http://schemas.microsoft.com/office/word/2010/wordprocessingGroup">
                    <wpg:wgp>
                      <wpg:cNvGrpSpPr/>
                      <wpg:grpSpPr>
                        <a:xfrm>
                          <a:off x="0" y="0"/>
                          <a:ext cx="4195519" cy="2683823"/>
                          <a:chOff x="0" y="-56005"/>
                          <a:chExt cx="4353560" cy="2812690"/>
                        </a:xfrm>
                      </wpg:grpSpPr>
                      <pic:pic xmlns:pic="http://schemas.openxmlformats.org/drawingml/2006/picture">
                        <pic:nvPicPr>
                          <pic:cNvPr id="52228" name="Picture 52228"/>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56005"/>
                            <a:ext cx="4353560" cy="2601117"/>
                          </a:xfrm>
                          <a:prstGeom prst="rect">
                            <a:avLst/>
                          </a:prstGeom>
                        </pic:spPr>
                      </pic:pic>
                      <wps:wsp>
                        <wps:cNvPr id="57363" name="Text Box 57363"/>
                        <wps:cNvSpPr txBox="1"/>
                        <wps:spPr>
                          <a:xfrm>
                            <a:off x="87078" y="2584202"/>
                            <a:ext cx="4221480" cy="172483"/>
                          </a:xfrm>
                          <a:prstGeom prst="rect">
                            <a:avLst/>
                          </a:prstGeom>
                          <a:solidFill>
                            <a:prstClr val="white"/>
                          </a:solidFill>
                          <a:ln>
                            <a:noFill/>
                          </a:ln>
                        </wps:spPr>
                        <wps:txbx>
                          <w:txbxContent>
                            <w:p w14:paraId="11C194CE" w14:textId="49E10A4C" w:rsidR="00526043" w:rsidRPr="000E731D" w:rsidRDefault="00526043" w:rsidP="00526043">
                              <w:pPr>
                                <w:pStyle w:val="Caption"/>
                                <w:jc w:val="center"/>
                                <w:rPr>
                                  <w:rFonts w:ascii="Times New Roman" w:hAnsi="Times New Roman" w:cs="Times New Roman"/>
                                  <w:i w:val="0"/>
                                  <w:iCs w:val="0"/>
                                  <w:color w:val="000000" w:themeColor="text1"/>
                                  <w:sz w:val="20"/>
                                  <w:szCs w:val="20"/>
                                </w:rPr>
                              </w:pPr>
                              <w:bookmarkStart w:id="30" w:name="_Toc119670383"/>
                              <w:r w:rsidRPr="000E731D">
                                <w:rPr>
                                  <w:rFonts w:ascii="Times New Roman" w:hAnsi="Times New Roman" w:cs="Times New Roman"/>
                                  <w:i w:val="0"/>
                                  <w:iCs w:val="0"/>
                                  <w:color w:val="000000" w:themeColor="text1"/>
                                  <w:sz w:val="20"/>
                                  <w:szCs w:val="20"/>
                                </w:rPr>
                                <w:t xml:space="preserve">Figure </w:t>
                              </w:r>
                              <w:r w:rsidRPr="000E731D">
                                <w:rPr>
                                  <w:rFonts w:ascii="Times New Roman" w:hAnsi="Times New Roman" w:cs="Times New Roman"/>
                                  <w:i w:val="0"/>
                                  <w:iCs w:val="0"/>
                                  <w:color w:val="000000" w:themeColor="text1"/>
                                  <w:sz w:val="20"/>
                                  <w:szCs w:val="20"/>
                                </w:rPr>
                                <w:fldChar w:fldCharType="begin"/>
                              </w:r>
                              <w:r w:rsidRPr="000E731D">
                                <w:rPr>
                                  <w:rFonts w:ascii="Times New Roman" w:hAnsi="Times New Roman" w:cs="Times New Roman"/>
                                  <w:i w:val="0"/>
                                  <w:iCs w:val="0"/>
                                  <w:color w:val="000000" w:themeColor="text1"/>
                                  <w:sz w:val="20"/>
                                  <w:szCs w:val="20"/>
                                </w:rPr>
                                <w:instrText xml:space="preserve"> SEQ Figure \* ARABIC </w:instrText>
                              </w:r>
                              <w:r w:rsidRPr="000E731D">
                                <w:rPr>
                                  <w:rFonts w:ascii="Times New Roman" w:hAnsi="Times New Roman" w:cs="Times New Roman"/>
                                  <w:i w:val="0"/>
                                  <w:iCs w:val="0"/>
                                  <w:color w:val="000000" w:themeColor="text1"/>
                                  <w:sz w:val="20"/>
                                  <w:szCs w:val="20"/>
                                </w:rPr>
                                <w:fldChar w:fldCharType="separate"/>
                              </w:r>
                              <w:r w:rsidR="005F6F39">
                                <w:rPr>
                                  <w:rFonts w:ascii="Times New Roman" w:hAnsi="Times New Roman" w:cs="Times New Roman"/>
                                  <w:i w:val="0"/>
                                  <w:iCs w:val="0"/>
                                  <w:noProof/>
                                  <w:color w:val="000000" w:themeColor="text1"/>
                                  <w:sz w:val="20"/>
                                  <w:szCs w:val="20"/>
                                </w:rPr>
                                <w:t>11</w:t>
                              </w:r>
                              <w:r w:rsidRPr="000E731D">
                                <w:rPr>
                                  <w:rFonts w:ascii="Times New Roman" w:hAnsi="Times New Roman" w:cs="Times New Roman"/>
                                  <w:i w:val="0"/>
                                  <w:iCs w:val="0"/>
                                  <w:noProof/>
                                  <w:color w:val="000000" w:themeColor="text1"/>
                                  <w:sz w:val="20"/>
                                  <w:szCs w:val="20"/>
                                </w:rPr>
                                <w:fldChar w:fldCharType="end"/>
                              </w:r>
                              <w:r w:rsidRPr="000E731D">
                                <w:rPr>
                                  <w:rFonts w:ascii="Times New Roman" w:hAnsi="Times New Roman" w:cs="Times New Roman"/>
                                  <w:i w:val="0"/>
                                  <w:iCs w:val="0"/>
                                  <w:color w:val="000000" w:themeColor="text1"/>
                                  <w:sz w:val="20"/>
                                  <w:szCs w:val="20"/>
                                </w:rPr>
                                <w:t>.</w:t>
                              </w:r>
                              <w:r w:rsidR="00F42E8B">
                                <w:rPr>
                                  <w:rFonts w:ascii="Times New Roman" w:hAnsi="Times New Roman" w:cs="Times New Roman"/>
                                  <w:i w:val="0"/>
                                  <w:iCs w:val="0"/>
                                  <w:color w:val="000000" w:themeColor="text1"/>
                                  <w:sz w:val="20"/>
                                  <w:szCs w:val="20"/>
                                </w:rPr>
                                <w:t xml:space="preserve"> </w:t>
                              </w:r>
                              <w:r w:rsidRPr="000E731D">
                                <w:rPr>
                                  <w:rFonts w:ascii="Times New Roman" w:hAnsi="Times New Roman" w:cs="Times New Roman"/>
                                  <w:i w:val="0"/>
                                  <w:iCs w:val="0"/>
                                  <w:color w:val="000000" w:themeColor="text1"/>
                                  <w:sz w:val="20"/>
                                  <w:szCs w:val="20"/>
                                </w:rPr>
                                <w:t xml:space="preserve">System composer view of the </w:t>
                              </w:r>
                              <w:r w:rsidR="0028649E">
                                <w:rPr>
                                  <w:rFonts w:ascii="Times New Roman" w:hAnsi="Times New Roman" w:cs="Times New Roman"/>
                                  <w:i w:val="0"/>
                                  <w:iCs w:val="0"/>
                                  <w:color w:val="000000" w:themeColor="text1"/>
                                  <w:sz w:val="20"/>
                                  <w:szCs w:val="20"/>
                                </w:rPr>
                                <w:t>system</w:t>
                              </w:r>
                              <w:r w:rsidRPr="000E731D">
                                <w:rPr>
                                  <w:rFonts w:ascii="Times New Roman" w:hAnsi="Times New Roman" w:cs="Times New Roman"/>
                                  <w:i w:val="0"/>
                                  <w:iCs w:val="0"/>
                                  <w:color w:val="000000" w:themeColor="text1"/>
                                  <w:sz w:val="20"/>
                                  <w:szCs w:val="20"/>
                                </w:rPr>
                                <w:t xml:space="preserve"> at </w:t>
                              </w:r>
                              <w:r w:rsidR="00095424">
                                <w:rPr>
                                  <w:rFonts w:ascii="Times New Roman" w:hAnsi="Times New Roman" w:cs="Times New Roman"/>
                                  <w:i w:val="0"/>
                                  <w:iCs w:val="0"/>
                                  <w:color w:val="000000" w:themeColor="text1"/>
                                  <w:sz w:val="20"/>
                                  <w:szCs w:val="20"/>
                                </w:rPr>
                                <w:t>the intermediate</w:t>
                              </w:r>
                              <w:r w:rsidRPr="000E731D">
                                <w:rPr>
                                  <w:rFonts w:ascii="Times New Roman" w:hAnsi="Times New Roman" w:cs="Times New Roman"/>
                                  <w:i w:val="0"/>
                                  <w:iCs w:val="0"/>
                                  <w:color w:val="000000" w:themeColor="text1"/>
                                  <w:sz w:val="20"/>
                                  <w:szCs w:val="20"/>
                                </w:rPr>
                                <w:t xml:space="preserve"> level</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60C7C1" id="Group 15" o:spid="_x0000_s1052" style="position:absolute;left:0;text-align:left;margin-left:45.35pt;margin-top:-10.15pt;width:330.35pt;height:211.3pt;z-index:251415040;mso-position-horizontal-relative:page;mso-width-relative:margin;mso-height-relative:margin" coordorigin=",-560" coordsize="43535,28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">
                <v:shape id="Picture 52228" o:spid="_x0000_s1053" type="#_x0000_t75" style="position:absolute;top:-560;width:43535;height:26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">
                  <v:imagedata r:id="rId39" o:title=""/>
                </v:shape>
                <v:shape id="Text Box 57363" o:spid="_x0000_s1054" type="#_x0000_t202" style="position:absolute;left:870;top:25842;width:42215;height:1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" stroked="f">
                  <v:textbox inset="0,0,0,0">
                    <w:txbxContent>
                      <w:p w14:paraId="11C194CE" w14:textId="49E10A4C" w:rsidR="00526043" w:rsidRPr="000E731D" w:rsidRDefault="00526043" w:rsidP="00526043">
                        <w:pPr>
                          <w:pStyle w:val="Caption"/>
                          <w:jc w:val="center"/>
                          <w:rPr>
                            <w:rFonts w:ascii="Times New Roman" w:hAnsi="Times New Roman" w:cs="Times New Roman"/>
                            <w:i w:val="0"/>
                            <w:iCs w:val="0"/>
                            <w:color w:val="000000" w:themeColor="text1"/>
                            <w:sz w:val="20"/>
                            <w:szCs w:val="20"/>
                          </w:rPr>
                        </w:pPr>
                        <w:bookmarkStart w:id="31" w:name="_Toc119670383"/>
                        <w:r w:rsidRPr="000E731D">
                          <w:rPr>
                            <w:rFonts w:ascii="Times New Roman" w:hAnsi="Times New Roman" w:cs="Times New Roman"/>
                            <w:i w:val="0"/>
                            <w:iCs w:val="0"/>
                            <w:color w:val="000000" w:themeColor="text1"/>
                            <w:sz w:val="20"/>
                            <w:szCs w:val="20"/>
                          </w:rPr>
                          <w:t xml:space="preserve">Figure </w:t>
                        </w:r>
                        <w:r w:rsidRPr="000E731D">
                          <w:rPr>
                            <w:rFonts w:ascii="Times New Roman" w:hAnsi="Times New Roman" w:cs="Times New Roman"/>
                            <w:i w:val="0"/>
                            <w:iCs w:val="0"/>
                            <w:color w:val="000000" w:themeColor="text1"/>
                            <w:sz w:val="20"/>
                            <w:szCs w:val="20"/>
                          </w:rPr>
                          <w:fldChar w:fldCharType="begin"/>
                        </w:r>
                        <w:r w:rsidRPr="000E731D">
                          <w:rPr>
                            <w:rFonts w:ascii="Times New Roman" w:hAnsi="Times New Roman" w:cs="Times New Roman"/>
                            <w:i w:val="0"/>
                            <w:iCs w:val="0"/>
                            <w:color w:val="000000" w:themeColor="text1"/>
                            <w:sz w:val="20"/>
                            <w:szCs w:val="20"/>
                          </w:rPr>
                          <w:instrText xml:space="preserve"> SEQ Figure \* ARABIC </w:instrText>
                        </w:r>
                        <w:r w:rsidRPr="000E731D">
                          <w:rPr>
                            <w:rFonts w:ascii="Times New Roman" w:hAnsi="Times New Roman" w:cs="Times New Roman"/>
                            <w:i w:val="0"/>
                            <w:iCs w:val="0"/>
                            <w:color w:val="000000" w:themeColor="text1"/>
                            <w:sz w:val="20"/>
                            <w:szCs w:val="20"/>
                          </w:rPr>
                          <w:fldChar w:fldCharType="separate"/>
                        </w:r>
                        <w:r w:rsidR="005F6F39">
                          <w:rPr>
                            <w:rFonts w:ascii="Times New Roman" w:hAnsi="Times New Roman" w:cs="Times New Roman"/>
                            <w:i w:val="0"/>
                            <w:iCs w:val="0"/>
                            <w:noProof/>
                            <w:color w:val="000000" w:themeColor="text1"/>
                            <w:sz w:val="20"/>
                            <w:szCs w:val="20"/>
                          </w:rPr>
                          <w:t>11</w:t>
                        </w:r>
                        <w:r w:rsidRPr="000E731D">
                          <w:rPr>
                            <w:rFonts w:ascii="Times New Roman" w:hAnsi="Times New Roman" w:cs="Times New Roman"/>
                            <w:i w:val="0"/>
                            <w:iCs w:val="0"/>
                            <w:noProof/>
                            <w:color w:val="000000" w:themeColor="text1"/>
                            <w:sz w:val="20"/>
                            <w:szCs w:val="20"/>
                          </w:rPr>
                          <w:fldChar w:fldCharType="end"/>
                        </w:r>
                        <w:r w:rsidRPr="000E731D">
                          <w:rPr>
                            <w:rFonts w:ascii="Times New Roman" w:hAnsi="Times New Roman" w:cs="Times New Roman"/>
                            <w:i w:val="0"/>
                            <w:iCs w:val="0"/>
                            <w:color w:val="000000" w:themeColor="text1"/>
                            <w:sz w:val="20"/>
                            <w:szCs w:val="20"/>
                          </w:rPr>
                          <w:t>.</w:t>
                        </w:r>
                        <w:r w:rsidR="00F42E8B">
                          <w:rPr>
                            <w:rFonts w:ascii="Times New Roman" w:hAnsi="Times New Roman" w:cs="Times New Roman"/>
                            <w:i w:val="0"/>
                            <w:iCs w:val="0"/>
                            <w:color w:val="000000" w:themeColor="text1"/>
                            <w:sz w:val="20"/>
                            <w:szCs w:val="20"/>
                          </w:rPr>
                          <w:t xml:space="preserve"> </w:t>
                        </w:r>
                        <w:r w:rsidRPr="000E731D">
                          <w:rPr>
                            <w:rFonts w:ascii="Times New Roman" w:hAnsi="Times New Roman" w:cs="Times New Roman"/>
                            <w:i w:val="0"/>
                            <w:iCs w:val="0"/>
                            <w:color w:val="000000" w:themeColor="text1"/>
                            <w:sz w:val="20"/>
                            <w:szCs w:val="20"/>
                          </w:rPr>
                          <w:t xml:space="preserve">System composer view of the </w:t>
                        </w:r>
                        <w:r w:rsidR="0028649E">
                          <w:rPr>
                            <w:rFonts w:ascii="Times New Roman" w:hAnsi="Times New Roman" w:cs="Times New Roman"/>
                            <w:i w:val="0"/>
                            <w:iCs w:val="0"/>
                            <w:color w:val="000000" w:themeColor="text1"/>
                            <w:sz w:val="20"/>
                            <w:szCs w:val="20"/>
                          </w:rPr>
                          <w:t>system</w:t>
                        </w:r>
                        <w:r w:rsidRPr="000E731D">
                          <w:rPr>
                            <w:rFonts w:ascii="Times New Roman" w:hAnsi="Times New Roman" w:cs="Times New Roman"/>
                            <w:i w:val="0"/>
                            <w:iCs w:val="0"/>
                            <w:color w:val="000000" w:themeColor="text1"/>
                            <w:sz w:val="20"/>
                            <w:szCs w:val="20"/>
                          </w:rPr>
                          <w:t xml:space="preserve"> at </w:t>
                        </w:r>
                        <w:r w:rsidR="00095424">
                          <w:rPr>
                            <w:rFonts w:ascii="Times New Roman" w:hAnsi="Times New Roman" w:cs="Times New Roman"/>
                            <w:i w:val="0"/>
                            <w:iCs w:val="0"/>
                            <w:color w:val="000000" w:themeColor="text1"/>
                            <w:sz w:val="20"/>
                            <w:szCs w:val="20"/>
                          </w:rPr>
                          <w:t>the intermediate</w:t>
                        </w:r>
                        <w:r w:rsidRPr="000E731D">
                          <w:rPr>
                            <w:rFonts w:ascii="Times New Roman" w:hAnsi="Times New Roman" w:cs="Times New Roman"/>
                            <w:i w:val="0"/>
                            <w:iCs w:val="0"/>
                            <w:color w:val="000000" w:themeColor="text1"/>
                            <w:sz w:val="20"/>
                            <w:szCs w:val="20"/>
                          </w:rPr>
                          <w:t xml:space="preserve"> level</w:t>
                        </w:r>
                        <w:bookmarkEnd w:id="31"/>
                      </w:p>
                    </w:txbxContent>
                  </v:textbox>
                </v:shape>
                <w10:wrap anchorx="page"/>
              </v:group>
            </w:pict>
          </mc:Fallback>
        </mc:AlternateContent>
      </w:r>
    </w:p>
    <w:p w14:paraId="4CDB0C01" w14:textId="77777777" w:rsidR="009878A7" w:rsidRDefault="00526043" w:rsidP="00E77192">
      <w:pPr>
        <w:spacing w:after="190" w:line="393" w:lineRule="auto"/>
        <w:jc w:val="both"/>
        <w:rPr>
          <w:rFonts w:ascii="Times New Roman" w:hAnsi="Times New Roman" w:cs="Times New Roman"/>
          <w:color w:val="000000" w:themeColor="text1"/>
        </w:rPr>
      </w:pPr>
      <w:r w:rsidRPr="00C725FC">
        <w:rPr>
          <w:rFonts w:ascii="Times New Roman" w:hAnsi="Times New Roman" w:cs="Times New Roman"/>
          <w:color w:val="000000" w:themeColor="text1"/>
        </w:rPr>
        <w:lastRenderedPageBreak/>
        <w:t>we change a requirement</w:t>
      </w:r>
      <w:r w:rsidR="00CD1B5C" w:rsidRPr="00C725FC">
        <w:rPr>
          <w:rFonts w:ascii="Times New Roman" w:hAnsi="Times New Roman" w:cs="Times New Roman"/>
          <w:color w:val="000000" w:themeColor="text1"/>
        </w:rPr>
        <w:t>;</w:t>
      </w:r>
      <w:r w:rsidRPr="00C725FC">
        <w:rPr>
          <w:rFonts w:ascii="Times New Roman" w:hAnsi="Times New Roman" w:cs="Times New Roman"/>
          <w:color w:val="000000" w:themeColor="text1"/>
        </w:rPr>
        <w:t xml:space="preserve"> we know how </w:t>
      </w:r>
      <w:proofErr w:type="gramStart"/>
      <w:r w:rsidRPr="00C725FC">
        <w:rPr>
          <w:rFonts w:ascii="Times New Roman" w:hAnsi="Times New Roman" w:cs="Times New Roman"/>
          <w:color w:val="000000" w:themeColor="text1"/>
        </w:rPr>
        <w:t>it's</w:t>
      </w:r>
      <w:proofErr w:type="gramEnd"/>
      <w:r w:rsidRPr="00C725FC">
        <w:rPr>
          <w:rFonts w:ascii="Times New Roman" w:hAnsi="Times New Roman" w:cs="Times New Roman"/>
          <w:color w:val="000000" w:themeColor="text1"/>
        </w:rPr>
        <w:t xml:space="preserve"> going to impact the overall architecture. At the same time, component commander will know how its components is going to impact the overall system. </w:t>
      </w:r>
    </w:p>
    <w:p w14:paraId="33D316CD" w14:textId="728AAB50" w:rsidR="00526043" w:rsidRPr="00C725FC" w:rsidRDefault="00526043" w:rsidP="009878A7">
      <w:pPr>
        <w:spacing w:after="190" w:line="393" w:lineRule="auto"/>
        <w:ind w:firstLine="284"/>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Now </w:t>
      </w:r>
      <w:proofErr w:type="gramStart"/>
      <w:r w:rsidRPr="00C725FC">
        <w:rPr>
          <w:rFonts w:ascii="Times New Roman" w:hAnsi="Times New Roman" w:cs="Times New Roman"/>
          <w:color w:val="000000" w:themeColor="text1"/>
        </w:rPr>
        <w:t>let's</w:t>
      </w:r>
      <w:proofErr w:type="gramEnd"/>
      <w:r w:rsidRPr="00C725FC">
        <w:rPr>
          <w:rFonts w:ascii="Times New Roman" w:hAnsi="Times New Roman" w:cs="Times New Roman"/>
          <w:color w:val="000000" w:themeColor="text1"/>
        </w:rPr>
        <w:t xml:space="preserve"> take an example and see how we can implement the model-based system engineering in </w:t>
      </w:r>
      <w:r w:rsidR="000D0246">
        <w:rPr>
          <w:rFonts w:ascii="Times New Roman" w:hAnsi="Times New Roman" w:cs="Times New Roman"/>
          <w:color w:val="000000" w:themeColor="text1"/>
        </w:rPr>
        <w:t>any</w:t>
      </w:r>
      <w:r w:rsidRPr="00C725FC">
        <w:rPr>
          <w:rFonts w:ascii="Times New Roman" w:hAnsi="Times New Roman" w:cs="Times New Roman"/>
          <w:color w:val="000000" w:themeColor="text1"/>
        </w:rPr>
        <w:t xml:space="preserve"> </w:t>
      </w:r>
      <w:r w:rsidR="00095424">
        <w:rPr>
          <w:rFonts w:ascii="Times New Roman" w:hAnsi="Times New Roman" w:cs="Times New Roman"/>
          <w:color w:val="000000" w:themeColor="text1"/>
        </w:rPr>
        <w:t>Problem</w:t>
      </w:r>
      <w:r w:rsidRPr="00C725FC">
        <w:rPr>
          <w:rFonts w:ascii="Times New Roman" w:hAnsi="Times New Roman" w:cs="Times New Roman"/>
          <w:color w:val="000000" w:themeColor="text1"/>
        </w:rPr>
        <w:t xml:space="preserve">. As we have seen there are the different stages of development cycle. It starts with </w:t>
      </w:r>
      <w:r w:rsidRPr="00294A1C">
        <w:rPr>
          <w:rFonts w:ascii="Times New Roman" w:hAnsi="Times New Roman" w:cs="Times New Roman"/>
          <w:b/>
          <w:bCs/>
          <w:color w:val="000000" w:themeColor="text1"/>
        </w:rPr>
        <w:t>stakeholder needs</w:t>
      </w:r>
      <w:r w:rsidRPr="00C725FC">
        <w:rPr>
          <w:rFonts w:ascii="Times New Roman" w:hAnsi="Times New Roman" w:cs="Times New Roman"/>
          <w:color w:val="000000" w:themeColor="text1"/>
        </w:rPr>
        <w:t xml:space="preserve">, goes to </w:t>
      </w:r>
      <w:r w:rsidRPr="00294A1C">
        <w:rPr>
          <w:rFonts w:ascii="Times New Roman" w:hAnsi="Times New Roman" w:cs="Times New Roman"/>
          <w:b/>
          <w:bCs/>
          <w:color w:val="000000" w:themeColor="text1"/>
        </w:rPr>
        <w:t>requirement</w:t>
      </w:r>
      <w:r w:rsidRPr="00C725FC">
        <w:rPr>
          <w:rFonts w:ascii="Times New Roman" w:hAnsi="Times New Roman" w:cs="Times New Roman"/>
          <w:color w:val="000000" w:themeColor="text1"/>
        </w:rPr>
        <w:t xml:space="preserve">, then we create an </w:t>
      </w:r>
      <w:r w:rsidRPr="00294A1C">
        <w:rPr>
          <w:rFonts w:ascii="Times New Roman" w:hAnsi="Times New Roman" w:cs="Times New Roman"/>
          <w:b/>
          <w:bCs/>
          <w:color w:val="000000" w:themeColor="text1"/>
        </w:rPr>
        <w:t>architecture</w:t>
      </w:r>
      <w:r w:rsidRPr="00C725FC">
        <w:rPr>
          <w:rFonts w:ascii="Times New Roman" w:hAnsi="Times New Roman" w:cs="Times New Roman"/>
          <w:color w:val="000000" w:themeColor="text1"/>
        </w:rPr>
        <w:t xml:space="preserve">, then we define the </w:t>
      </w:r>
      <w:r w:rsidRPr="00294A1C">
        <w:rPr>
          <w:rFonts w:ascii="Times New Roman" w:hAnsi="Times New Roman" w:cs="Times New Roman"/>
          <w:b/>
          <w:bCs/>
          <w:color w:val="000000" w:themeColor="text1"/>
        </w:rPr>
        <w:t>system characteristics</w:t>
      </w:r>
      <w:r w:rsidRPr="00C725FC">
        <w:rPr>
          <w:rFonts w:ascii="Times New Roman" w:hAnsi="Times New Roman" w:cs="Times New Roman"/>
          <w:color w:val="000000" w:themeColor="text1"/>
        </w:rPr>
        <w:t xml:space="preserve"> and do the </w:t>
      </w:r>
      <w:r w:rsidRPr="00294A1C">
        <w:rPr>
          <w:rFonts w:ascii="Times New Roman" w:hAnsi="Times New Roman" w:cs="Times New Roman"/>
          <w:b/>
          <w:bCs/>
          <w:color w:val="000000" w:themeColor="text1"/>
        </w:rPr>
        <w:t>creative study</w:t>
      </w:r>
      <w:r w:rsidRPr="00C725FC">
        <w:rPr>
          <w:rFonts w:ascii="Times New Roman" w:hAnsi="Times New Roman" w:cs="Times New Roman"/>
          <w:color w:val="000000" w:themeColor="text1"/>
        </w:rPr>
        <w:t>. We create views to share with the domain experts. And then we implement the algorithm of the component in computer programs (</w:t>
      </w:r>
      <w:r w:rsidR="00294A1C">
        <w:rPr>
          <w:rFonts w:ascii="Times New Roman" w:hAnsi="Times New Roman" w:cs="Times New Roman"/>
          <w:color w:val="000000" w:themeColor="text1"/>
        </w:rPr>
        <w:t xml:space="preserve">e.g. </w:t>
      </w:r>
      <w:r w:rsidRPr="00C725FC">
        <w:rPr>
          <w:rFonts w:ascii="Times New Roman" w:hAnsi="Times New Roman" w:cs="Times New Roman"/>
          <w:color w:val="000000" w:themeColor="text1"/>
        </w:rPr>
        <w:t xml:space="preserve"> Simulink). What we are going to do is that we are going to take a simple example of a </w:t>
      </w:r>
      <w:r w:rsidR="00294A1C">
        <w:rPr>
          <w:rFonts w:ascii="Times New Roman" w:hAnsi="Times New Roman" w:cs="Times New Roman"/>
          <w:b/>
          <w:bCs/>
          <w:color w:val="000000" w:themeColor="text1"/>
        </w:rPr>
        <w:t>Military</w:t>
      </w:r>
      <w:r w:rsidRPr="00C725FC">
        <w:rPr>
          <w:rFonts w:ascii="Times New Roman" w:hAnsi="Times New Roman" w:cs="Times New Roman"/>
          <w:b/>
          <w:bCs/>
          <w:color w:val="000000" w:themeColor="text1"/>
        </w:rPr>
        <w:t xml:space="preserve"> Operation Scenario</w:t>
      </w:r>
      <w:r w:rsidRPr="00C725FC">
        <w:rPr>
          <w:rFonts w:ascii="Times New Roman" w:hAnsi="Times New Roman" w:cs="Times New Roman"/>
          <w:color w:val="000000" w:themeColor="text1"/>
        </w:rPr>
        <w:t xml:space="preserve">. We are going to design a </w:t>
      </w:r>
      <w:r w:rsidR="00294A1C">
        <w:rPr>
          <w:rFonts w:ascii="Times New Roman" w:hAnsi="Times New Roman" w:cs="Times New Roman"/>
          <w:color w:val="000000" w:themeColor="text1"/>
        </w:rPr>
        <w:t>Gaming</w:t>
      </w:r>
      <w:r w:rsidRPr="00C725FC">
        <w:rPr>
          <w:rFonts w:ascii="Times New Roman" w:hAnsi="Times New Roman" w:cs="Times New Roman"/>
          <w:color w:val="000000" w:themeColor="text1"/>
        </w:rPr>
        <w:t xml:space="preserve"> System, or the architecture of a </w:t>
      </w:r>
      <w:r w:rsidR="00294A1C">
        <w:rPr>
          <w:rFonts w:ascii="Times New Roman" w:hAnsi="Times New Roman" w:cs="Times New Roman"/>
          <w:color w:val="000000" w:themeColor="text1"/>
        </w:rPr>
        <w:t>Gaming</w:t>
      </w:r>
      <w:r w:rsidRPr="00C725FC">
        <w:rPr>
          <w:rFonts w:ascii="Times New Roman" w:hAnsi="Times New Roman" w:cs="Times New Roman"/>
          <w:color w:val="000000" w:themeColor="text1"/>
        </w:rPr>
        <w:t xml:space="preserve"> System, which is expected to help in planning in such </w:t>
      </w:r>
      <w:r w:rsidR="00294A1C">
        <w:rPr>
          <w:rFonts w:ascii="Times New Roman" w:hAnsi="Times New Roman" w:cs="Times New Roman"/>
          <w:color w:val="000000" w:themeColor="text1"/>
        </w:rPr>
        <w:t xml:space="preserve">military </w:t>
      </w:r>
      <w:r w:rsidRPr="00C725FC">
        <w:rPr>
          <w:rFonts w:ascii="Times New Roman" w:hAnsi="Times New Roman" w:cs="Times New Roman"/>
          <w:color w:val="000000" w:themeColor="text1"/>
        </w:rPr>
        <w:t xml:space="preserve">operation scenario. Whatever </w:t>
      </w:r>
      <w:r w:rsidR="00294A1C">
        <w:rPr>
          <w:rFonts w:ascii="Times New Roman" w:hAnsi="Times New Roman" w:cs="Times New Roman"/>
          <w:color w:val="000000" w:themeColor="text1"/>
        </w:rPr>
        <w:t xml:space="preserve">Military </w:t>
      </w:r>
      <w:r w:rsidRPr="00C725FC">
        <w:rPr>
          <w:rFonts w:ascii="Times New Roman" w:hAnsi="Times New Roman" w:cs="Times New Roman"/>
          <w:color w:val="000000" w:themeColor="text1"/>
        </w:rPr>
        <w:lastRenderedPageBreak/>
        <w:t xml:space="preserve">Operation is planned involved with integrated Service domain can be planned in the desired </w:t>
      </w:r>
      <w:r w:rsidR="00294A1C">
        <w:rPr>
          <w:rFonts w:ascii="Times New Roman" w:hAnsi="Times New Roman" w:cs="Times New Roman"/>
          <w:color w:val="000000" w:themeColor="text1"/>
        </w:rPr>
        <w:t>Gaming</w:t>
      </w:r>
      <w:r w:rsidRPr="00C725FC">
        <w:rPr>
          <w:rFonts w:ascii="Times New Roman" w:hAnsi="Times New Roman" w:cs="Times New Roman"/>
          <w:color w:val="000000" w:themeColor="text1"/>
        </w:rPr>
        <w:t xml:space="preserve"> </w:t>
      </w:r>
      <w:r w:rsidR="00294A1C">
        <w:rPr>
          <w:rFonts w:ascii="Times New Roman" w:hAnsi="Times New Roman" w:cs="Times New Roman"/>
          <w:color w:val="000000" w:themeColor="text1"/>
        </w:rPr>
        <w:t>S</w:t>
      </w:r>
      <w:r w:rsidRPr="00C725FC">
        <w:rPr>
          <w:rFonts w:ascii="Times New Roman" w:hAnsi="Times New Roman" w:cs="Times New Roman"/>
          <w:color w:val="000000" w:themeColor="text1"/>
        </w:rPr>
        <w:t>ystem. And we can understand that the system will capture all the components involved in a</w:t>
      </w:r>
      <w:r w:rsidR="00274DBC">
        <w:rPr>
          <w:rFonts w:ascii="Times New Roman" w:hAnsi="Times New Roman" w:cs="Times New Roman"/>
          <w:color w:val="000000" w:themeColor="text1"/>
        </w:rPr>
        <w:t>n</w:t>
      </w:r>
      <w:r w:rsidRPr="00C725FC">
        <w:rPr>
          <w:rFonts w:ascii="Times New Roman" w:hAnsi="Times New Roman" w:cs="Times New Roman"/>
          <w:color w:val="000000" w:themeColor="text1"/>
        </w:rPr>
        <w:t xml:space="preserve"> </w:t>
      </w:r>
      <w:r w:rsidR="00274DBC">
        <w:rPr>
          <w:rFonts w:ascii="Times New Roman" w:hAnsi="Times New Roman" w:cs="Times New Roman"/>
          <w:color w:val="000000" w:themeColor="text1"/>
        </w:rPr>
        <w:t>integrated</w:t>
      </w:r>
      <w:r w:rsidR="00294A1C">
        <w:rPr>
          <w:rFonts w:ascii="Times New Roman" w:hAnsi="Times New Roman" w:cs="Times New Roman"/>
          <w:color w:val="000000" w:themeColor="text1"/>
        </w:rPr>
        <w:t xml:space="preserve"> </w:t>
      </w:r>
      <w:r w:rsidR="00274DBC">
        <w:rPr>
          <w:rFonts w:ascii="Times New Roman" w:hAnsi="Times New Roman" w:cs="Times New Roman"/>
          <w:color w:val="000000" w:themeColor="text1"/>
        </w:rPr>
        <w:t>e</w:t>
      </w:r>
      <w:r w:rsidRPr="00C725FC">
        <w:rPr>
          <w:rFonts w:ascii="Times New Roman" w:hAnsi="Times New Roman" w:cs="Times New Roman"/>
          <w:color w:val="000000" w:themeColor="text1"/>
        </w:rPr>
        <w:t xml:space="preserve">nvironment.  </w:t>
      </w:r>
    </w:p>
    <w:p w14:paraId="441E7B1B" w14:textId="4FDC96FE" w:rsidR="00526043" w:rsidRPr="00C725FC" w:rsidRDefault="00126AE4" w:rsidP="00294A1C">
      <w:pPr>
        <w:spacing w:after="190" w:line="393" w:lineRule="auto"/>
        <w:ind w:right="68" w:firstLine="284"/>
        <w:jc w:val="both"/>
        <w:rPr>
          <w:rFonts w:ascii="Times New Roman" w:hAnsi="Times New Roman" w:cs="Times New Roman"/>
          <w:color w:val="000000" w:themeColor="text1"/>
        </w:rPr>
      </w:pPr>
      <w:r w:rsidRPr="00C725FC">
        <w:rPr>
          <w:rFonts w:ascii="Times New Roman" w:hAnsi="Times New Roman" w:cs="Times New Roman"/>
          <w:color w:val="000000" w:themeColor="text1"/>
        </w:rPr>
        <w:t>So,</w:t>
      </w:r>
      <w:r w:rsidR="00526043" w:rsidRPr="00C725FC">
        <w:rPr>
          <w:rFonts w:ascii="Times New Roman" w:hAnsi="Times New Roman" w:cs="Times New Roman"/>
          <w:color w:val="000000" w:themeColor="text1"/>
        </w:rPr>
        <w:t xml:space="preserve"> we can see that, everything is tied to the stakeholder need. One user may ask; the system should be capable to incorporate the </w:t>
      </w:r>
      <w:r w:rsidR="00274DBC">
        <w:rPr>
          <w:rFonts w:ascii="Times New Roman" w:hAnsi="Times New Roman" w:cs="Times New Roman"/>
          <w:color w:val="000000" w:themeColor="text1"/>
        </w:rPr>
        <w:t xml:space="preserve">defense of </w:t>
      </w:r>
      <w:r w:rsidR="00526043" w:rsidRPr="00C725FC">
        <w:rPr>
          <w:rFonts w:ascii="Times New Roman" w:hAnsi="Times New Roman" w:cs="Times New Roman"/>
          <w:b/>
          <w:bCs/>
          <w:color w:val="000000" w:themeColor="text1"/>
        </w:rPr>
        <w:t>cyber</w:t>
      </w:r>
      <w:r w:rsidR="00526043" w:rsidRPr="00C725FC">
        <w:rPr>
          <w:rFonts w:ascii="Times New Roman" w:hAnsi="Times New Roman" w:cs="Times New Roman"/>
          <w:color w:val="000000" w:themeColor="text1"/>
        </w:rPr>
        <w:t xml:space="preserve"> as well as </w:t>
      </w:r>
      <w:r w:rsidR="00526043" w:rsidRPr="00C725FC">
        <w:rPr>
          <w:rFonts w:ascii="Times New Roman" w:hAnsi="Times New Roman" w:cs="Times New Roman"/>
          <w:b/>
          <w:bCs/>
          <w:color w:val="000000" w:themeColor="text1"/>
        </w:rPr>
        <w:t>space</w:t>
      </w:r>
      <w:r w:rsidR="00526043" w:rsidRPr="00C725FC">
        <w:rPr>
          <w:rFonts w:ascii="Times New Roman" w:hAnsi="Times New Roman" w:cs="Times New Roman"/>
          <w:color w:val="000000" w:themeColor="text1"/>
        </w:rPr>
        <w:t xml:space="preserve"> components in an integrated </w:t>
      </w:r>
      <w:r w:rsidR="00294A1C">
        <w:rPr>
          <w:rFonts w:ascii="Times New Roman" w:hAnsi="Times New Roman" w:cs="Times New Roman"/>
          <w:color w:val="000000" w:themeColor="text1"/>
        </w:rPr>
        <w:t>military</w:t>
      </w:r>
      <w:r w:rsidR="00526043" w:rsidRPr="00C725FC">
        <w:rPr>
          <w:rFonts w:ascii="Times New Roman" w:hAnsi="Times New Roman" w:cs="Times New Roman"/>
          <w:color w:val="000000" w:themeColor="text1"/>
        </w:rPr>
        <w:t xml:space="preserve"> services operation. There is an aggregated force modelling requirement. Another user came and said that the system should be able to analyses the strategic and operational decision-making problem in a very quickly and timely manner. So that there is a requirement of the model with simplified with less parameters.</w:t>
      </w:r>
    </w:p>
    <w:p w14:paraId="6065A355" w14:textId="06FBB6F9" w:rsidR="00526043" w:rsidRPr="00C725FC" w:rsidRDefault="00126AE4" w:rsidP="00126AE4">
      <w:pPr>
        <w:spacing w:after="0" w:line="394" w:lineRule="auto"/>
        <w:ind w:right="68" w:firstLine="284"/>
        <w:jc w:val="both"/>
        <w:rPr>
          <w:rFonts w:ascii="Times New Roman" w:hAnsi="Times New Roman" w:cs="Times New Roman"/>
          <w:color w:val="000000" w:themeColor="text1"/>
        </w:rPr>
      </w:pPr>
      <w:r w:rsidRPr="00C725FC">
        <w:rPr>
          <w:rFonts w:ascii="Times New Roman" w:hAnsi="Times New Roman" w:cs="Times New Roman"/>
          <w:color w:val="000000" w:themeColor="text1"/>
        </w:rPr>
        <w:t>So,</w:t>
      </w:r>
      <w:r w:rsidR="00526043" w:rsidRPr="00C725FC">
        <w:rPr>
          <w:rFonts w:ascii="Times New Roman" w:hAnsi="Times New Roman" w:cs="Times New Roman"/>
          <w:color w:val="000000" w:themeColor="text1"/>
        </w:rPr>
        <w:t xml:space="preserve"> like this, we will be having a multiple type of requirements or </w:t>
      </w:r>
      <w:r w:rsidR="00526043" w:rsidRPr="00C725FC">
        <w:rPr>
          <w:rFonts w:ascii="Times New Roman" w:hAnsi="Times New Roman" w:cs="Times New Roman"/>
          <w:b/>
          <w:bCs/>
          <w:color w:val="000000" w:themeColor="text1"/>
        </w:rPr>
        <w:t>design constraints</w:t>
      </w:r>
      <w:r w:rsidR="00526043" w:rsidRPr="00C725FC">
        <w:rPr>
          <w:rFonts w:ascii="Times New Roman" w:hAnsi="Times New Roman" w:cs="Times New Roman"/>
          <w:color w:val="000000" w:themeColor="text1"/>
        </w:rPr>
        <w:t xml:space="preserve">, like modelling </w:t>
      </w:r>
      <w:r w:rsidR="00526043" w:rsidRPr="00C725FC">
        <w:rPr>
          <w:rFonts w:ascii="Times New Roman" w:hAnsi="Times New Roman" w:cs="Times New Roman"/>
          <w:color w:val="000000" w:themeColor="text1"/>
        </w:rPr>
        <w:lastRenderedPageBreak/>
        <w:t xml:space="preserve">resolutions should be Division, Task group and half squadron for Army, </w:t>
      </w:r>
      <w:proofErr w:type="gramStart"/>
      <w:r w:rsidR="00526043" w:rsidRPr="00C725FC">
        <w:rPr>
          <w:rFonts w:ascii="Times New Roman" w:hAnsi="Times New Roman" w:cs="Times New Roman"/>
          <w:color w:val="000000" w:themeColor="text1"/>
        </w:rPr>
        <w:t>Navy</w:t>
      </w:r>
      <w:proofErr w:type="gramEnd"/>
      <w:r w:rsidR="00526043" w:rsidRPr="00C725FC">
        <w:rPr>
          <w:rFonts w:ascii="Times New Roman" w:hAnsi="Times New Roman" w:cs="Times New Roman"/>
          <w:color w:val="000000" w:themeColor="text1"/>
        </w:rPr>
        <w:t xml:space="preserve"> and Air forces respectively. It should be able to capture </w:t>
      </w:r>
      <w:r w:rsidR="00BE349F" w:rsidRPr="00C725FC">
        <w:rPr>
          <w:rFonts w:ascii="Times New Roman" w:hAnsi="Times New Roman" w:cs="Times New Roman"/>
          <w:color w:val="000000" w:themeColor="text1"/>
        </w:rPr>
        <w:t>the Simulation</w:t>
      </w:r>
      <w:r w:rsidR="00526043" w:rsidRPr="00C725FC">
        <w:rPr>
          <w:rFonts w:ascii="Times New Roman" w:hAnsi="Times New Roman" w:cs="Times New Roman"/>
          <w:color w:val="000000" w:themeColor="text1"/>
        </w:rPr>
        <w:fldChar w:fldCharType="begin"/>
      </w:r>
      <w:r w:rsidR="00526043" w:rsidRPr="00C725FC">
        <w:rPr>
          <w:rFonts w:ascii="Times New Roman" w:hAnsi="Times New Roman" w:cs="Times New Roman"/>
          <w:color w:val="000000" w:themeColor="text1"/>
        </w:rPr>
        <w:instrText xml:space="preserve"> XE "Simulation" </w:instrText>
      </w:r>
      <w:r w:rsidR="00526043" w:rsidRPr="00C725FC">
        <w:rPr>
          <w:rFonts w:ascii="Times New Roman" w:hAnsi="Times New Roman" w:cs="Times New Roman"/>
          <w:color w:val="000000" w:themeColor="text1"/>
        </w:rPr>
        <w:fldChar w:fldCharType="end"/>
      </w:r>
      <w:r w:rsidR="00526043" w:rsidRPr="00C725FC">
        <w:rPr>
          <w:rFonts w:ascii="Times New Roman" w:hAnsi="Times New Roman" w:cs="Times New Roman"/>
          <w:color w:val="000000" w:themeColor="text1"/>
        </w:rPr>
        <w:t xml:space="preserve"> of all Services, and so on. From there, we start defining the more formal requirements. From there, we defined the architecture for the system. In our system at a very high level, we understand that there is going to be a </w:t>
      </w:r>
      <w:r w:rsidR="00563044">
        <w:rPr>
          <w:rFonts w:ascii="Times New Roman" w:hAnsi="Times New Roman" w:cs="Times New Roman"/>
          <w:color w:val="000000" w:themeColor="text1"/>
        </w:rPr>
        <w:t>Collaborative</w:t>
      </w:r>
      <w:r w:rsidR="00294A1C">
        <w:rPr>
          <w:rFonts w:ascii="Times New Roman" w:hAnsi="Times New Roman" w:cs="Times New Roman"/>
          <w:color w:val="000000" w:themeColor="text1"/>
        </w:rPr>
        <w:t xml:space="preserve"> Gaming</w:t>
      </w:r>
      <w:r w:rsidR="00526043" w:rsidRPr="00C725FC">
        <w:rPr>
          <w:rFonts w:ascii="Times New Roman" w:hAnsi="Times New Roman" w:cs="Times New Roman"/>
          <w:color w:val="000000" w:themeColor="text1"/>
        </w:rPr>
        <w:t xml:space="preserve"> System</w:t>
      </w:r>
      <w:r w:rsidR="00526043" w:rsidRPr="00C725FC">
        <w:rPr>
          <w:rFonts w:ascii="Times New Roman" w:hAnsi="Times New Roman" w:cs="Times New Roman"/>
          <w:color w:val="000000" w:themeColor="text1"/>
        </w:rPr>
        <w:fldChar w:fldCharType="begin"/>
      </w:r>
      <w:r w:rsidR="00526043" w:rsidRPr="00C725FC">
        <w:rPr>
          <w:rFonts w:ascii="Times New Roman" w:hAnsi="Times New Roman" w:cs="Times New Roman"/>
          <w:color w:val="000000" w:themeColor="text1"/>
        </w:rPr>
        <w:instrText xml:space="preserve"> XE "System" </w:instrText>
      </w:r>
      <w:r w:rsidR="00526043" w:rsidRPr="00C725FC">
        <w:rPr>
          <w:rFonts w:ascii="Times New Roman" w:hAnsi="Times New Roman" w:cs="Times New Roman"/>
          <w:color w:val="000000" w:themeColor="text1"/>
        </w:rPr>
        <w:fldChar w:fldCharType="end"/>
      </w:r>
      <w:r w:rsidR="00526043" w:rsidRPr="00C725FC">
        <w:rPr>
          <w:rFonts w:ascii="Times New Roman" w:hAnsi="Times New Roman" w:cs="Times New Roman"/>
          <w:color w:val="000000" w:themeColor="text1"/>
        </w:rPr>
        <w:t xml:space="preserve">. We represent that as a block. And as a Theatre coverage area is very large, the Commander is not going to manage all the lower entities below the defined resolutions. To control that, the </w:t>
      </w:r>
      <w:r w:rsidR="00526043" w:rsidRPr="00C725FC">
        <w:rPr>
          <w:rFonts w:ascii="Times New Roman" w:hAnsi="Times New Roman" w:cs="Times New Roman"/>
          <w:b/>
          <w:bCs/>
          <w:color w:val="000000" w:themeColor="text1"/>
        </w:rPr>
        <w:t>theatre Commander</w:t>
      </w:r>
      <w:r w:rsidR="00526043" w:rsidRPr="00C725FC">
        <w:rPr>
          <w:rFonts w:ascii="Times New Roman" w:hAnsi="Times New Roman" w:cs="Times New Roman"/>
          <w:color w:val="000000" w:themeColor="text1"/>
        </w:rPr>
        <w:t xml:space="preserve"> is going to communicate with the </w:t>
      </w:r>
      <w:r w:rsidR="00526043" w:rsidRPr="00C725FC">
        <w:rPr>
          <w:rFonts w:ascii="Times New Roman" w:hAnsi="Times New Roman" w:cs="Times New Roman"/>
          <w:b/>
          <w:bCs/>
          <w:color w:val="000000" w:themeColor="text1"/>
        </w:rPr>
        <w:t>CDS</w:t>
      </w:r>
      <w:r w:rsidR="00526043" w:rsidRPr="00C725FC">
        <w:rPr>
          <w:rFonts w:ascii="Times New Roman" w:hAnsi="Times New Roman" w:cs="Times New Roman"/>
          <w:color w:val="000000" w:themeColor="text1"/>
        </w:rPr>
        <w:t xml:space="preserve"> and </w:t>
      </w:r>
      <w:r w:rsidR="00526043" w:rsidRPr="00C725FC">
        <w:rPr>
          <w:rFonts w:ascii="Times New Roman" w:hAnsi="Times New Roman" w:cs="Times New Roman"/>
          <w:b/>
          <w:bCs/>
          <w:color w:val="000000" w:themeColor="text1"/>
        </w:rPr>
        <w:t>IDS</w:t>
      </w:r>
      <w:r w:rsidR="00526043" w:rsidRPr="00C725FC">
        <w:rPr>
          <w:rFonts w:ascii="Times New Roman" w:hAnsi="Times New Roman" w:cs="Times New Roman"/>
          <w:color w:val="000000" w:themeColor="text1"/>
        </w:rPr>
        <w:t xml:space="preserve">. There is another block for that, that is </w:t>
      </w:r>
      <w:r w:rsidR="00526043" w:rsidRPr="00C725FC">
        <w:rPr>
          <w:rFonts w:ascii="Times New Roman" w:hAnsi="Times New Roman" w:cs="Times New Roman"/>
          <w:b/>
          <w:bCs/>
          <w:color w:val="000000" w:themeColor="text1"/>
        </w:rPr>
        <w:t>SHQs</w:t>
      </w:r>
      <w:r w:rsidR="00526043" w:rsidRPr="00C725FC">
        <w:rPr>
          <w:rFonts w:ascii="Times New Roman" w:hAnsi="Times New Roman" w:cs="Times New Roman"/>
          <w:color w:val="000000" w:themeColor="text1"/>
        </w:rPr>
        <w:t xml:space="preserve"> (Service Head Quarters). All possible operations including homogeneous as well as heterogeneous at the desired resolutions will be captured in this block. </w:t>
      </w:r>
    </w:p>
    <w:p w14:paraId="7E610D08" w14:textId="77777777" w:rsidR="009878A7" w:rsidRDefault="00526043" w:rsidP="00126AE4">
      <w:pPr>
        <w:spacing w:after="190" w:line="393" w:lineRule="auto"/>
        <w:ind w:right="68" w:firstLine="284"/>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Now then we define how these components are going to interact with each other, whether the </w:t>
      </w:r>
      <w:r w:rsidRPr="00C725FC">
        <w:rPr>
          <w:rFonts w:ascii="Times New Roman" w:hAnsi="Times New Roman" w:cs="Times New Roman"/>
          <w:b/>
          <w:bCs/>
          <w:color w:val="000000" w:themeColor="text1"/>
        </w:rPr>
        <w:t>CDS &amp; IDS</w:t>
      </w:r>
      <w:r w:rsidRPr="00C725FC">
        <w:rPr>
          <w:rFonts w:ascii="Times New Roman" w:hAnsi="Times New Roman" w:cs="Times New Roman"/>
          <w:color w:val="000000" w:themeColor="text1"/>
        </w:rPr>
        <w:t xml:space="preserve"> will send </w:t>
      </w:r>
      <w:r w:rsidRPr="00C725FC">
        <w:rPr>
          <w:rFonts w:ascii="Times New Roman" w:hAnsi="Times New Roman" w:cs="Times New Roman"/>
          <w:color w:val="000000" w:themeColor="text1"/>
        </w:rPr>
        <w:lastRenderedPageBreak/>
        <w:t xml:space="preserve">some command to </w:t>
      </w:r>
      <w:r w:rsidRPr="00C725FC">
        <w:rPr>
          <w:rFonts w:ascii="Times New Roman" w:hAnsi="Times New Roman" w:cs="Times New Roman"/>
          <w:b/>
          <w:bCs/>
          <w:color w:val="000000" w:themeColor="text1"/>
        </w:rPr>
        <w:t>SHQs</w:t>
      </w:r>
      <w:r w:rsidRPr="00C725FC">
        <w:rPr>
          <w:rFonts w:ascii="Times New Roman" w:hAnsi="Times New Roman" w:cs="Times New Roman"/>
          <w:color w:val="000000" w:themeColor="text1"/>
        </w:rPr>
        <w:t xml:space="preserve"> and receive some plans from the Individual Service </w:t>
      </w:r>
      <w:proofErr w:type="spellStart"/>
      <w:r w:rsidRPr="00C725FC">
        <w:rPr>
          <w:rFonts w:ascii="Times New Roman" w:hAnsi="Times New Roman" w:cs="Times New Roman"/>
          <w:color w:val="000000" w:themeColor="text1"/>
        </w:rPr>
        <w:t>Hq</w:t>
      </w:r>
      <w:proofErr w:type="spellEnd"/>
      <w:r w:rsidRPr="00C725FC">
        <w:rPr>
          <w:rFonts w:ascii="Times New Roman" w:hAnsi="Times New Roman" w:cs="Times New Roman"/>
          <w:color w:val="000000" w:themeColor="text1"/>
        </w:rPr>
        <w:t xml:space="preserve">. All these things we start defining in the architecture behavior. Then we start connecting these architecture components with the requirements because we need to represent which component is satisfying which requirement from the stakeholder. Now when we are defining an architecture, we have multiple options available in the domain. There are </w:t>
      </w:r>
      <w:proofErr w:type="gramStart"/>
      <w:r w:rsidRPr="00C725FC">
        <w:rPr>
          <w:rFonts w:ascii="Times New Roman" w:hAnsi="Times New Roman" w:cs="Times New Roman"/>
          <w:color w:val="000000" w:themeColor="text1"/>
        </w:rPr>
        <w:t>a number of</w:t>
      </w:r>
      <w:proofErr w:type="gramEnd"/>
      <w:r w:rsidRPr="00C725FC">
        <w:rPr>
          <w:rFonts w:ascii="Times New Roman" w:hAnsi="Times New Roman" w:cs="Times New Roman"/>
          <w:color w:val="000000" w:themeColor="text1"/>
        </w:rPr>
        <w:t xml:space="preserve"> command-and-control architectures available in the domain that we can use to design our </w:t>
      </w:r>
      <w:r w:rsidR="00294A1C" w:rsidRPr="00C725FC">
        <w:rPr>
          <w:rFonts w:ascii="Times New Roman" w:hAnsi="Times New Roman" w:cs="Times New Roman"/>
          <w:color w:val="000000" w:themeColor="text1"/>
        </w:rPr>
        <w:t>System</w:t>
      </w:r>
      <w:r w:rsidR="00294A1C" w:rsidRPr="00C725FC">
        <w:rPr>
          <w:rFonts w:ascii="Times New Roman" w:hAnsi="Times New Roman" w:cs="Times New Roman"/>
          <w:color w:val="000000" w:themeColor="text1"/>
        </w:rPr>
        <w:fldChar w:fldCharType="begin"/>
      </w:r>
      <w:r w:rsidR="00294A1C" w:rsidRPr="00C725FC">
        <w:rPr>
          <w:rFonts w:ascii="Times New Roman" w:hAnsi="Times New Roman" w:cs="Times New Roman"/>
          <w:color w:val="000000" w:themeColor="text1"/>
        </w:rPr>
        <w:instrText xml:space="preserve"> XE "System" </w:instrText>
      </w:r>
      <w:r w:rsidR="00294A1C" w:rsidRPr="00C725FC">
        <w:rPr>
          <w:rFonts w:ascii="Times New Roman" w:hAnsi="Times New Roman" w:cs="Times New Roman"/>
          <w:color w:val="000000" w:themeColor="text1"/>
        </w:rPr>
        <w:fldChar w:fldCharType="end"/>
      </w:r>
      <w:r w:rsidR="00294A1C" w:rsidRPr="00C725FC">
        <w:rPr>
          <w:rFonts w:ascii="Times New Roman" w:hAnsi="Times New Roman" w:cs="Times New Roman"/>
          <w:color w:val="000000" w:themeColor="text1"/>
        </w:rPr>
        <w:t xml:space="preserve">. </w:t>
      </w:r>
    </w:p>
    <w:p w14:paraId="338BDD50" w14:textId="1F078409" w:rsidR="003D3C2D" w:rsidRDefault="00294A1C" w:rsidP="00126AE4">
      <w:pPr>
        <w:spacing w:after="190" w:line="393" w:lineRule="auto"/>
        <w:ind w:right="68" w:firstLine="284"/>
        <w:jc w:val="both"/>
        <w:rPr>
          <w:rFonts w:ascii="Times New Roman" w:hAnsi="Times New Roman" w:cs="Times New Roman"/>
          <w:color w:val="000000" w:themeColor="text1"/>
        </w:rPr>
        <w:sectPr w:rsidR="003D3C2D" w:rsidSect="000C7341">
          <w:pgSz w:w="5954" w:h="8420" w:code="9"/>
          <w:pgMar w:top="709" w:right="567" w:bottom="851" w:left="567" w:header="283" w:footer="283" w:gutter="0"/>
          <w:pgBorders w:offsetFrom="page">
            <w:top w:val="single" w:sz="4" w:space="1" w:color="auto"/>
            <w:left w:val="single" w:sz="4" w:space="1" w:color="auto"/>
            <w:bottom w:val="single" w:sz="4" w:space="1" w:color="auto"/>
            <w:right w:val="single" w:sz="4" w:space="1" w:color="auto"/>
          </w:pgBorders>
          <w:cols w:space="708"/>
          <w:docGrid w:linePitch="360"/>
        </w:sectPr>
      </w:pPr>
      <w:r w:rsidRPr="00C725FC">
        <w:rPr>
          <w:rFonts w:ascii="Times New Roman" w:hAnsi="Times New Roman" w:cs="Times New Roman"/>
          <w:color w:val="000000" w:themeColor="text1"/>
        </w:rPr>
        <w:t xml:space="preserve">So which architecture is fitting into our stakeholder need? we start defining those properties of those architecture which we can get from the Services on those components and start doing the analysis of those architectures to understand which is fitting into our need. And as we mentioned, usually the architecture tends to become very complex. But for example, if </w:t>
      </w:r>
      <w:proofErr w:type="gramStart"/>
      <w:r w:rsidRPr="00C725FC">
        <w:rPr>
          <w:rFonts w:ascii="Times New Roman" w:hAnsi="Times New Roman" w:cs="Times New Roman"/>
          <w:color w:val="000000" w:themeColor="text1"/>
        </w:rPr>
        <w:t>I'm</w:t>
      </w:r>
      <w:proofErr w:type="gramEnd"/>
      <w:r w:rsidRPr="00C725FC">
        <w:rPr>
          <w:rFonts w:ascii="Times New Roman" w:hAnsi="Times New Roman" w:cs="Times New Roman"/>
          <w:color w:val="000000" w:themeColor="text1"/>
        </w:rPr>
        <w:t xml:space="preserve"> a theatre </w:t>
      </w:r>
      <w:r w:rsidRPr="00C725FC">
        <w:rPr>
          <w:rFonts w:ascii="Times New Roman" w:hAnsi="Times New Roman" w:cs="Times New Roman"/>
          <w:color w:val="000000" w:themeColor="text1"/>
        </w:rPr>
        <w:lastRenderedPageBreak/>
        <w:t xml:space="preserve">Commander. I want to see the architecture. I </w:t>
      </w:r>
      <w:proofErr w:type="gramStart"/>
      <w:r w:rsidRPr="00C725FC">
        <w:rPr>
          <w:rFonts w:ascii="Times New Roman" w:hAnsi="Times New Roman" w:cs="Times New Roman"/>
          <w:color w:val="000000" w:themeColor="text1"/>
        </w:rPr>
        <w:t>don't</w:t>
      </w:r>
      <w:proofErr w:type="gramEnd"/>
      <w:r w:rsidRPr="00C725FC">
        <w:rPr>
          <w:rFonts w:ascii="Times New Roman" w:hAnsi="Times New Roman" w:cs="Times New Roman"/>
          <w:color w:val="000000" w:themeColor="text1"/>
        </w:rPr>
        <w:t xml:space="preserve"> want to see all these things which is having a mathematical component, engineering components, environmental components, et cetera.</w:t>
      </w:r>
    </w:p>
    <w:p w14:paraId="41996B17" w14:textId="482BAE5A" w:rsidR="003D3C2D" w:rsidRDefault="00294A1C" w:rsidP="009426A9">
      <w:pPr>
        <w:tabs>
          <w:tab w:val="left" w:pos="7088"/>
        </w:tabs>
        <w:spacing w:after="190" w:line="393" w:lineRule="auto"/>
        <w:ind w:right="68"/>
        <w:jc w:val="both"/>
        <w:rPr>
          <w:rFonts w:ascii="Times New Roman" w:hAnsi="Times New Roman" w:cs="Times New Roman"/>
          <w:color w:val="000000" w:themeColor="text1"/>
        </w:rPr>
        <w:sectPr w:rsidR="003D3C2D" w:rsidSect="000C7341">
          <w:pgSz w:w="8420" w:h="5954" w:orient="landscape" w:code="9"/>
          <w:pgMar w:top="567" w:right="623" w:bottom="720" w:left="567" w:header="0" w:footer="0" w:gutter="0"/>
          <w:pgBorders w:offsetFrom="page">
            <w:top w:val="single" w:sz="4" w:space="1" w:color="auto"/>
            <w:left w:val="single" w:sz="4" w:space="1" w:color="auto"/>
            <w:bottom w:val="single" w:sz="4" w:space="1" w:color="auto"/>
            <w:right w:val="single" w:sz="4" w:space="1" w:color="auto"/>
          </w:pgBorders>
          <w:cols w:space="708"/>
          <w:docGrid w:linePitch="360"/>
        </w:sectPr>
      </w:pPr>
      <w:r>
        <w:rPr>
          <w:rFonts w:ascii="Times New Roman" w:hAnsi="Times New Roman" w:cs="Times New Roman"/>
          <w:noProof/>
          <w:color w:val="000000" w:themeColor="text1"/>
        </w:rPr>
        <w:lastRenderedPageBreak/>
        <mc:AlternateContent>
          <mc:Choice Requires="wpg">
            <w:drawing>
              <wp:anchor distT="0" distB="0" distL="114300" distR="114300" simplePos="0" relativeHeight="251398656" behindDoc="0" locked="0" layoutInCell="1" allowOverlap="1" wp14:anchorId="4ECC95FA" wp14:editId="425874AF">
                <wp:simplePos x="0" y="0"/>
                <wp:positionH relativeFrom="page">
                  <wp:align>center</wp:align>
                </wp:positionH>
                <wp:positionV relativeFrom="paragraph">
                  <wp:posOffset>-144780</wp:posOffset>
                </wp:positionV>
                <wp:extent cx="4571392" cy="3013544"/>
                <wp:effectExtent l="0" t="0" r="635" b="0"/>
                <wp:wrapNone/>
                <wp:docPr id="46" name="Group 46"/>
                <wp:cNvGraphicFramePr/>
                <a:graphic xmlns:a="http://schemas.openxmlformats.org/drawingml/2006/main">
                  <a:graphicData uri="http://schemas.microsoft.com/office/word/2010/wordprocessingGroup">
                    <wpg:wgp>
                      <wpg:cNvGrpSpPr/>
                      <wpg:grpSpPr>
                        <a:xfrm>
                          <a:off x="0" y="0"/>
                          <a:ext cx="4571392" cy="3013544"/>
                          <a:chOff x="194781" y="-162797"/>
                          <a:chExt cx="4509834" cy="3230899"/>
                        </a:xfrm>
                      </wpg:grpSpPr>
                      <wps:wsp>
                        <wps:cNvPr id="57364" name="Text Box 57364"/>
                        <wps:cNvSpPr txBox="1"/>
                        <wps:spPr>
                          <a:xfrm>
                            <a:off x="383041" y="2899765"/>
                            <a:ext cx="4269741" cy="168337"/>
                          </a:xfrm>
                          <a:prstGeom prst="rect">
                            <a:avLst/>
                          </a:prstGeom>
                          <a:solidFill>
                            <a:prstClr val="white"/>
                          </a:solidFill>
                          <a:ln>
                            <a:noFill/>
                          </a:ln>
                        </wps:spPr>
                        <wps:txbx>
                          <w:txbxContent>
                            <w:p w14:paraId="1E8F1AF6" w14:textId="1E8582BB" w:rsidR="00526043" w:rsidRPr="00EC6921" w:rsidRDefault="00526043" w:rsidP="00BE349F">
                              <w:pPr>
                                <w:pStyle w:val="Caption"/>
                                <w:jc w:val="center"/>
                                <w:rPr>
                                  <w:rFonts w:ascii="Times New Roman" w:hAnsi="Times New Roman" w:cs="Times New Roman"/>
                                  <w:i w:val="0"/>
                                  <w:iCs w:val="0"/>
                                  <w:color w:val="000000" w:themeColor="text1"/>
                                  <w:sz w:val="20"/>
                                  <w:szCs w:val="20"/>
                                </w:rPr>
                              </w:pPr>
                              <w:bookmarkStart w:id="32" w:name="_Toc119670384"/>
                              <w:r w:rsidRPr="00EC6921">
                                <w:rPr>
                                  <w:rFonts w:ascii="Times New Roman" w:hAnsi="Times New Roman" w:cs="Times New Roman"/>
                                  <w:i w:val="0"/>
                                  <w:iCs w:val="0"/>
                                  <w:color w:val="000000" w:themeColor="text1"/>
                                  <w:sz w:val="20"/>
                                  <w:szCs w:val="20"/>
                                </w:rPr>
                                <w:t xml:space="preserve">Figure </w:t>
                              </w:r>
                              <w:r w:rsidRPr="00EC6921">
                                <w:rPr>
                                  <w:rFonts w:ascii="Times New Roman" w:hAnsi="Times New Roman" w:cs="Times New Roman"/>
                                  <w:i w:val="0"/>
                                  <w:iCs w:val="0"/>
                                  <w:color w:val="000000" w:themeColor="text1"/>
                                  <w:sz w:val="20"/>
                                  <w:szCs w:val="20"/>
                                </w:rPr>
                                <w:fldChar w:fldCharType="begin"/>
                              </w:r>
                              <w:r w:rsidRPr="00EC6921">
                                <w:rPr>
                                  <w:rFonts w:ascii="Times New Roman" w:hAnsi="Times New Roman" w:cs="Times New Roman"/>
                                  <w:i w:val="0"/>
                                  <w:iCs w:val="0"/>
                                  <w:color w:val="000000" w:themeColor="text1"/>
                                  <w:sz w:val="20"/>
                                  <w:szCs w:val="20"/>
                                </w:rPr>
                                <w:instrText xml:space="preserve"> SEQ Figure \* ARABIC </w:instrText>
                              </w:r>
                              <w:r w:rsidRPr="00EC6921">
                                <w:rPr>
                                  <w:rFonts w:ascii="Times New Roman" w:hAnsi="Times New Roman" w:cs="Times New Roman"/>
                                  <w:i w:val="0"/>
                                  <w:iCs w:val="0"/>
                                  <w:color w:val="000000" w:themeColor="text1"/>
                                  <w:sz w:val="20"/>
                                  <w:szCs w:val="20"/>
                                </w:rPr>
                                <w:fldChar w:fldCharType="separate"/>
                              </w:r>
                              <w:r w:rsidR="005F6F39">
                                <w:rPr>
                                  <w:rFonts w:ascii="Times New Roman" w:hAnsi="Times New Roman" w:cs="Times New Roman"/>
                                  <w:i w:val="0"/>
                                  <w:iCs w:val="0"/>
                                  <w:noProof/>
                                  <w:color w:val="000000" w:themeColor="text1"/>
                                  <w:sz w:val="20"/>
                                  <w:szCs w:val="20"/>
                                </w:rPr>
                                <w:t>12</w:t>
                              </w:r>
                              <w:r w:rsidRPr="00EC6921">
                                <w:rPr>
                                  <w:rFonts w:ascii="Times New Roman" w:hAnsi="Times New Roman" w:cs="Times New Roman"/>
                                  <w:i w:val="0"/>
                                  <w:iCs w:val="0"/>
                                  <w:noProof/>
                                  <w:color w:val="000000" w:themeColor="text1"/>
                                  <w:sz w:val="20"/>
                                  <w:szCs w:val="20"/>
                                </w:rPr>
                                <w:fldChar w:fldCharType="end"/>
                              </w:r>
                              <w:r w:rsidRPr="00EC6921">
                                <w:rPr>
                                  <w:rFonts w:ascii="Times New Roman" w:hAnsi="Times New Roman" w:cs="Times New Roman"/>
                                  <w:i w:val="0"/>
                                  <w:iCs w:val="0"/>
                                  <w:color w:val="000000" w:themeColor="text1"/>
                                  <w:sz w:val="20"/>
                                  <w:szCs w:val="20"/>
                                </w:rPr>
                                <w:t xml:space="preserve">. System composer view of the system at </w:t>
                              </w:r>
                              <w:r w:rsidR="00294A1C" w:rsidRPr="00EC6921">
                                <w:rPr>
                                  <w:rFonts w:ascii="Times New Roman" w:hAnsi="Times New Roman" w:cs="Times New Roman"/>
                                  <w:i w:val="0"/>
                                  <w:iCs w:val="0"/>
                                  <w:color w:val="000000" w:themeColor="text1"/>
                                  <w:sz w:val="20"/>
                                  <w:szCs w:val="20"/>
                                </w:rPr>
                                <w:t xml:space="preserve">the </w:t>
                              </w:r>
                              <w:r w:rsidRPr="00EC6921">
                                <w:rPr>
                                  <w:rFonts w:ascii="Times New Roman" w:hAnsi="Times New Roman" w:cs="Times New Roman"/>
                                  <w:i w:val="0"/>
                                  <w:iCs w:val="0"/>
                                  <w:color w:val="000000" w:themeColor="text1"/>
                                  <w:sz w:val="20"/>
                                  <w:szCs w:val="20"/>
                                </w:rPr>
                                <w:t>deeper level</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2229" name="Picture 5222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194781" y="-162797"/>
                            <a:ext cx="4509834" cy="29819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ECC95FA" id="Group 46" o:spid="_x0000_s1055" style="position:absolute;left:0;text-align:left;margin-left:0;margin-top:-11.4pt;width:359.95pt;height:237.3pt;z-index:251398656;mso-position-horizontal:center;mso-position-horizontal-relative:page;mso-width-relative:margin;mso-height-relative:margin" coordorigin="1947,-1627" coordsize="45098,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">
                <v:shape id="Text Box 57364" o:spid="_x0000_s1056" type="#_x0000_t202" style="position:absolute;left:3830;top:28997;width:42697;height:1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" stroked="f">
                  <v:textbox inset="0,0,0,0">
                    <w:txbxContent>
                      <w:p w14:paraId="1E8F1AF6" w14:textId="1E8582BB" w:rsidR="00526043" w:rsidRPr="00EC6921" w:rsidRDefault="00526043" w:rsidP="00BE349F">
                        <w:pPr>
                          <w:pStyle w:val="Caption"/>
                          <w:jc w:val="center"/>
                          <w:rPr>
                            <w:rFonts w:ascii="Times New Roman" w:hAnsi="Times New Roman" w:cs="Times New Roman"/>
                            <w:i w:val="0"/>
                            <w:iCs w:val="0"/>
                            <w:color w:val="000000" w:themeColor="text1"/>
                            <w:sz w:val="20"/>
                            <w:szCs w:val="20"/>
                          </w:rPr>
                        </w:pPr>
                        <w:bookmarkStart w:id="33" w:name="_Toc119670384"/>
                        <w:r w:rsidRPr="00EC6921">
                          <w:rPr>
                            <w:rFonts w:ascii="Times New Roman" w:hAnsi="Times New Roman" w:cs="Times New Roman"/>
                            <w:i w:val="0"/>
                            <w:iCs w:val="0"/>
                            <w:color w:val="000000" w:themeColor="text1"/>
                            <w:sz w:val="20"/>
                            <w:szCs w:val="20"/>
                          </w:rPr>
                          <w:t xml:space="preserve">Figure </w:t>
                        </w:r>
                        <w:r w:rsidRPr="00EC6921">
                          <w:rPr>
                            <w:rFonts w:ascii="Times New Roman" w:hAnsi="Times New Roman" w:cs="Times New Roman"/>
                            <w:i w:val="0"/>
                            <w:iCs w:val="0"/>
                            <w:color w:val="000000" w:themeColor="text1"/>
                            <w:sz w:val="20"/>
                            <w:szCs w:val="20"/>
                          </w:rPr>
                          <w:fldChar w:fldCharType="begin"/>
                        </w:r>
                        <w:r w:rsidRPr="00EC6921">
                          <w:rPr>
                            <w:rFonts w:ascii="Times New Roman" w:hAnsi="Times New Roman" w:cs="Times New Roman"/>
                            <w:i w:val="0"/>
                            <w:iCs w:val="0"/>
                            <w:color w:val="000000" w:themeColor="text1"/>
                            <w:sz w:val="20"/>
                            <w:szCs w:val="20"/>
                          </w:rPr>
                          <w:instrText xml:space="preserve"> SEQ Figure \* ARABIC </w:instrText>
                        </w:r>
                        <w:r w:rsidRPr="00EC6921">
                          <w:rPr>
                            <w:rFonts w:ascii="Times New Roman" w:hAnsi="Times New Roman" w:cs="Times New Roman"/>
                            <w:i w:val="0"/>
                            <w:iCs w:val="0"/>
                            <w:color w:val="000000" w:themeColor="text1"/>
                            <w:sz w:val="20"/>
                            <w:szCs w:val="20"/>
                          </w:rPr>
                          <w:fldChar w:fldCharType="separate"/>
                        </w:r>
                        <w:r w:rsidR="005F6F39">
                          <w:rPr>
                            <w:rFonts w:ascii="Times New Roman" w:hAnsi="Times New Roman" w:cs="Times New Roman"/>
                            <w:i w:val="0"/>
                            <w:iCs w:val="0"/>
                            <w:noProof/>
                            <w:color w:val="000000" w:themeColor="text1"/>
                            <w:sz w:val="20"/>
                            <w:szCs w:val="20"/>
                          </w:rPr>
                          <w:t>12</w:t>
                        </w:r>
                        <w:r w:rsidRPr="00EC6921">
                          <w:rPr>
                            <w:rFonts w:ascii="Times New Roman" w:hAnsi="Times New Roman" w:cs="Times New Roman"/>
                            <w:i w:val="0"/>
                            <w:iCs w:val="0"/>
                            <w:noProof/>
                            <w:color w:val="000000" w:themeColor="text1"/>
                            <w:sz w:val="20"/>
                            <w:szCs w:val="20"/>
                          </w:rPr>
                          <w:fldChar w:fldCharType="end"/>
                        </w:r>
                        <w:r w:rsidRPr="00EC6921">
                          <w:rPr>
                            <w:rFonts w:ascii="Times New Roman" w:hAnsi="Times New Roman" w:cs="Times New Roman"/>
                            <w:i w:val="0"/>
                            <w:iCs w:val="0"/>
                            <w:color w:val="000000" w:themeColor="text1"/>
                            <w:sz w:val="20"/>
                            <w:szCs w:val="20"/>
                          </w:rPr>
                          <w:t xml:space="preserve">. System composer view of the system at </w:t>
                        </w:r>
                        <w:r w:rsidR="00294A1C" w:rsidRPr="00EC6921">
                          <w:rPr>
                            <w:rFonts w:ascii="Times New Roman" w:hAnsi="Times New Roman" w:cs="Times New Roman"/>
                            <w:i w:val="0"/>
                            <w:iCs w:val="0"/>
                            <w:color w:val="000000" w:themeColor="text1"/>
                            <w:sz w:val="20"/>
                            <w:szCs w:val="20"/>
                          </w:rPr>
                          <w:t xml:space="preserve">the </w:t>
                        </w:r>
                        <w:r w:rsidRPr="00EC6921">
                          <w:rPr>
                            <w:rFonts w:ascii="Times New Roman" w:hAnsi="Times New Roman" w:cs="Times New Roman"/>
                            <w:i w:val="0"/>
                            <w:iCs w:val="0"/>
                            <w:color w:val="000000" w:themeColor="text1"/>
                            <w:sz w:val="20"/>
                            <w:szCs w:val="20"/>
                          </w:rPr>
                          <w:t>deeper level</w:t>
                        </w:r>
                        <w:bookmarkEnd w:id="33"/>
                      </w:p>
                    </w:txbxContent>
                  </v:textbox>
                </v:shape>
                <v:shape id="Picture 52229" o:spid="_x0000_s1057" type="#_x0000_t75" style="position:absolute;left:1947;top:-1627;width:45099;height:29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">
                  <v:imagedata r:id="rId41" o:title=""/>
                </v:shape>
                <w10:wrap anchorx="page"/>
              </v:group>
            </w:pict>
          </mc:Fallback>
        </mc:AlternateContent>
      </w:r>
    </w:p>
    <w:p w14:paraId="7B780060" w14:textId="77777777" w:rsidR="009878A7" w:rsidRDefault="00526043" w:rsidP="009426A9">
      <w:pPr>
        <w:spacing w:after="190" w:line="393" w:lineRule="auto"/>
        <w:jc w:val="both"/>
        <w:rPr>
          <w:rFonts w:ascii="Times New Roman" w:hAnsi="Times New Roman" w:cs="Times New Roman"/>
          <w:color w:val="000000" w:themeColor="text1"/>
        </w:rPr>
      </w:pPr>
      <w:r w:rsidRPr="00C725FC">
        <w:rPr>
          <w:rFonts w:ascii="Times New Roman" w:hAnsi="Times New Roman" w:cs="Times New Roman"/>
          <w:color w:val="000000" w:themeColor="text1"/>
        </w:rPr>
        <w:lastRenderedPageBreak/>
        <w:t xml:space="preserve">We want to create a more filtered view of the components which are relevant for us so that we can read it and understand it. We can create a view which is relevant to the software engineer, or a view which is relevant to the system engineer for the physical view so that they can focus only on their part, or maybe the different components which are falling into the different views. For example, on Div </w:t>
      </w:r>
      <w:proofErr w:type="spellStart"/>
      <w:r w:rsidRPr="00C725FC">
        <w:rPr>
          <w:rFonts w:ascii="Times New Roman" w:hAnsi="Times New Roman" w:cs="Times New Roman"/>
          <w:color w:val="000000" w:themeColor="text1"/>
        </w:rPr>
        <w:t>Hq</w:t>
      </w:r>
      <w:proofErr w:type="spellEnd"/>
      <w:r w:rsidRPr="00C725FC">
        <w:rPr>
          <w:rFonts w:ascii="Times New Roman" w:hAnsi="Times New Roman" w:cs="Times New Roman"/>
          <w:color w:val="000000" w:themeColor="text1"/>
        </w:rPr>
        <w:t xml:space="preserve">, which is a physical component but also is a part of a </w:t>
      </w:r>
      <w:r w:rsidR="00294A1C">
        <w:rPr>
          <w:rFonts w:ascii="Times New Roman" w:hAnsi="Times New Roman" w:cs="Times New Roman"/>
          <w:color w:val="000000" w:themeColor="text1"/>
        </w:rPr>
        <w:t>system</w:t>
      </w:r>
      <w:r w:rsidRPr="00C725FC">
        <w:rPr>
          <w:rFonts w:ascii="Times New Roman" w:hAnsi="Times New Roman" w:cs="Times New Roman"/>
          <w:color w:val="000000" w:themeColor="text1"/>
        </w:rPr>
        <w:t xml:space="preserve"> view because it is having an algorithm running inside that.  But once all this thing is done, we share these views with the different teams, those teams start developing the algorithms for those components. </w:t>
      </w:r>
    </w:p>
    <w:p w14:paraId="4E89EAE5" w14:textId="77777777" w:rsidR="009878A7" w:rsidRDefault="009878A7" w:rsidP="009878A7">
      <w:pPr>
        <w:spacing w:after="190" w:line="393" w:lineRule="auto"/>
        <w:ind w:firstLine="360"/>
        <w:jc w:val="both"/>
        <w:rPr>
          <w:rFonts w:ascii="Times New Roman" w:hAnsi="Times New Roman" w:cs="Times New Roman"/>
          <w:color w:val="000000" w:themeColor="text1"/>
        </w:rPr>
      </w:pPr>
      <w:r w:rsidRPr="00C725FC">
        <w:rPr>
          <w:rFonts w:ascii="Times New Roman" w:hAnsi="Times New Roman" w:cs="Times New Roman"/>
          <w:color w:val="000000" w:themeColor="text1"/>
        </w:rPr>
        <w:t>So,</w:t>
      </w:r>
      <w:r w:rsidR="00526043" w:rsidRPr="00C725FC">
        <w:rPr>
          <w:rFonts w:ascii="Times New Roman" w:hAnsi="Times New Roman" w:cs="Times New Roman"/>
          <w:color w:val="000000" w:themeColor="text1"/>
        </w:rPr>
        <w:t xml:space="preserve"> we connect the behavior of those components with the architecture. Now having said that, the different activities that we mentioned starting from requirement, architecture, trade studies, integration, et cetera, a question we faced here is that which all activity of model-based system engineering </w:t>
      </w:r>
      <w:r w:rsidR="00526043" w:rsidRPr="00C725FC">
        <w:rPr>
          <w:rFonts w:ascii="Times New Roman" w:hAnsi="Times New Roman" w:cs="Times New Roman"/>
          <w:color w:val="000000" w:themeColor="text1"/>
        </w:rPr>
        <w:lastRenderedPageBreak/>
        <w:t xml:space="preserve">we are working on or we are planning to work on. Whether we focus on the </w:t>
      </w:r>
      <w:r w:rsidR="00526043" w:rsidRPr="00D45022">
        <w:rPr>
          <w:rFonts w:ascii="Times New Roman" w:hAnsi="Times New Roman" w:cs="Times New Roman"/>
          <w:color w:val="000000" w:themeColor="text1"/>
        </w:rPr>
        <w:t xml:space="preserve">system requirement or the requirement engineering, or we also work on the architecture design, architecture-level analysis trade studies, or we also go all the way till the complete system level simulation and analysts. </w:t>
      </w:r>
    </w:p>
    <w:p w14:paraId="6E2F0997" w14:textId="77777777" w:rsidR="009878A7" w:rsidRDefault="00526043" w:rsidP="009878A7">
      <w:pPr>
        <w:spacing w:after="190" w:line="393" w:lineRule="auto"/>
        <w:ind w:firstLine="360"/>
        <w:jc w:val="both"/>
        <w:rPr>
          <w:rFonts w:ascii="Times New Roman" w:hAnsi="Times New Roman" w:cs="Times New Roman"/>
          <w:color w:val="000000" w:themeColor="text1"/>
        </w:rPr>
      </w:pPr>
      <w:r w:rsidRPr="00D45022">
        <w:rPr>
          <w:rFonts w:ascii="Times New Roman" w:hAnsi="Times New Roman" w:cs="Times New Roman"/>
          <w:color w:val="000000" w:themeColor="text1"/>
        </w:rPr>
        <w:t xml:space="preserve">All these activities are done in </w:t>
      </w:r>
      <w:r w:rsidRPr="009878A7">
        <w:rPr>
          <w:rFonts w:ascii="Times New Roman" w:hAnsi="Times New Roman" w:cs="Times New Roman"/>
          <w:b/>
          <w:bCs/>
          <w:color w:val="000000" w:themeColor="text1"/>
          <w:spacing w:val="40"/>
        </w:rPr>
        <w:t>Simulink</w:t>
      </w:r>
      <w:r w:rsidRPr="00D45022">
        <w:rPr>
          <w:rFonts w:ascii="Times New Roman" w:hAnsi="Times New Roman" w:cs="Times New Roman"/>
          <w:color w:val="000000" w:themeColor="text1"/>
        </w:rPr>
        <w:t xml:space="preserve"> environment with an integrated view and integrated tool chain. Now we can define our requirement in any tool. It might be </w:t>
      </w:r>
      <w:r w:rsidR="00A34A85" w:rsidRPr="00D45022">
        <w:rPr>
          <w:rFonts w:ascii="Times New Roman" w:hAnsi="Times New Roman" w:cs="Times New Roman"/>
          <w:color w:val="000000" w:themeColor="text1"/>
        </w:rPr>
        <w:t>Word;</w:t>
      </w:r>
      <w:r w:rsidRPr="00D45022">
        <w:rPr>
          <w:rFonts w:ascii="Times New Roman" w:hAnsi="Times New Roman" w:cs="Times New Roman"/>
          <w:color w:val="000000" w:themeColor="text1"/>
        </w:rPr>
        <w:t xml:space="preserve"> it might be Excel sheet where we want to use it. Simulink also provide the same environment, what we call the Simulink requirements. In Simulink requirements, we can import our requirement in our design environment, which is Simulink and System</w:t>
      </w:r>
      <w:r w:rsidRPr="00D45022">
        <w:rPr>
          <w:rFonts w:ascii="Times New Roman" w:hAnsi="Times New Roman" w:cs="Times New Roman"/>
          <w:color w:val="000000" w:themeColor="text1"/>
        </w:rPr>
        <w:fldChar w:fldCharType="begin"/>
      </w:r>
      <w:r w:rsidRPr="00D45022">
        <w:rPr>
          <w:rFonts w:ascii="Times New Roman" w:hAnsi="Times New Roman" w:cs="Times New Roman"/>
          <w:color w:val="000000" w:themeColor="text1"/>
        </w:rPr>
        <w:instrText xml:space="preserve"> XE "System" </w:instrText>
      </w:r>
      <w:r w:rsidRPr="00D45022">
        <w:rPr>
          <w:rFonts w:ascii="Times New Roman" w:hAnsi="Times New Roman" w:cs="Times New Roman"/>
          <w:color w:val="000000" w:themeColor="text1"/>
        </w:rPr>
        <w:fldChar w:fldCharType="end"/>
      </w:r>
      <w:r w:rsidRPr="00D45022">
        <w:rPr>
          <w:rFonts w:ascii="Times New Roman" w:hAnsi="Times New Roman" w:cs="Times New Roman"/>
          <w:color w:val="000000" w:themeColor="text1"/>
        </w:rPr>
        <w:t xml:space="preserve"> Composer, or we can alter our</w:t>
      </w:r>
      <w:r w:rsidRPr="00C725FC">
        <w:rPr>
          <w:rFonts w:ascii="Times New Roman" w:hAnsi="Times New Roman" w:cs="Times New Roman"/>
          <w:color w:val="000000" w:themeColor="text1"/>
        </w:rPr>
        <w:t xml:space="preserve"> own requirements or we can edit all the important requirements. Everything can be done in the single environment. we can </w:t>
      </w:r>
      <w:r w:rsidR="00D45022" w:rsidRPr="00C725FC">
        <w:rPr>
          <w:rFonts w:ascii="Times New Roman" w:hAnsi="Times New Roman" w:cs="Times New Roman"/>
          <w:color w:val="000000" w:themeColor="text1"/>
        </w:rPr>
        <w:t>find</w:t>
      </w:r>
      <w:r w:rsidRPr="00C725FC">
        <w:rPr>
          <w:rFonts w:ascii="Times New Roman" w:hAnsi="Times New Roman" w:cs="Times New Roman"/>
          <w:color w:val="000000" w:themeColor="text1"/>
        </w:rPr>
        <w:t xml:space="preserve"> in an interface of Simulink requirements. If we go, we have a hierarchical requirement </w:t>
      </w:r>
      <w:r w:rsidRPr="00C725FC">
        <w:rPr>
          <w:rFonts w:ascii="Times New Roman" w:hAnsi="Times New Roman" w:cs="Times New Roman"/>
          <w:color w:val="000000" w:themeColor="text1"/>
        </w:rPr>
        <w:lastRenderedPageBreak/>
        <w:t xml:space="preserve">where we are showing the stakeholder need of the System to plan </w:t>
      </w:r>
      <w:r w:rsidR="00D45022">
        <w:rPr>
          <w:rFonts w:ascii="Times New Roman" w:hAnsi="Times New Roman" w:cs="Times New Roman"/>
          <w:color w:val="000000" w:themeColor="text1"/>
        </w:rPr>
        <w:t>i</w:t>
      </w:r>
      <w:r w:rsidRPr="00C725FC">
        <w:rPr>
          <w:rFonts w:ascii="Times New Roman" w:hAnsi="Times New Roman" w:cs="Times New Roman"/>
          <w:color w:val="000000" w:themeColor="text1"/>
        </w:rPr>
        <w:t xml:space="preserve">nter </w:t>
      </w:r>
      <w:r w:rsidR="00D45022">
        <w:rPr>
          <w:rFonts w:ascii="Times New Roman" w:hAnsi="Times New Roman" w:cs="Times New Roman"/>
          <w:color w:val="000000" w:themeColor="text1"/>
        </w:rPr>
        <w:t>s</w:t>
      </w:r>
      <w:r w:rsidRPr="00C725FC">
        <w:rPr>
          <w:rFonts w:ascii="Times New Roman" w:hAnsi="Times New Roman" w:cs="Times New Roman"/>
          <w:color w:val="000000" w:themeColor="text1"/>
        </w:rPr>
        <w:t xml:space="preserve">ervice </w:t>
      </w:r>
      <w:r w:rsidR="00D45022">
        <w:rPr>
          <w:rFonts w:ascii="Times New Roman" w:hAnsi="Times New Roman" w:cs="Times New Roman"/>
          <w:color w:val="000000" w:themeColor="text1"/>
        </w:rPr>
        <w:t>o</w:t>
      </w:r>
      <w:r w:rsidRPr="00C725FC">
        <w:rPr>
          <w:rFonts w:ascii="Times New Roman" w:hAnsi="Times New Roman" w:cs="Times New Roman"/>
          <w:color w:val="000000" w:themeColor="text1"/>
        </w:rPr>
        <w:t xml:space="preserve">peration, as well as we captured that it should fit into the light weight mathematical computing package. </w:t>
      </w:r>
    </w:p>
    <w:p w14:paraId="1817E3C8" w14:textId="3686D891" w:rsidR="00526043" w:rsidRPr="00C725FC" w:rsidRDefault="00526043" w:rsidP="009878A7">
      <w:pPr>
        <w:spacing w:after="190" w:line="393" w:lineRule="auto"/>
        <w:ind w:firstLine="360"/>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From there, </w:t>
      </w:r>
      <w:r w:rsidR="00D45022" w:rsidRPr="00C725FC">
        <w:rPr>
          <w:rFonts w:ascii="Times New Roman" w:hAnsi="Times New Roman" w:cs="Times New Roman"/>
          <w:color w:val="000000" w:themeColor="text1"/>
        </w:rPr>
        <w:t>we</w:t>
      </w:r>
      <w:r w:rsidRPr="00C725FC">
        <w:rPr>
          <w:rFonts w:ascii="Times New Roman" w:hAnsi="Times New Roman" w:cs="Times New Roman"/>
          <w:color w:val="000000" w:themeColor="text1"/>
        </w:rPr>
        <w:t xml:space="preserve"> have the </w:t>
      </w:r>
      <w:r w:rsidRPr="00D45022">
        <w:rPr>
          <w:rFonts w:ascii="Times New Roman" w:hAnsi="Times New Roman" w:cs="Times New Roman"/>
          <w:b/>
          <w:bCs/>
          <w:color w:val="000000" w:themeColor="text1"/>
        </w:rPr>
        <w:t xml:space="preserve">System </w:t>
      </w:r>
      <w:r w:rsidR="00D45022">
        <w:rPr>
          <w:rFonts w:ascii="Times New Roman" w:hAnsi="Times New Roman" w:cs="Times New Roman"/>
          <w:b/>
          <w:bCs/>
          <w:color w:val="000000" w:themeColor="text1"/>
        </w:rPr>
        <w:t>C</w:t>
      </w:r>
      <w:r w:rsidRPr="00D45022">
        <w:rPr>
          <w:rFonts w:ascii="Times New Roman" w:hAnsi="Times New Roman" w:cs="Times New Roman"/>
          <w:b/>
          <w:bCs/>
          <w:color w:val="000000" w:themeColor="text1"/>
        </w:rPr>
        <w:t>haracteristics</w:t>
      </w:r>
      <w:r w:rsidRPr="00C725FC">
        <w:rPr>
          <w:rFonts w:ascii="Times New Roman" w:hAnsi="Times New Roman" w:cs="Times New Roman"/>
          <w:color w:val="000000" w:themeColor="text1"/>
        </w:rPr>
        <w:t xml:space="preserve">, like the System should be able to plan an integrated operation participated by all services. It should be of strategic or operational level planning. </w:t>
      </w:r>
      <w:r w:rsidR="00D45022" w:rsidRPr="00C725FC">
        <w:rPr>
          <w:rFonts w:ascii="Times New Roman" w:hAnsi="Times New Roman" w:cs="Times New Roman"/>
          <w:color w:val="000000" w:themeColor="text1"/>
        </w:rPr>
        <w:t>So,</w:t>
      </w:r>
      <w:r w:rsidRPr="00C725FC">
        <w:rPr>
          <w:rFonts w:ascii="Times New Roman" w:hAnsi="Times New Roman" w:cs="Times New Roman"/>
          <w:color w:val="000000" w:themeColor="text1"/>
        </w:rPr>
        <w:t xml:space="preserve"> whatever the requirement to capture in any tool or in any format we can capture it inside the Simulink requirements or import it inside the Simulink requirements. Why we are doing it? So that we can have requirement and design and architecture in the single environment. What is the benefit of it? </w:t>
      </w:r>
      <w:r w:rsidR="00D45022" w:rsidRPr="00C725FC">
        <w:rPr>
          <w:rFonts w:ascii="Times New Roman" w:hAnsi="Times New Roman" w:cs="Times New Roman"/>
          <w:color w:val="000000" w:themeColor="text1"/>
        </w:rPr>
        <w:t>So,</w:t>
      </w:r>
      <w:r w:rsidRPr="00C725FC">
        <w:rPr>
          <w:rFonts w:ascii="Times New Roman" w:hAnsi="Times New Roman" w:cs="Times New Roman"/>
          <w:color w:val="000000" w:themeColor="text1"/>
        </w:rPr>
        <w:t xml:space="preserve"> once we have the requirements ready, whether it is in our tool, a third-party tool, or in the Simulink environment, the next phase of the activity is defining the actual architecture.</w:t>
      </w:r>
    </w:p>
    <w:p w14:paraId="67A106B4" w14:textId="77777777" w:rsidR="003D3C2D" w:rsidRDefault="003D3C2D" w:rsidP="00526043">
      <w:pPr>
        <w:spacing w:after="190" w:line="393" w:lineRule="auto"/>
        <w:ind w:right="68"/>
        <w:jc w:val="both"/>
        <w:rPr>
          <w:rFonts w:ascii="Times New Roman" w:hAnsi="Times New Roman" w:cs="Times New Roman"/>
          <w:color w:val="000000" w:themeColor="text1"/>
        </w:rPr>
        <w:sectPr w:rsidR="003D3C2D" w:rsidSect="000C7341">
          <w:pgSz w:w="5954" w:h="8420" w:code="9"/>
          <w:pgMar w:top="709" w:right="567" w:bottom="851" w:left="567" w:header="283" w:footer="283" w:gutter="0"/>
          <w:pgBorders w:offsetFrom="page">
            <w:top w:val="single" w:sz="4" w:space="1" w:color="auto"/>
            <w:left w:val="single" w:sz="4" w:space="1" w:color="auto"/>
            <w:bottom w:val="single" w:sz="4" w:space="1" w:color="auto"/>
            <w:right w:val="single" w:sz="4" w:space="1" w:color="auto"/>
          </w:pgBorders>
          <w:cols w:space="708"/>
          <w:docGrid w:linePitch="360"/>
        </w:sectPr>
      </w:pPr>
    </w:p>
    <w:p w14:paraId="1CA96FDD" w14:textId="77777777" w:rsidR="003D3C2D" w:rsidRDefault="00526043" w:rsidP="003D3C2D">
      <w:pPr>
        <w:spacing w:after="190" w:line="393" w:lineRule="auto"/>
        <w:ind w:right="68"/>
        <w:jc w:val="both"/>
        <w:rPr>
          <w:rFonts w:ascii="Times New Roman" w:hAnsi="Times New Roman" w:cs="Times New Roman"/>
          <w:color w:val="000000" w:themeColor="text1"/>
        </w:rPr>
        <w:sectPr w:rsidR="003D3C2D" w:rsidSect="000C7341">
          <w:pgSz w:w="8420" w:h="5954" w:orient="landscape" w:code="9"/>
          <w:pgMar w:top="567" w:right="340" w:bottom="720" w:left="567" w:header="284" w:footer="284" w:gutter="0"/>
          <w:pgBorders w:offsetFrom="page">
            <w:top w:val="single" w:sz="4" w:space="1" w:color="auto"/>
            <w:left w:val="single" w:sz="4" w:space="1" w:color="auto"/>
            <w:bottom w:val="single" w:sz="4" w:space="1" w:color="auto"/>
            <w:right w:val="single" w:sz="4" w:space="1" w:color="auto"/>
          </w:pgBorders>
          <w:cols w:space="708"/>
          <w:docGrid w:linePitch="360"/>
        </w:sectPr>
      </w:pPr>
      <w:r w:rsidRPr="00C725FC">
        <w:rPr>
          <w:rFonts w:ascii="Times New Roman" w:hAnsi="Times New Roman" w:cs="Times New Roman"/>
          <w:noProof/>
          <w:color w:val="000000" w:themeColor="text1"/>
        </w:rPr>
        <w:lastRenderedPageBreak/>
        <mc:AlternateContent>
          <mc:Choice Requires="wpg">
            <w:drawing>
              <wp:anchor distT="0" distB="0" distL="114300" distR="114300" simplePos="0" relativeHeight="251388416" behindDoc="0" locked="0" layoutInCell="1" allowOverlap="1" wp14:anchorId="686D9228" wp14:editId="56813204">
                <wp:simplePos x="0" y="0"/>
                <wp:positionH relativeFrom="page">
                  <wp:posOffset>540689</wp:posOffset>
                </wp:positionH>
                <wp:positionV relativeFrom="paragraph">
                  <wp:posOffset>-126724</wp:posOffset>
                </wp:positionV>
                <wp:extent cx="4333461" cy="2735249"/>
                <wp:effectExtent l="0" t="0" r="0" b="8255"/>
                <wp:wrapNone/>
                <wp:docPr id="78852" name="Group 78852"/>
                <wp:cNvGraphicFramePr/>
                <a:graphic xmlns:a="http://schemas.openxmlformats.org/drawingml/2006/main">
                  <a:graphicData uri="http://schemas.microsoft.com/office/word/2010/wordprocessingGroup">
                    <wpg:wgp>
                      <wpg:cNvGrpSpPr/>
                      <wpg:grpSpPr>
                        <a:xfrm>
                          <a:off x="0" y="0"/>
                          <a:ext cx="4333461" cy="2735249"/>
                          <a:chOff x="-127434" y="-925971"/>
                          <a:chExt cx="6393119" cy="6874013"/>
                        </a:xfrm>
                      </wpg:grpSpPr>
                      <pic:pic xmlns:pic="http://schemas.openxmlformats.org/drawingml/2006/picture">
                        <pic:nvPicPr>
                          <pic:cNvPr id="52230" name="Picture 52230"/>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127434" y="-925971"/>
                            <a:ext cx="6393119" cy="6334484"/>
                          </a:xfrm>
                          <a:prstGeom prst="rect">
                            <a:avLst/>
                          </a:prstGeom>
                        </pic:spPr>
                      </pic:pic>
                      <wps:wsp>
                        <wps:cNvPr id="51" name="Text Box 51"/>
                        <wps:cNvSpPr txBox="1"/>
                        <wps:spPr>
                          <a:xfrm>
                            <a:off x="311198" y="5472725"/>
                            <a:ext cx="5767070" cy="475317"/>
                          </a:xfrm>
                          <a:prstGeom prst="rect">
                            <a:avLst/>
                          </a:prstGeom>
                          <a:solidFill>
                            <a:prstClr val="white"/>
                          </a:solidFill>
                          <a:ln>
                            <a:noFill/>
                          </a:ln>
                        </wps:spPr>
                        <wps:txbx>
                          <w:txbxContent>
                            <w:p w14:paraId="66465A29" w14:textId="246B40EB" w:rsidR="00526043" w:rsidRPr="00EC6921" w:rsidRDefault="00526043" w:rsidP="00526043">
                              <w:pPr>
                                <w:pStyle w:val="Caption"/>
                                <w:jc w:val="center"/>
                                <w:rPr>
                                  <w:rFonts w:ascii="Times New Roman" w:hAnsi="Times New Roman" w:cs="Times New Roman"/>
                                  <w:i w:val="0"/>
                                  <w:iCs w:val="0"/>
                                  <w:color w:val="000000" w:themeColor="text1"/>
                                  <w:sz w:val="20"/>
                                  <w:szCs w:val="20"/>
                                </w:rPr>
                              </w:pPr>
                              <w:bookmarkStart w:id="34" w:name="_Toc119670385"/>
                              <w:r w:rsidRPr="00EC6921">
                                <w:rPr>
                                  <w:rFonts w:ascii="Times New Roman" w:hAnsi="Times New Roman" w:cs="Times New Roman"/>
                                  <w:i w:val="0"/>
                                  <w:iCs w:val="0"/>
                                  <w:color w:val="000000" w:themeColor="text1"/>
                                  <w:sz w:val="20"/>
                                  <w:szCs w:val="20"/>
                                </w:rPr>
                                <w:t xml:space="preserve">Figure </w:t>
                              </w:r>
                              <w:r w:rsidRPr="00EC6921">
                                <w:rPr>
                                  <w:rFonts w:ascii="Times New Roman" w:hAnsi="Times New Roman" w:cs="Times New Roman"/>
                                  <w:i w:val="0"/>
                                  <w:iCs w:val="0"/>
                                  <w:color w:val="000000" w:themeColor="text1"/>
                                  <w:sz w:val="20"/>
                                  <w:szCs w:val="20"/>
                                </w:rPr>
                                <w:fldChar w:fldCharType="begin"/>
                              </w:r>
                              <w:r w:rsidRPr="00EC6921">
                                <w:rPr>
                                  <w:rFonts w:ascii="Times New Roman" w:hAnsi="Times New Roman" w:cs="Times New Roman"/>
                                  <w:i w:val="0"/>
                                  <w:iCs w:val="0"/>
                                  <w:color w:val="000000" w:themeColor="text1"/>
                                  <w:sz w:val="20"/>
                                  <w:szCs w:val="20"/>
                                </w:rPr>
                                <w:instrText xml:space="preserve"> SEQ Figure \* ARABIC </w:instrText>
                              </w:r>
                              <w:r w:rsidRPr="00EC6921">
                                <w:rPr>
                                  <w:rFonts w:ascii="Times New Roman" w:hAnsi="Times New Roman" w:cs="Times New Roman"/>
                                  <w:i w:val="0"/>
                                  <w:iCs w:val="0"/>
                                  <w:color w:val="000000" w:themeColor="text1"/>
                                  <w:sz w:val="20"/>
                                  <w:szCs w:val="20"/>
                                </w:rPr>
                                <w:fldChar w:fldCharType="separate"/>
                              </w:r>
                              <w:r w:rsidR="005F6F39">
                                <w:rPr>
                                  <w:rFonts w:ascii="Times New Roman" w:hAnsi="Times New Roman" w:cs="Times New Roman"/>
                                  <w:i w:val="0"/>
                                  <w:iCs w:val="0"/>
                                  <w:noProof/>
                                  <w:color w:val="000000" w:themeColor="text1"/>
                                  <w:sz w:val="20"/>
                                  <w:szCs w:val="20"/>
                                </w:rPr>
                                <w:t>13</w:t>
                              </w:r>
                              <w:r w:rsidRPr="00EC6921">
                                <w:rPr>
                                  <w:rFonts w:ascii="Times New Roman" w:hAnsi="Times New Roman" w:cs="Times New Roman"/>
                                  <w:i w:val="0"/>
                                  <w:iCs w:val="0"/>
                                  <w:color w:val="000000" w:themeColor="text1"/>
                                  <w:sz w:val="20"/>
                                  <w:szCs w:val="20"/>
                                </w:rPr>
                                <w:fldChar w:fldCharType="end"/>
                              </w:r>
                              <w:r w:rsidRPr="00EC6921">
                                <w:rPr>
                                  <w:rFonts w:ascii="Times New Roman" w:hAnsi="Times New Roman" w:cs="Times New Roman"/>
                                  <w:i w:val="0"/>
                                  <w:iCs w:val="0"/>
                                  <w:color w:val="000000" w:themeColor="text1"/>
                                  <w:sz w:val="20"/>
                                  <w:szCs w:val="20"/>
                                </w:rPr>
                                <w:t xml:space="preserve">. Requirement </w:t>
                              </w:r>
                              <w:r w:rsidR="00A34A85">
                                <w:rPr>
                                  <w:rFonts w:ascii="Times New Roman" w:hAnsi="Times New Roman" w:cs="Times New Roman"/>
                                  <w:i w:val="0"/>
                                  <w:iCs w:val="0"/>
                                  <w:color w:val="000000" w:themeColor="text1"/>
                                  <w:sz w:val="20"/>
                                  <w:szCs w:val="20"/>
                                </w:rPr>
                                <w:t>a</w:t>
                              </w:r>
                              <w:r w:rsidRPr="00EC6921">
                                <w:rPr>
                                  <w:rFonts w:ascii="Times New Roman" w:hAnsi="Times New Roman" w:cs="Times New Roman"/>
                                  <w:i w:val="0"/>
                                  <w:iCs w:val="0"/>
                                  <w:color w:val="000000" w:themeColor="text1"/>
                                  <w:sz w:val="20"/>
                                  <w:szCs w:val="20"/>
                                </w:rPr>
                                <w:t xml:space="preserve">nalysis of the </w:t>
                              </w:r>
                              <w:r w:rsidR="00A34A85">
                                <w:rPr>
                                  <w:rFonts w:ascii="Times New Roman" w:hAnsi="Times New Roman" w:cs="Times New Roman"/>
                                  <w:i w:val="0"/>
                                  <w:iCs w:val="0"/>
                                  <w:color w:val="000000" w:themeColor="text1"/>
                                  <w:sz w:val="20"/>
                                  <w:szCs w:val="20"/>
                                </w:rPr>
                                <w:t>s</w:t>
                              </w:r>
                              <w:r w:rsidRPr="00EC6921">
                                <w:rPr>
                                  <w:rFonts w:ascii="Times New Roman" w:hAnsi="Times New Roman" w:cs="Times New Roman"/>
                                  <w:i w:val="0"/>
                                  <w:iCs w:val="0"/>
                                  <w:color w:val="000000" w:themeColor="text1"/>
                                  <w:sz w:val="20"/>
                                  <w:szCs w:val="20"/>
                                </w:rPr>
                                <w:t>ystem</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6D9228" id="Group 78852" o:spid="_x0000_s1058" style="position:absolute;left:0;text-align:left;margin-left:42.55pt;margin-top:-10pt;width:341.2pt;height:215.35pt;z-index:251388416;mso-position-horizontal-relative:page;mso-width-relative:margin;mso-height-relative:margin" coordorigin="-1274,-9259" coordsize="63931,68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">
                <v:shape id="Picture 52230" o:spid="_x0000_s1059" type="#_x0000_t75" style="position:absolute;left:-1274;top:-9259;width:63930;height:63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">
                  <v:imagedata r:id="rId43" o:title=""/>
                </v:shape>
                <v:shape id="Text Box 51" o:spid="_x0000_s1060" type="#_x0000_t202" style="position:absolute;left:3111;top:54727;width:57671;height:4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gFxAAAANsAAAAPAAAAZHJzL2Rvd25yZXYueG1sRI9PawIx&#10;FMTvQr9DeAUvUrMuK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GAEyAXEAAAA2wAAAA8A&#10;AAAAAAAAAAAAAAAABwIAAGRycy9kb3ducmV2LnhtbFBLBQYAAAAAAwADALcAAAD4AgAAAAA=&#10;" stroked="f">
                  <v:textbox inset="0,0,0,0">
                    <w:txbxContent>
                      <w:p w14:paraId="66465A29" w14:textId="246B40EB" w:rsidR="00526043" w:rsidRPr="00EC6921" w:rsidRDefault="00526043" w:rsidP="00526043">
                        <w:pPr>
                          <w:pStyle w:val="Caption"/>
                          <w:jc w:val="center"/>
                          <w:rPr>
                            <w:rFonts w:ascii="Times New Roman" w:hAnsi="Times New Roman" w:cs="Times New Roman"/>
                            <w:i w:val="0"/>
                            <w:iCs w:val="0"/>
                            <w:color w:val="000000" w:themeColor="text1"/>
                            <w:sz w:val="20"/>
                            <w:szCs w:val="20"/>
                          </w:rPr>
                        </w:pPr>
                        <w:bookmarkStart w:id="35" w:name="_Toc119670385"/>
                        <w:r w:rsidRPr="00EC6921">
                          <w:rPr>
                            <w:rFonts w:ascii="Times New Roman" w:hAnsi="Times New Roman" w:cs="Times New Roman"/>
                            <w:i w:val="0"/>
                            <w:iCs w:val="0"/>
                            <w:color w:val="000000" w:themeColor="text1"/>
                            <w:sz w:val="20"/>
                            <w:szCs w:val="20"/>
                          </w:rPr>
                          <w:t xml:space="preserve">Figure </w:t>
                        </w:r>
                        <w:r w:rsidRPr="00EC6921">
                          <w:rPr>
                            <w:rFonts w:ascii="Times New Roman" w:hAnsi="Times New Roman" w:cs="Times New Roman"/>
                            <w:i w:val="0"/>
                            <w:iCs w:val="0"/>
                            <w:color w:val="000000" w:themeColor="text1"/>
                            <w:sz w:val="20"/>
                            <w:szCs w:val="20"/>
                          </w:rPr>
                          <w:fldChar w:fldCharType="begin"/>
                        </w:r>
                        <w:r w:rsidRPr="00EC6921">
                          <w:rPr>
                            <w:rFonts w:ascii="Times New Roman" w:hAnsi="Times New Roman" w:cs="Times New Roman"/>
                            <w:i w:val="0"/>
                            <w:iCs w:val="0"/>
                            <w:color w:val="000000" w:themeColor="text1"/>
                            <w:sz w:val="20"/>
                            <w:szCs w:val="20"/>
                          </w:rPr>
                          <w:instrText xml:space="preserve"> SEQ Figure \* ARABIC </w:instrText>
                        </w:r>
                        <w:r w:rsidRPr="00EC6921">
                          <w:rPr>
                            <w:rFonts w:ascii="Times New Roman" w:hAnsi="Times New Roman" w:cs="Times New Roman"/>
                            <w:i w:val="0"/>
                            <w:iCs w:val="0"/>
                            <w:color w:val="000000" w:themeColor="text1"/>
                            <w:sz w:val="20"/>
                            <w:szCs w:val="20"/>
                          </w:rPr>
                          <w:fldChar w:fldCharType="separate"/>
                        </w:r>
                        <w:r w:rsidR="005F6F39">
                          <w:rPr>
                            <w:rFonts w:ascii="Times New Roman" w:hAnsi="Times New Roman" w:cs="Times New Roman"/>
                            <w:i w:val="0"/>
                            <w:iCs w:val="0"/>
                            <w:noProof/>
                            <w:color w:val="000000" w:themeColor="text1"/>
                            <w:sz w:val="20"/>
                            <w:szCs w:val="20"/>
                          </w:rPr>
                          <w:t>13</w:t>
                        </w:r>
                        <w:r w:rsidRPr="00EC6921">
                          <w:rPr>
                            <w:rFonts w:ascii="Times New Roman" w:hAnsi="Times New Roman" w:cs="Times New Roman"/>
                            <w:i w:val="0"/>
                            <w:iCs w:val="0"/>
                            <w:color w:val="000000" w:themeColor="text1"/>
                            <w:sz w:val="20"/>
                            <w:szCs w:val="20"/>
                          </w:rPr>
                          <w:fldChar w:fldCharType="end"/>
                        </w:r>
                        <w:r w:rsidRPr="00EC6921">
                          <w:rPr>
                            <w:rFonts w:ascii="Times New Roman" w:hAnsi="Times New Roman" w:cs="Times New Roman"/>
                            <w:i w:val="0"/>
                            <w:iCs w:val="0"/>
                            <w:color w:val="000000" w:themeColor="text1"/>
                            <w:sz w:val="20"/>
                            <w:szCs w:val="20"/>
                          </w:rPr>
                          <w:t xml:space="preserve">. Requirement </w:t>
                        </w:r>
                        <w:r w:rsidR="00A34A85">
                          <w:rPr>
                            <w:rFonts w:ascii="Times New Roman" w:hAnsi="Times New Roman" w:cs="Times New Roman"/>
                            <w:i w:val="0"/>
                            <w:iCs w:val="0"/>
                            <w:color w:val="000000" w:themeColor="text1"/>
                            <w:sz w:val="20"/>
                            <w:szCs w:val="20"/>
                          </w:rPr>
                          <w:t>a</w:t>
                        </w:r>
                        <w:r w:rsidRPr="00EC6921">
                          <w:rPr>
                            <w:rFonts w:ascii="Times New Roman" w:hAnsi="Times New Roman" w:cs="Times New Roman"/>
                            <w:i w:val="0"/>
                            <w:iCs w:val="0"/>
                            <w:color w:val="000000" w:themeColor="text1"/>
                            <w:sz w:val="20"/>
                            <w:szCs w:val="20"/>
                          </w:rPr>
                          <w:t xml:space="preserve">nalysis of the </w:t>
                        </w:r>
                        <w:r w:rsidR="00A34A85">
                          <w:rPr>
                            <w:rFonts w:ascii="Times New Roman" w:hAnsi="Times New Roman" w:cs="Times New Roman"/>
                            <w:i w:val="0"/>
                            <w:iCs w:val="0"/>
                            <w:color w:val="000000" w:themeColor="text1"/>
                            <w:sz w:val="20"/>
                            <w:szCs w:val="20"/>
                          </w:rPr>
                          <w:t>s</w:t>
                        </w:r>
                        <w:r w:rsidRPr="00EC6921">
                          <w:rPr>
                            <w:rFonts w:ascii="Times New Roman" w:hAnsi="Times New Roman" w:cs="Times New Roman"/>
                            <w:i w:val="0"/>
                            <w:iCs w:val="0"/>
                            <w:color w:val="000000" w:themeColor="text1"/>
                            <w:sz w:val="20"/>
                            <w:szCs w:val="20"/>
                          </w:rPr>
                          <w:t>ystem</w:t>
                        </w:r>
                        <w:bookmarkEnd w:id="35"/>
                      </w:p>
                    </w:txbxContent>
                  </v:textbox>
                </v:shape>
                <w10:wrap anchorx="page"/>
              </v:group>
            </w:pict>
          </mc:Fallback>
        </mc:AlternateContent>
      </w:r>
    </w:p>
    <w:p w14:paraId="73B70591" w14:textId="77777777" w:rsidR="00E87F10" w:rsidRDefault="00526043" w:rsidP="009426A9">
      <w:pPr>
        <w:tabs>
          <w:tab w:val="left" w:pos="4820"/>
        </w:tabs>
        <w:spacing w:after="190" w:line="393" w:lineRule="auto"/>
        <w:jc w:val="both"/>
        <w:rPr>
          <w:rFonts w:ascii="Times New Roman" w:hAnsi="Times New Roman" w:cs="Times New Roman"/>
          <w:color w:val="000000" w:themeColor="text1"/>
        </w:rPr>
      </w:pPr>
      <w:r w:rsidRPr="00C725FC">
        <w:rPr>
          <w:rFonts w:ascii="Times New Roman" w:hAnsi="Times New Roman" w:cs="Times New Roman"/>
          <w:color w:val="000000" w:themeColor="text1"/>
        </w:rPr>
        <w:lastRenderedPageBreak/>
        <w:t xml:space="preserve">Now at very high level, as we have mentioned that we have three </w:t>
      </w:r>
      <w:r w:rsidRPr="00E87F10">
        <w:rPr>
          <w:rFonts w:ascii="Times New Roman" w:hAnsi="Times New Roman" w:cs="Times New Roman"/>
          <w:b/>
          <w:bCs/>
          <w:color w:val="000000" w:themeColor="text1"/>
          <w:spacing w:val="40"/>
        </w:rPr>
        <w:t>components</w:t>
      </w:r>
      <w:r w:rsidRPr="00C725FC">
        <w:rPr>
          <w:rFonts w:ascii="Times New Roman" w:hAnsi="Times New Roman" w:cs="Times New Roman"/>
          <w:color w:val="000000" w:themeColor="text1"/>
        </w:rPr>
        <w:t xml:space="preserve">-- CDS, IDS, and SHQs. </w:t>
      </w:r>
      <w:r w:rsidR="00D45022" w:rsidRPr="00C725FC">
        <w:rPr>
          <w:rFonts w:ascii="Times New Roman" w:hAnsi="Times New Roman" w:cs="Times New Roman"/>
          <w:color w:val="000000" w:themeColor="text1"/>
        </w:rPr>
        <w:t>And</w:t>
      </w:r>
      <w:r w:rsidR="00D45022" w:rsidRPr="00C725FC">
        <w:rPr>
          <w:rFonts w:ascii="Times New Roman" w:hAnsi="Times New Roman" w:cs="Times New Roman"/>
          <w:noProof/>
          <w:color w:val="000000" w:themeColor="text1"/>
        </w:rPr>
        <w:t xml:space="preserve"> </w:t>
      </w:r>
      <w:r w:rsidR="00D45022" w:rsidRPr="00C725FC">
        <w:rPr>
          <w:rFonts w:ascii="Times New Roman" w:hAnsi="Times New Roman" w:cs="Times New Roman"/>
          <w:color w:val="000000" w:themeColor="text1"/>
        </w:rPr>
        <w:t>Formation</w:t>
      </w:r>
      <w:r w:rsidRPr="00C725FC">
        <w:rPr>
          <w:rFonts w:ascii="Times New Roman" w:hAnsi="Times New Roman" w:cs="Times New Roman"/>
          <w:color w:val="000000" w:themeColor="text1"/>
        </w:rPr>
        <w:t xml:space="preserve"> and IND interacting with each other. How are we going to represent that part, represent that </w:t>
      </w:r>
      <w:r w:rsidR="00D45022">
        <w:rPr>
          <w:rFonts w:ascii="Times New Roman" w:hAnsi="Times New Roman" w:cs="Times New Roman"/>
          <w:color w:val="000000" w:themeColor="text1"/>
        </w:rPr>
        <w:t xml:space="preserve">in the </w:t>
      </w:r>
      <w:r w:rsidRPr="00C725FC">
        <w:rPr>
          <w:rFonts w:ascii="Times New Roman" w:hAnsi="Times New Roman" w:cs="Times New Roman"/>
          <w:color w:val="000000" w:themeColor="text1"/>
        </w:rPr>
        <w:t xml:space="preserve">architecture? </w:t>
      </w:r>
      <w:r w:rsidR="00D45022" w:rsidRPr="00C725FC">
        <w:rPr>
          <w:rFonts w:ascii="Times New Roman" w:hAnsi="Times New Roman" w:cs="Times New Roman"/>
          <w:color w:val="000000" w:themeColor="text1"/>
        </w:rPr>
        <w:t>So,</w:t>
      </w:r>
      <w:r w:rsidRPr="00C725FC">
        <w:rPr>
          <w:rFonts w:ascii="Times New Roman" w:hAnsi="Times New Roman" w:cs="Times New Roman"/>
          <w:color w:val="000000" w:themeColor="text1"/>
        </w:rPr>
        <w:t xml:space="preserve"> the environment that we see is called System</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"System"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Composer. What do we have to do is just thread and create a box which represent our Formation and IND, as well as our CDS, IDS and </w:t>
      </w:r>
      <w:r w:rsidR="00D45022" w:rsidRPr="00C725FC">
        <w:rPr>
          <w:rFonts w:ascii="Times New Roman" w:hAnsi="Times New Roman" w:cs="Times New Roman"/>
          <w:color w:val="000000" w:themeColor="text1"/>
        </w:rPr>
        <w:t>SHQ?</w:t>
      </w:r>
      <w:r w:rsidRPr="00C725FC">
        <w:rPr>
          <w:rFonts w:ascii="Times New Roman" w:hAnsi="Times New Roman" w:cs="Times New Roman"/>
          <w:color w:val="000000" w:themeColor="text1"/>
        </w:rPr>
        <w:t xml:space="preserve"> Then we will specify that there will be one command moving from SHQ to Formation and IND. </w:t>
      </w:r>
      <w:proofErr w:type="gramStart"/>
      <w:r w:rsidRPr="00C725FC">
        <w:rPr>
          <w:rFonts w:ascii="Times New Roman" w:hAnsi="Times New Roman" w:cs="Times New Roman"/>
          <w:color w:val="000000" w:themeColor="text1"/>
        </w:rPr>
        <w:t>Let's</w:t>
      </w:r>
      <w:proofErr w:type="gramEnd"/>
      <w:r w:rsidRPr="00C725FC">
        <w:rPr>
          <w:rFonts w:ascii="Times New Roman" w:hAnsi="Times New Roman" w:cs="Times New Roman"/>
          <w:color w:val="000000" w:themeColor="text1"/>
        </w:rPr>
        <w:t xml:space="preserve"> called </w:t>
      </w:r>
      <w:r w:rsidR="00D45022" w:rsidRPr="00C725FC">
        <w:rPr>
          <w:rFonts w:ascii="Times New Roman" w:hAnsi="Times New Roman" w:cs="Times New Roman"/>
          <w:color w:val="000000" w:themeColor="text1"/>
        </w:rPr>
        <w:t>those commands</w:t>
      </w:r>
      <w:r w:rsidRPr="00C725FC">
        <w:rPr>
          <w:rFonts w:ascii="Times New Roman" w:hAnsi="Times New Roman" w:cs="Times New Roman"/>
          <w:color w:val="000000" w:themeColor="text1"/>
        </w:rPr>
        <w:t xml:space="preserve">. And then the FORMATION and IND will be sending the scenario specific operational data back to the Command Centers. It is as simple as that. </w:t>
      </w:r>
    </w:p>
    <w:p w14:paraId="38726E57" w14:textId="77777777" w:rsidR="00536575" w:rsidRDefault="00526043" w:rsidP="00E87F10">
      <w:pPr>
        <w:tabs>
          <w:tab w:val="left" w:pos="4820"/>
        </w:tabs>
        <w:spacing w:after="190" w:line="393" w:lineRule="auto"/>
        <w:ind w:firstLine="270"/>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Now we can go inside the SHQ and start designing the operations inside the Army </w:t>
      </w:r>
      <w:proofErr w:type="spellStart"/>
      <w:r w:rsidRPr="00C725FC">
        <w:rPr>
          <w:rFonts w:ascii="Times New Roman" w:hAnsi="Times New Roman" w:cs="Times New Roman"/>
          <w:color w:val="000000" w:themeColor="text1"/>
        </w:rPr>
        <w:t>Hq</w:t>
      </w:r>
      <w:proofErr w:type="spellEnd"/>
      <w:r w:rsidRPr="00C725FC">
        <w:rPr>
          <w:rFonts w:ascii="Times New Roman" w:hAnsi="Times New Roman" w:cs="Times New Roman"/>
          <w:color w:val="000000" w:themeColor="text1"/>
        </w:rPr>
        <w:t xml:space="preserve">, Naval </w:t>
      </w:r>
      <w:proofErr w:type="spellStart"/>
      <w:r w:rsidRPr="00C725FC">
        <w:rPr>
          <w:rFonts w:ascii="Times New Roman" w:hAnsi="Times New Roman" w:cs="Times New Roman"/>
          <w:color w:val="000000" w:themeColor="text1"/>
        </w:rPr>
        <w:t>Hq</w:t>
      </w:r>
      <w:proofErr w:type="spellEnd"/>
      <w:r w:rsidRPr="00C725FC">
        <w:rPr>
          <w:rFonts w:ascii="Times New Roman" w:hAnsi="Times New Roman" w:cs="Times New Roman"/>
          <w:color w:val="000000" w:themeColor="text1"/>
        </w:rPr>
        <w:t xml:space="preserve"> and AirForce </w:t>
      </w:r>
      <w:proofErr w:type="spellStart"/>
      <w:r w:rsidRPr="00C725FC">
        <w:rPr>
          <w:rFonts w:ascii="Times New Roman" w:hAnsi="Times New Roman" w:cs="Times New Roman"/>
          <w:color w:val="000000" w:themeColor="text1"/>
        </w:rPr>
        <w:t>Hq</w:t>
      </w:r>
      <w:proofErr w:type="spellEnd"/>
      <w:r w:rsidRPr="00C725FC">
        <w:rPr>
          <w:rFonts w:ascii="Times New Roman" w:hAnsi="Times New Roman" w:cs="Times New Roman"/>
          <w:color w:val="000000" w:themeColor="text1"/>
        </w:rPr>
        <w:t xml:space="preserve">. It is a hierarchical diagram. We can go deep inside </w:t>
      </w:r>
      <w:proofErr w:type="gramStart"/>
      <w:r w:rsidRPr="00C725FC">
        <w:rPr>
          <w:rFonts w:ascii="Times New Roman" w:hAnsi="Times New Roman" w:cs="Times New Roman"/>
          <w:color w:val="000000" w:themeColor="text1"/>
        </w:rPr>
        <w:t>each and every</w:t>
      </w:r>
      <w:proofErr w:type="gramEnd"/>
      <w:r w:rsidRPr="00C725FC">
        <w:rPr>
          <w:rFonts w:ascii="Times New Roman" w:hAnsi="Times New Roman" w:cs="Times New Roman"/>
          <w:color w:val="000000" w:themeColor="text1"/>
        </w:rPr>
        <w:t xml:space="preserve"> component to start designing the architecture for that. At very high level, this is how our overall system will look </w:t>
      </w:r>
      <w:r w:rsidRPr="00C725FC">
        <w:rPr>
          <w:rFonts w:ascii="Times New Roman" w:hAnsi="Times New Roman" w:cs="Times New Roman"/>
          <w:color w:val="000000" w:themeColor="text1"/>
        </w:rPr>
        <w:lastRenderedPageBreak/>
        <w:t xml:space="preserve">like. It is as simple as creating box and connecting the Commands. When we are doing that, these boxes are nothing but what we call components. These are called ports, which are the entry and exit point from those components. And these are the connectors, which represent there is a message or the command of information flowing from one component to the other component. Now we start creating this architecture. Assume that you define the architecture in detail. We can go inside the Army </w:t>
      </w:r>
      <w:proofErr w:type="spellStart"/>
      <w:r w:rsidRPr="00C725FC">
        <w:rPr>
          <w:rFonts w:ascii="Times New Roman" w:hAnsi="Times New Roman" w:cs="Times New Roman"/>
          <w:color w:val="000000" w:themeColor="text1"/>
        </w:rPr>
        <w:t>Hq</w:t>
      </w:r>
      <w:proofErr w:type="spellEnd"/>
      <w:r w:rsidRPr="00C725FC">
        <w:rPr>
          <w:rFonts w:ascii="Times New Roman" w:hAnsi="Times New Roman" w:cs="Times New Roman"/>
          <w:color w:val="000000" w:themeColor="text1"/>
        </w:rPr>
        <w:t xml:space="preserve"> and start defining that there is </w:t>
      </w:r>
      <w:proofErr w:type="gramStart"/>
      <w:r w:rsidRPr="00C725FC">
        <w:rPr>
          <w:rFonts w:ascii="Times New Roman" w:hAnsi="Times New Roman" w:cs="Times New Roman"/>
          <w:color w:val="000000" w:themeColor="text1"/>
        </w:rPr>
        <w:t>a</w:t>
      </w:r>
      <w:proofErr w:type="gramEnd"/>
      <w:r w:rsidRPr="00C725FC">
        <w:rPr>
          <w:rFonts w:ascii="Times New Roman" w:hAnsi="Times New Roman" w:cs="Times New Roman"/>
          <w:color w:val="000000" w:themeColor="text1"/>
        </w:rPr>
        <w:t xml:space="preserve"> </w:t>
      </w:r>
      <w:proofErr w:type="spellStart"/>
      <w:r w:rsidRPr="00C725FC">
        <w:rPr>
          <w:rFonts w:ascii="Times New Roman" w:hAnsi="Times New Roman" w:cs="Times New Roman"/>
          <w:color w:val="000000" w:themeColor="text1"/>
        </w:rPr>
        <w:t>Armour</w:t>
      </w:r>
      <w:proofErr w:type="spellEnd"/>
      <w:r w:rsidRPr="00C725FC">
        <w:rPr>
          <w:rFonts w:ascii="Times New Roman" w:hAnsi="Times New Roman" w:cs="Times New Roman"/>
          <w:color w:val="000000" w:themeColor="text1"/>
        </w:rPr>
        <w:t xml:space="preserve"> Division, there's a Mechanized inf Div, there's an Artillery Regiment, there's a SFF Battalion which is having a special operation Troop, and so on. All </w:t>
      </w:r>
      <w:r w:rsidR="00D45022" w:rsidRPr="00C725FC">
        <w:rPr>
          <w:rFonts w:ascii="Times New Roman" w:hAnsi="Times New Roman" w:cs="Times New Roman"/>
          <w:color w:val="000000" w:themeColor="text1"/>
        </w:rPr>
        <w:t>those components</w:t>
      </w:r>
      <w:r w:rsidRPr="00C725FC">
        <w:rPr>
          <w:rFonts w:ascii="Times New Roman" w:hAnsi="Times New Roman" w:cs="Times New Roman"/>
          <w:color w:val="000000" w:themeColor="text1"/>
        </w:rPr>
        <w:t xml:space="preserve"> We can start defining in the Army </w:t>
      </w:r>
      <w:proofErr w:type="spellStart"/>
      <w:r w:rsidRPr="00C725FC">
        <w:rPr>
          <w:rFonts w:ascii="Times New Roman" w:hAnsi="Times New Roman" w:cs="Times New Roman"/>
          <w:color w:val="000000" w:themeColor="text1"/>
        </w:rPr>
        <w:t>Hq</w:t>
      </w:r>
      <w:proofErr w:type="spellEnd"/>
      <w:r w:rsidRPr="00C725FC">
        <w:rPr>
          <w:rFonts w:ascii="Times New Roman" w:hAnsi="Times New Roman" w:cs="Times New Roman"/>
          <w:color w:val="000000" w:themeColor="text1"/>
        </w:rPr>
        <w:t xml:space="preserve">. </w:t>
      </w:r>
    </w:p>
    <w:p w14:paraId="21F5EB3A" w14:textId="77777777" w:rsidR="00536575" w:rsidRDefault="00536575" w:rsidP="00E87F10">
      <w:pPr>
        <w:tabs>
          <w:tab w:val="left" w:pos="4820"/>
        </w:tabs>
        <w:spacing w:after="190" w:line="393" w:lineRule="auto"/>
        <w:ind w:firstLine="270"/>
        <w:jc w:val="both"/>
        <w:rPr>
          <w:rFonts w:ascii="Times New Roman" w:hAnsi="Times New Roman" w:cs="Times New Roman"/>
          <w:color w:val="000000" w:themeColor="text1"/>
        </w:rPr>
      </w:pPr>
      <w:r>
        <w:rPr>
          <w:rFonts w:ascii="Times New Roman" w:hAnsi="Times New Roman" w:cs="Times New Roman"/>
          <w:color w:val="000000" w:themeColor="text1"/>
        </w:rPr>
        <w:t>T</w:t>
      </w:r>
      <w:r w:rsidR="00526043" w:rsidRPr="00C725FC">
        <w:rPr>
          <w:rFonts w:ascii="Times New Roman" w:hAnsi="Times New Roman" w:cs="Times New Roman"/>
          <w:color w:val="000000" w:themeColor="text1"/>
        </w:rPr>
        <w:t xml:space="preserve">he next phase is to represent which component we added for which requirements. Or which component is satisfying which requirement? And for that, what we do is what we call requirement allocation. </w:t>
      </w:r>
      <w:r w:rsidR="00D45022" w:rsidRPr="00C725FC">
        <w:rPr>
          <w:rFonts w:ascii="Times New Roman" w:hAnsi="Times New Roman" w:cs="Times New Roman"/>
          <w:color w:val="000000" w:themeColor="text1"/>
        </w:rPr>
        <w:t>So,</w:t>
      </w:r>
      <w:r w:rsidR="00526043" w:rsidRPr="00C725FC">
        <w:rPr>
          <w:rFonts w:ascii="Times New Roman" w:hAnsi="Times New Roman" w:cs="Times New Roman"/>
          <w:color w:val="000000" w:themeColor="text1"/>
        </w:rPr>
        <w:t xml:space="preserve"> </w:t>
      </w:r>
      <w:r>
        <w:rPr>
          <w:rFonts w:ascii="Times New Roman" w:hAnsi="Times New Roman" w:cs="Times New Roman"/>
          <w:color w:val="000000" w:themeColor="text1"/>
        </w:rPr>
        <w:t>we</w:t>
      </w:r>
      <w:r w:rsidR="00526043" w:rsidRPr="00C725FC">
        <w:rPr>
          <w:rFonts w:ascii="Times New Roman" w:hAnsi="Times New Roman" w:cs="Times New Roman"/>
          <w:color w:val="000000" w:themeColor="text1"/>
        </w:rPr>
        <w:t xml:space="preserve"> import the </w:t>
      </w:r>
      <w:r w:rsidR="00526043" w:rsidRPr="00C725FC">
        <w:rPr>
          <w:rFonts w:ascii="Times New Roman" w:hAnsi="Times New Roman" w:cs="Times New Roman"/>
          <w:color w:val="000000" w:themeColor="text1"/>
        </w:rPr>
        <w:lastRenderedPageBreak/>
        <w:t xml:space="preserve">requirement inside the Simulink environment. And that exactly we can see just below </w:t>
      </w:r>
      <w:r>
        <w:rPr>
          <w:rFonts w:ascii="Times New Roman" w:hAnsi="Times New Roman" w:cs="Times New Roman"/>
          <w:color w:val="000000" w:themeColor="text1"/>
        </w:rPr>
        <w:t xml:space="preserve">the </w:t>
      </w:r>
      <w:r w:rsidRPr="00C725FC">
        <w:rPr>
          <w:rFonts w:ascii="Times New Roman" w:hAnsi="Times New Roman" w:cs="Times New Roman"/>
          <w:color w:val="000000" w:themeColor="text1"/>
        </w:rPr>
        <w:t>editing</w:t>
      </w:r>
      <w:r w:rsidR="00526043" w:rsidRPr="00C725FC">
        <w:rPr>
          <w:rFonts w:ascii="Times New Roman" w:hAnsi="Times New Roman" w:cs="Times New Roman"/>
          <w:color w:val="000000" w:themeColor="text1"/>
        </w:rPr>
        <w:t xml:space="preserve"> tool. What we </w:t>
      </w:r>
      <w:proofErr w:type="gramStart"/>
      <w:r w:rsidR="00526043" w:rsidRPr="00C725FC">
        <w:rPr>
          <w:rFonts w:ascii="Times New Roman" w:hAnsi="Times New Roman" w:cs="Times New Roman"/>
          <w:color w:val="000000" w:themeColor="text1"/>
        </w:rPr>
        <w:t>have to</w:t>
      </w:r>
      <w:proofErr w:type="gramEnd"/>
      <w:r w:rsidR="00526043" w:rsidRPr="00C725FC">
        <w:rPr>
          <w:rFonts w:ascii="Times New Roman" w:hAnsi="Times New Roman" w:cs="Times New Roman"/>
          <w:color w:val="000000" w:themeColor="text1"/>
        </w:rPr>
        <w:t xml:space="preserve"> do is just drag a requirement and drop it on any of the components. This activity creates a bidirectional traceability between the components inside our design and the requirements. Now these two are connected. And </w:t>
      </w:r>
      <w:proofErr w:type="gramStart"/>
      <w:r w:rsidR="00526043" w:rsidRPr="00C725FC">
        <w:rPr>
          <w:rFonts w:ascii="Times New Roman" w:hAnsi="Times New Roman" w:cs="Times New Roman"/>
          <w:color w:val="000000" w:themeColor="text1"/>
        </w:rPr>
        <w:t>that's</w:t>
      </w:r>
      <w:proofErr w:type="gramEnd"/>
      <w:r w:rsidR="00526043" w:rsidRPr="00C725FC">
        <w:rPr>
          <w:rFonts w:ascii="Times New Roman" w:hAnsi="Times New Roman" w:cs="Times New Roman"/>
          <w:color w:val="000000" w:themeColor="text1"/>
        </w:rPr>
        <w:t xml:space="preserve"> how we can create an allocation between the requirement and the architecture. Now in this case, if we change a requirement, it will immediately highlight a component inside an architecture and will tell us this is the component which will be impacted because of the requirement change. </w:t>
      </w:r>
    </w:p>
    <w:p w14:paraId="23AEF50E" w14:textId="77777777" w:rsidR="00536575" w:rsidRDefault="00D45022" w:rsidP="00E87F10">
      <w:pPr>
        <w:tabs>
          <w:tab w:val="left" w:pos="4820"/>
        </w:tabs>
        <w:spacing w:after="190" w:line="393" w:lineRule="auto"/>
        <w:ind w:firstLine="270"/>
        <w:jc w:val="both"/>
        <w:rPr>
          <w:rFonts w:ascii="Times New Roman" w:hAnsi="Times New Roman" w:cs="Times New Roman"/>
          <w:color w:val="000000" w:themeColor="text1"/>
        </w:rPr>
      </w:pPr>
      <w:r w:rsidRPr="00C725FC">
        <w:rPr>
          <w:rFonts w:ascii="Times New Roman" w:hAnsi="Times New Roman" w:cs="Times New Roman"/>
          <w:color w:val="000000" w:themeColor="text1"/>
        </w:rPr>
        <w:t>So,</w:t>
      </w:r>
      <w:r w:rsidR="00526043" w:rsidRPr="00C725FC">
        <w:rPr>
          <w:rFonts w:ascii="Times New Roman" w:hAnsi="Times New Roman" w:cs="Times New Roman"/>
          <w:color w:val="000000" w:themeColor="text1"/>
        </w:rPr>
        <w:t xml:space="preserve"> if we see an overall view here, through this we can press the system requirement with the architecture using the Simulink requirement tool. At the bottom, we can see the requirements right there just below the editing canvas. And the moment we connect the requirement with the architecture component, we can see that requirement is now visible on </w:t>
      </w:r>
      <w:r w:rsidR="00526043" w:rsidRPr="00C725FC">
        <w:rPr>
          <w:rFonts w:ascii="Times New Roman" w:hAnsi="Times New Roman" w:cs="Times New Roman"/>
          <w:color w:val="000000" w:themeColor="text1"/>
        </w:rPr>
        <w:lastRenderedPageBreak/>
        <w:t xml:space="preserve">the editing canvas with the arrow linking the requirement with the component. Now it is easy for us to review, to audit this whole architecture, to understand which component is implemented for which </w:t>
      </w:r>
      <w:r w:rsidR="00095424">
        <w:rPr>
          <w:rFonts w:ascii="Times New Roman" w:hAnsi="Times New Roman" w:cs="Times New Roman"/>
          <w:color w:val="000000" w:themeColor="text1"/>
        </w:rPr>
        <w:t>Services</w:t>
      </w:r>
      <w:r w:rsidR="00526043" w:rsidRPr="00C725FC">
        <w:rPr>
          <w:rFonts w:ascii="Times New Roman" w:hAnsi="Times New Roman" w:cs="Times New Roman"/>
          <w:color w:val="000000" w:themeColor="text1"/>
        </w:rPr>
        <w:t xml:space="preserve">, or which requirement is implemented by which component-- multi-ways. Now once that is done, the next phase of any architecture design is </w:t>
      </w:r>
      <w:r w:rsidR="00526043" w:rsidRPr="00C725FC">
        <w:rPr>
          <w:rFonts w:ascii="Times New Roman" w:hAnsi="Times New Roman" w:cs="Times New Roman"/>
          <w:b/>
          <w:bCs/>
          <w:color w:val="000000" w:themeColor="text1"/>
        </w:rPr>
        <w:t>defining the interfaces</w:t>
      </w:r>
      <w:r w:rsidR="00526043" w:rsidRPr="00C725FC">
        <w:rPr>
          <w:rFonts w:ascii="Times New Roman" w:hAnsi="Times New Roman" w:cs="Times New Roman"/>
          <w:color w:val="000000" w:themeColor="text1"/>
        </w:rPr>
        <w:t xml:space="preserve">. </w:t>
      </w:r>
      <w:r w:rsidR="00312641" w:rsidRPr="00C725FC">
        <w:rPr>
          <w:rFonts w:ascii="Times New Roman" w:hAnsi="Times New Roman" w:cs="Times New Roman"/>
          <w:color w:val="000000" w:themeColor="text1"/>
        </w:rPr>
        <w:t>So,</w:t>
      </w:r>
      <w:r w:rsidR="00526043" w:rsidRPr="00C725FC">
        <w:rPr>
          <w:rFonts w:ascii="Times New Roman" w:hAnsi="Times New Roman" w:cs="Times New Roman"/>
          <w:color w:val="000000" w:themeColor="text1"/>
        </w:rPr>
        <w:t xml:space="preserve"> what do we mean by defining the interfaces? </w:t>
      </w:r>
      <w:r w:rsidR="00312641" w:rsidRPr="00C725FC">
        <w:rPr>
          <w:rFonts w:ascii="Times New Roman" w:hAnsi="Times New Roman" w:cs="Times New Roman"/>
          <w:color w:val="000000" w:themeColor="text1"/>
        </w:rPr>
        <w:t>So,</w:t>
      </w:r>
      <w:r w:rsidR="00526043" w:rsidRPr="00C725FC">
        <w:rPr>
          <w:rFonts w:ascii="Times New Roman" w:hAnsi="Times New Roman" w:cs="Times New Roman"/>
          <w:color w:val="000000" w:themeColor="text1"/>
        </w:rPr>
        <w:t xml:space="preserve"> in the beginning, we </w:t>
      </w:r>
      <w:r w:rsidR="00432B6E">
        <w:rPr>
          <w:rFonts w:ascii="Times New Roman" w:hAnsi="Times New Roman" w:cs="Times New Roman"/>
          <w:color w:val="000000" w:themeColor="text1"/>
        </w:rPr>
        <w:t xml:space="preserve">have </w:t>
      </w:r>
      <w:r w:rsidR="00526043" w:rsidRPr="00C725FC">
        <w:rPr>
          <w:rFonts w:ascii="Times New Roman" w:hAnsi="Times New Roman" w:cs="Times New Roman"/>
          <w:color w:val="000000" w:themeColor="text1"/>
        </w:rPr>
        <w:t>mention</w:t>
      </w:r>
      <w:r w:rsidR="00432B6E">
        <w:rPr>
          <w:rFonts w:ascii="Times New Roman" w:hAnsi="Times New Roman" w:cs="Times New Roman"/>
          <w:color w:val="000000" w:themeColor="text1"/>
        </w:rPr>
        <w:t>ed</w:t>
      </w:r>
      <w:r w:rsidR="00526043" w:rsidRPr="00C725FC">
        <w:rPr>
          <w:rFonts w:ascii="Times New Roman" w:hAnsi="Times New Roman" w:cs="Times New Roman"/>
          <w:color w:val="000000" w:themeColor="text1"/>
        </w:rPr>
        <w:t xml:space="preserve"> that the CDS/IDS will send command to SHQ, and Formation/IND will send the operational information back to the CC, which, to represent the overall system and how the components are interacting with each other, is </w:t>
      </w:r>
      <w:proofErr w:type="gramStart"/>
      <w:r w:rsidR="00526043" w:rsidRPr="00C725FC">
        <w:rPr>
          <w:rFonts w:ascii="Times New Roman" w:hAnsi="Times New Roman" w:cs="Times New Roman"/>
          <w:color w:val="000000" w:themeColor="text1"/>
        </w:rPr>
        <w:t>sufficient enough</w:t>
      </w:r>
      <w:proofErr w:type="gramEnd"/>
      <w:r w:rsidR="00526043" w:rsidRPr="00C725FC">
        <w:rPr>
          <w:rFonts w:ascii="Times New Roman" w:hAnsi="Times New Roman" w:cs="Times New Roman"/>
          <w:color w:val="000000" w:themeColor="text1"/>
        </w:rPr>
        <w:t xml:space="preserve">. </w:t>
      </w:r>
    </w:p>
    <w:p w14:paraId="04C05AFD" w14:textId="77777777" w:rsidR="00536575" w:rsidRDefault="00095424" w:rsidP="00E87F10">
      <w:pPr>
        <w:tabs>
          <w:tab w:val="left" w:pos="4820"/>
        </w:tabs>
        <w:spacing w:after="190" w:line="393" w:lineRule="auto"/>
        <w:ind w:firstLine="270"/>
        <w:jc w:val="both"/>
        <w:rPr>
          <w:rFonts w:ascii="Times New Roman" w:hAnsi="Times New Roman" w:cs="Times New Roman"/>
          <w:color w:val="000000" w:themeColor="text1"/>
        </w:rPr>
      </w:pPr>
      <w:r>
        <w:rPr>
          <w:rFonts w:ascii="Times New Roman" w:hAnsi="Times New Roman" w:cs="Times New Roman"/>
          <w:color w:val="000000" w:themeColor="text1"/>
        </w:rPr>
        <w:t>Suppose</w:t>
      </w:r>
      <w:r w:rsidR="00526043" w:rsidRPr="00C725FC">
        <w:rPr>
          <w:rFonts w:ascii="Times New Roman" w:hAnsi="Times New Roman" w:cs="Times New Roman"/>
          <w:color w:val="000000" w:themeColor="text1"/>
        </w:rPr>
        <w:t xml:space="preserve"> we want to </w:t>
      </w:r>
      <w:r>
        <w:rPr>
          <w:rFonts w:ascii="Times New Roman" w:hAnsi="Times New Roman" w:cs="Times New Roman"/>
          <w:color w:val="000000" w:themeColor="text1"/>
        </w:rPr>
        <w:t>design</w:t>
      </w:r>
      <w:r w:rsidR="00526043" w:rsidRPr="00C725FC">
        <w:rPr>
          <w:rFonts w:ascii="Times New Roman" w:hAnsi="Times New Roman" w:cs="Times New Roman"/>
          <w:color w:val="000000" w:themeColor="text1"/>
        </w:rPr>
        <w:t xml:space="preserve"> a </w:t>
      </w:r>
      <w:r w:rsidR="00312641">
        <w:rPr>
          <w:rFonts w:ascii="Times New Roman" w:hAnsi="Times New Roman" w:cs="Times New Roman"/>
          <w:color w:val="000000" w:themeColor="text1"/>
        </w:rPr>
        <w:t>military</w:t>
      </w:r>
      <w:r w:rsidR="00526043" w:rsidRPr="00C725FC">
        <w:rPr>
          <w:rFonts w:ascii="Times New Roman" w:hAnsi="Times New Roman" w:cs="Times New Roman"/>
          <w:color w:val="000000" w:themeColor="text1"/>
        </w:rPr>
        <w:t xml:space="preserve"> operation, for example, to an Air Support to Ground Force and tell the Army HQ and Air HQ, </w:t>
      </w:r>
      <w:r>
        <w:rPr>
          <w:rFonts w:ascii="Times New Roman" w:hAnsi="Times New Roman" w:cs="Times New Roman"/>
          <w:color w:val="000000" w:themeColor="text1"/>
        </w:rPr>
        <w:t>integrated</w:t>
      </w:r>
      <w:r w:rsidR="00526043" w:rsidRPr="00C725FC">
        <w:rPr>
          <w:rFonts w:ascii="Times New Roman" w:hAnsi="Times New Roman" w:cs="Times New Roman"/>
          <w:color w:val="000000" w:themeColor="text1"/>
        </w:rPr>
        <w:t xml:space="preserve"> Task Force is supposed to get the commands. How the </w:t>
      </w:r>
      <w:r w:rsidR="00432B6E">
        <w:rPr>
          <w:rFonts w:ascii="Times New Roman" w:hAnsi="Times New Roman" w:cs="Times New Roman"/>
          <w:color w:val="000000" w:themeColor="text1"/>
        </w:rPr>
        <w:t>Integrated</w:t>
      </w:r>
      <w:r w:rsidR="00526043" w:rsidRPr="00C725FC">
        <w:rPr>
          <w:rFonts w:ascii="Times New Roman" w:hAnsi="Times New Roman" w:cs="Times New Roman"/>
          <w:color w:val="000000" w:themeColor="text1"/>
        </w:rPr>
        <w:t xml:space="preserve"> Task Force </w:t>
      </w:r>
      <w:r w:rsidR="00526043" w:rsidRPr="00C725FC">
        <w:rPr>
          <w:rFonts w:ascii="Times New Roman" w:hAnsi="Times New Roman" w:cs="Times New Roman"/>
          <w:color w:val="000000" w:themeColor="text1"/>
        </w:rPr>
        <w:lastRenderedPageBreak/>
        <w:t xml:space="preserve">Commander will understand, what do we mean by command? What all goes in this word command. And that is where we </w:t>
      </w:r>
      <w:proofErr w:type="gramStart"/>
      <w:r w:rsidR="00526043" w:rsidRPr="00C725FC">
        <w:rPr>
          <w:rFonts w:ascii="Times New Roman" w:hAnsi="Times New Roman" w:cs="Times New Roman"/>
          <w:color w:val="000000" w:themeColor="text1"/>
        </w:rPr>
        <w:t>have to</w:t>
      </w:r>
      <w:proofErr w:type="gramEnd"/>
      <w:r w:rsidR="00526043" w:rsidRPr="00C725FC">
        <w:rPr>
          <w:rFonts w:ascii="Times New Roman" w:hAnsi="Times New Roman" w:cs="Times New Roman"/>
          <w:color w:val="000000" w:themeColor="text1"/>
        </w:rPr>
        <w:t xml:space="preserve"> specify the interface information on each and every port so that it can go to the </w:t>
      </w:r>
      <w:r w:rsidR="00432B6E">
        <w:rPr>
          <w:rFonts w:ascii="Times New Roman" w:hAnsi="Times New Roman" w:cs="Times New Roman"/>
          <w:color w:val="000000" w:themeColor="text1"/>
        </w:rPr>
        <w:t>Integrated</w:t>
      </w:r>
      <w:r w:rsidR="00526043" w:rsidRPr="00C725FC">
        <w:rPr>
          <w:rFonts w:ascii="Times New Roman" w:hAnsi="Times New Roman" w:cs="Times New Roman"/>
          <w:color w:val="000000" w:themeColor="text1"/>
        </w:rPr>
        <w:t xml:space="preserve"> Task Force </w:t>
      </w:r>
      <w:r w:rsidR="00374201" w:rsidRPr="00C725FC">
        <w:rPr>
          <w:rFonts w:ascii="Times New Roman" w:hAnsi="Times New Roman" w:cs="Times New Roman"/>
          <w:color w:val="000000" w:themeColor="text1"/>
        </w:rPr>
        <w:t>Commander and</w:t>
      </w:r>
      <w:r w:rsidR="00526043" w:rsidRPr="00C725FC">
        <w:rPr>
          <w:rFonts w:ascii="Times New Roman" w:hAnsi="Times New Roman" w:cs="Times New Roman"/>
          <w:color w:val="000000" w:themeColor="text1"/>
        </w:rPr>
        <w:t xml:space="preserve"> even for the domain expert can read it and understand what do we mean by command. And how can we do that? It is as simple as that-- creating a bus object in Simulink. We created one variable or one object create name command. We selected a port and assigned that command interface to that. </w:t>
      </w:r>
      <w:r w:rsidR="00312641" w:rsidRPr="00C725FC">
        <w:rPr>
          <w:rFonts w:ascii="Times New Roman" w:hAnsi="Times New Roman" w:cs="Times New Roman"/>
          <w:color w:val="000000" w:themeColor="text1"/>
        </w:rPr>
        <w:t>So,</w:t>
      </w:r>
      <w:r w:rsidR="00526043" w:rsidRPr="00C725FC">
        <w:rPr>
          <w:rFonts w:ascii="Times New Roman" w:hAnsi="Times New Roman" w:cs="Times New Roman"/>
          <w:color w:val="000000" w:themeColor="text1"/>
        </w:rPr>
        <w:t xml:space="preserve"> the moment We click on the port, interface is highlighted, and vice versa. Now in that command, we can create the members or the components in that. For example, our ground Formation/IND will have Attack, Defend, and, </w:t>
      </w:r>
      <w:proofErr w:type="gramStart"/>
      <w:r w:rsidR="00526043" w:rsidRPr="00C725FC">
        <w:rPr>
          <w:rFonts w:ascii="Times New Roman" w:hAnsi="Times New Roman" w:cs="Times New Roman"/>
          <w:color w:val="000000" w:themeColor="text1"/>
        </w:rPr>
        <w:t>let's</w:t>
      </w:r>
      <w:proofErr w:type="gramEnd"/>
      <w:r w:rsidR="00526043" w:rsidRPr="00C725FC">
        <w:rPr>
          <w:rFonts w:ascii="Times New Roman" w:hAnsi="Times New Roman" w:cs="Times New Roman"/>
          <w:color w:val="000000" w:themeColor="text1"/>
        </w:rPr>
        <w:t xml:space="preserve"> say, prosecute/withdraw commands going to the CC. </w:t>
      </w:r>
    </w:p>
    <w:p w14:paraId="21F8EAA3" w14:textId="77777777" w:rsidR="00536575" w:rsidRDefault="00526043" w:rsidP="00E87F10">
      <w:pPr>
        <w:tabs>
          <w:tab w:val="left" w:pos="4820"/>
        </w:tabs>
        <w:spacing w:after="190" w:line="393" w:lineRule="auto"/>
        <w:ind w:firstLine="270"/>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The moment We do that, now for </w:t>
      </w:r>
      <w:proofErr w:type="gramStart"/>
      <w:r w:rsidRPr="00C725FC">
        <w:rPr>
          <w:rFonts w:ascii="Times New Roman" w:hAnsi="Times New Roman" w:cs="Times New Roman"/>
          <w:color w:val="000000" w:themeColor="text1"/>
        </w:rPr>
        <w:t>each and every</w:t>
      </w:r>
      <w:proofErr w:type="gramEnd"/>
      <w:r w:rsidRPr="00C725FC">
        <w:rPr>
          <w:rFonts w:ascii="Times New Roman" w:hAnsi="Times New Roman" w:cs="Times New Roman"/>
          <w:color w:val="000000" w:themeColor="text1"/>
        </w:rPr>
        <w:t xml:space="preserve"> of </w:t>
      </w:r>
      <w:r w:rsidR="00312641" w:rsidRPr="00C725FC">
        <w:rPr>
          <w:rFonts w:ascii="Times New Roman" w:hAnsi="Times New Roman" w:cs="Times New Roman"/>
          <w:color w:val="000000" w:themeColor="text1"/>
        </w:rPr>
        <w:t>this attack</w:t>
      </w:r>
      <w:r w:rsidRPr="00C725FC">
        <w:rPr>
          <w:rFonts w:ascii="Times New Roman" w:hAnsi="Times New Roman" w:cs="Times New Roman"/>
          <w:color w:val="000000" w:themeColor="text1"/>
        </w:rPr>
        <w:t xml:space="preserve">, defend, and withdraw, we can see we can specify </w:t>
      </w:r>
      <w:r w:rsidRPr="00C725FC">
        <w:rPr>
          <w:rFonts w:ascii="Times New Roman" w:hAnsi="Times New Roman" w:cs="Times New Roman"/>
          <w:color w:val="000000" w:themeColor="text1"/>
        </w:rPr>
        <w:lastRenderedPageBreak/>
        <w:t xml:space="preserve">what is its duration, what is its rate. What is the minimum/maximum rates and duration? What is the description of this command? </w:t>
      </w:r>
      <w:r w:rsidR="00312641" w:rsidRPr="00C725FC">
        <w:rPr>
          <w:rFonts w:ascii="Times New Roman" w:hAnsi="Times New Roman" w:cs="Times New Roman"/>
          <w:color w:val="000000" w:themeColor="text1"/>
        </w:rPr>
        <w:t>So,</w:t>
      </w:r>
      <w:r w:rsidRPr="00C725FC">
        <w:rPr>
          <w:rFonts w:ascii="Times New Roman" w:hAnsi="Times New Roman" w:cs="Times New Roman"/>
          <w:color w:val="000000" w:themeColor="text1"/>
        </w:rPr>
        <w:t xml:space="preserve"> what happens is that when we pass this system’s component to the software engineer, that </w:t>
      </w:r>
      <w:r w:rsidR="00432B6E">
        <w:rPr>
          <w:rFonts w:ascii="Times New Roman" w:hAnsi="Times New Roman" w:cs="Times New Roman"/>
          <w:color w:val="000000" w:themeColor="text1"/>
        </w:rPr>
        <w:t xml:space="preserve">software </w:t>
      </w:r>
      <w:r w:rsidRPr="00C725FC">
        <w:rPr>
          <w:rFonts w:ascii="Times New Roman" w:hAnsi="Times New Roman" w:cs="Times New Roman"/>
          <w:color w:val="000000" w:themeColor="text1"/>
        </w:rPr>
        <w:t>engineer will understand that we are going to get three commands from the CC. These are the data types and the specifications of the commands. And now we can start designing the behavior accordingly.</w:t>
      </w:r>
      <w:r w:rsidR="00312641">
        <w:rPr>
          <w:rFonts w:ascii="Times New Roman" w:hAnsi="Times New Roman" w:cs="Times New Roman"/>
          <w:color w:val="000000" w:themeColor="text1"/>
        </w:rPr>
        <w:t xml:space="preserve"> </w:t>
      </w:r>
      <w:r w:rsidR="00312641" w:rsidRPr="00C725FC">
        <w:rPr>
          <w:rFonts w:ascii="Times New Roman" w:hAnsi="Times New Roman" w:cs="Times New Roman"/>
          <w:color w:val="000000" w:themeColor="text1"/>
        </w:rPr>
        <w:t>So,</w:t>
      </w:r>
      <w:r w:rsidRPr="00C725FC">
        <w:rPr>
          <w:rFonts w:ascii="Times New Roman" w:hAnsi="Times New Roman" w:cs="Times New Roman"/>
          <w:color w:val="000000" w:themeColor="text1"/>
        </w:rPr>
        <w:t xml:space="preserve"> interface information is very important, very critical part of the architecture designing. Because when we get these components from the different designers and try to connect it together as an integration engineer, most of the cases we find an issue because the interfaces are not maintained properly or are not synchronized with each other. </w:t>
      </w:r>
    </w:p>
    <w:p w14:paraId="292E4CAF" w14:textId="77777777" w:rsidR="00536575" w:rsidRDefault="00526043" w:rsidP="00E87F10">
      <w:pPr>
        <w:tabs>
          <w:tab w:val="left" w:pos="4820"/>
        </w:tabs>
        <w:spacing w:after="190" w:line="393" w:lineRule="auto"/>
        <w:ind w:firstLine="270"/>
        <w:jc w:val="both"/>
        <w:rPr>
          <w:rFonts w:ascii="Times New Roman" w:hAnsi="Times New Roman" w:cs="Times New Roman"/>
          <w:color w:val="000000" w:themeColor="text1"/>
        </w:rPr>
      </w:pPr>
      <w:r w:rsidRPr="00C725FC">
        <w:rPr>
          <w:rFonts w:ascii="Times New Roman" w:hAnsi="Times New Roman" w:cs="Times New Roman"/>
          <w:color w:val="000000" w:themeColor="text1"/>
        </w:rPr>
        <w:t>And these are the interface control document can help us in doing it. Now inside the System</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"System"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Composer, we can define these components and these interfaces. And these interfaces </w:t>
      </w:r>
      <w:r w:rsidRPr="00C725FC">
        <w:rPr>
          <w:rFonts w:ascii="Times New Roman" w:hAnsi="Times New Roman" w:cs="Times New Roman"/>
          <w:color w:val="000000" w:themeColor="text1"/>
        </w:rPr>
        <w:lastRenderedPageBreak/>
        <w:t xml:space="preserve">as it is, will be used inside the Simulink, because they use the same bus objects. </w:t>
      </w:r>
      <w:r w:rsidR="00312641" w:rsidRPr="00C725FC">
        <w:rPr>
          <w:rFonts w:ascii="Times New Roman" w:hAnsi="Times New Roman" w:cs="Times New Roman"/>
          <w:color w:val="000000" w:themeColor="text1"/>
        </w:rPr>
        <w:t>So,</w:t>
      </w:r>
      <w:r w:rsidRPr="00C725FC">
        <w:rPr>
          <w:rFonts w:ascii="Times New Roman" w:hAnsi="Times New Roman" w:cs="Times New Roman"/>
          <w:color w:val="000000" w:themeColor="text1"/>
        </w:rPr>
        <w:t xml:space="preserve"> there will not be any mismatch between the design phase and the architecture phase. </w:t>
      </w:r>
      <w:r w:rsidR="00312641" w:rsidRPr="00C725FC">
        <w:rPr>
          <w:rFonts w:ascii="Times New Roman" w:hAnsi="Times New Roman" w:cs="Times New Roman"/>
          <w:color w:val="000000" w:themeColor="text1"/>
        </w:rPr>
        <w:t>So,</w:t>
      </w:r>
      <w:r w:rsidRPr="00C725FC">
        <w:rPr>
          <w:rFonts w:ascii="Times New Roman" w:hAnsi="Times New Roman" w:cs="Times New Roman"/>
          <w:color w:val="000000" w:themeColor="text1"/>
        </w:rPr>
        <w:t xml:space="preserve"> as we mentioned, we can create the interfaces. Now once we create the interfaces, our architecture design is ready, the interfaces are ready. Now we go to a stage one step forward, and then start defining more </w:t>
      </w:r>
      <w:r w:rsidRPr="00C725FC">
        <w:rPr>
          <w:rFonts w:ascii="Times New Roman" w:hAnsi="Times New Roman" w:cs="Times New Roman"/>
          <w:b/>
          <w:bCs/>
          <w:color w:val="000000" w:themeColor="text1"/>
        </w:rPr>
        <w:t>properties on the architecture</w:t>
      </w:r>
      <w:r w:rsidRPr="00C725FC">
        <w:rPr>
          <w:rFonts w:ascii="Times New Roman" w:hAnsi="Times New Roman" w:cs="Times New Roman"/>
          <w:color w:val="000000" w:themeColor="text1"/>
        </w:rPr>
        <w:t>. We can start capturing the system characteristics and properties. Now on our architecture, we have different components. For example, we have a CDS/IDS/SHQ.</w:t>
      </w:r>
    </w:p>
    <w:p w14:paraId="455B5C2D" w14:textId="6CB4C4D1" w:rsidR="00312641" w:rsidRDefault="00526043" w:rsidP="00E87F10">
      <w:pPr>
        <w:tabs>
          <w:tab w:val="left" w:pos="4820"/>
        </w:tabs>
        <w:spacing w:after="190" w:line="393" w:lineRule="auto"/>
        <w:ind w:firstLine="270"/>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Now this system has some cost in terms of decision making or planning. This system has some </w:t>
      </w:r>
      <w:r w:rsidRPr="00C725FC">
        <w:rPr>
          <w:rFonts w:ascii="Times New Roman" w:hAnsi="Times New Roman" w:cs="Times New Roman"/>
          <w:b/>
          <w:bCs/>
          <w:color w:val="000000" w:themeColor="text1"/>
        </w:rPr>
        <w:t>measure of effectiveness</w:t>
      </w:r>
      <w:r w:rsidRPr="00C725FC">
        <w:rPr>
          <w:rFonts w:ascii="Times New Roman" w:hAnsi="Times New Roman" w:cs="Times New Roman"/>
          <w:color w:val="000000" w:themeColor="text1"/>
        </w:rPr>
        <w:t xml:space="preserve">. This system has some combat </w:t>
      </w:r>
      <w:r w:rsidRPr="00C725FC">
        <w:rPr>
          <w:rFonts w:ascii="Times New Roman" w:hAnsi="Times New Roman" w:cs="Times New Roman"/>
          <w:b/>
          <w:bCs/>
          <w:color w:val="000000" w:themeColor="text1"/>
        </w:rPr>
        <w:t>potential, combat power, measure of performance (MOP), measures of effectiveness (MOE)</w:t>
      </w:r>
      <w:r w:rsidRPr="00C725FC">
        <w:rPr>
          <w:rFonts w:ascii="Times New Roman" w:hAnsi="Times New Roman" w:cs="Times New Roman"/>
          <w:color w:val="000000" w:themeColor="text1"/>
        </w:rPr>
        <w:t xml:space="preserve"> etcetera. We should be able to capture those properties on the system component or </w:t>
      </w:r>
      <w:r w:rsidRPr="00C725FC">
        <w:rPr>
          <w:rFonts w:ascii="Times New Roman" w:hAnsi="Times New Roman" w:cs="Times New Roman"/>
          <w:color w:val="000000" w:themeColor="text1"/>
        </w:rPr>
        <w:lastRenderedPageBreak/>
        <w:t>on the force structuring or on the package formation which we used inside the architecture.</w:t>
      </w:r>
    </w:p>
    <w:p w14:paraId="110A7956" w14:textId="77777777" w:rsidR="00536575" w:rsidRDefault="00526043" w:rsidP="00536575">
      <w:pPr>
        <w:spacing w:after="190" w:line="393" w:lineRule="auto"/>
        <w:ind w:firstLine="270"/>
        <w:jc w:val="both"/>
        <w:rPr>
          <w:rFonts w:ascii="Times New Roman" w:hAnsi="Times New Roman" w:cs="Times New Roman"/>
          <w:color w:val="000000" w:themeColor="text1"/>
        </w:rPr>
      </w:pPr>
      <w:proofErr w:type="gramStart"/>
      <w:r w:rsidRPr="00C725FC">
        <w:rPr>
          <w:rFonts w:ascii="Times New Roman" w:hAnsi="Times New Roman" w:cs="Times New Roman"/>
          <w:color w:val="000000" w:themeColor="text1"/>
        </w:rPr>
        <w:t>Let's</w:t>
      </w:r>
      <w:proofErr w:type="gramEnd"/>
      <w:r w:rsidRPr="00C725FC">
        <w:rPr>
          <w:rFonts w:ascii="Times New Roman" w:hAnsi="Times New Roman" w:cs="Times New Roman"/>
          <w:color w:val="000000" w:themeColor="text1"/>
        </w:rPr>
        <w:t xml:space="preserve"> see how we can do that.</w:t>
      </w:r>
      <w:r w:rsidR="00312641">
        <w:rPr>
          <w:rFonts w:ascii="Times New Roman" w:hAnsi="Times New Roman" w:cs="Times New Roman"/>
          <w:color w:val="000000" w:themeColor="text1"/>
        </w:rPr>
        <w:t xml:space="preserve"> </w:t>
      </w:r>
      <w:r w:rsidR="00312641" w:rsidRPr="00C725FC">
        <w:rPr>
          <w:rFonts w:ascii="Times New Roman" w:hAnsi="Times New Roman" w:cs="Times New Roman"/>
          <w:color w:val="000000" w:themeColor="text1"/>
        </w:rPr>
        <w:t>So,</w:t>
      </w:r>
      <w:r w:rsidRPr="00C725FC">
        <w:rPr>
          <w:rFonts w:ascii="Times New Roman" w:hAnsi="Times New Roman" w:cs="Times New Roman"/>
          <w:color w:val="000000" w:themeColor="text1"/>
        </w:rPr>
        <w:t xml:space="preserve"> if we see here, in this case, we created three different architectures. Why we created three different architectures? Because we have three different </w:t>
      </w:r>
      <w:r w:rsidR="00312641">
        <w:rPr>
          <w:rFonts w:ascii="Times New Roman" w:hAnsi="Times New Roman" w:cs="Times New Roman"/>
          <w:color w:val="000000" w:themeColor="text1"/>
        </w:rPr>
        <w:t>Military</w:t>
      </w:r>
      <w:r w:rsidRPr="00C725FC">
        <w:rPr>
          <w:rFonts w:ascii="Times New Roman" w:hAnsi="Times New Roman" w:cs="Times New Roman"/>
          <w:color w:val="000000" w:themeColor="text1"/>
        </w:rPr>
        <w:t xml:space="preserve"> Operation System</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"System"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conceptualized. One is for </w:t>
      </w:r>
      <w:r w:rsidRPr="00312641">
        <w:rPr>
          <w:rFonts w:ascii="Times New Roman" w:hAnsi="Times New Roman" w:cs="Times New Roman"/>
          <w:b/>
          <w:bCs/>
          <w:color w:val="000000" w:themeColor="text1"/>
        </w:rPr>
        <w:t>Command, Control and Communication</w:t>
      </w:r>
      <w:r w:rsidRPr="00C725FC">
        <w:rPr>
          <w:rFonts w:ascii="Times New Roman" w:hAnsi="Times New Roman" w:cs="Times New Roman"/>
          <w:color w:val="000000" w:themeColor="text1"/>
        </w:rPr>
        <w:t xml:space="preserve">. One is for </w:t>
      </w:r>
      <w:r w:rsidRPr="00312641">
        <w:rPr>
          <w:rFonts w:ascii="Times New Roman" w:hAnsi="Times New Roman" w:cs="Times New Roman"/>
          <w:b/>
          <w:bCs/>
          <w:color w:val="000000" w:themeColor="text1"/>
        </w:rPr>
        <w:t>Resource Management</w:t>
      </w:r>
      <w:r w:rsidRPr="00C725FC">
        <w:rPr>
          <w:rFonts w:ascii="Times New Roman" w:hAnsi="Times New Roman" w:cs="Times New Roman"/>
          <w:color w:val="000000" w:themeColor="text1"/>
        </w:rPr>
        <w:t xml:space="preserve">. Or we can use an architecture focused on the </w:t>
      </w:r>
      <w:r w:rsidRPr="00312641">
        <w:rPr>
          <w:rFonts w:ascii="Times New Roman" w:hAnsi="Times New Roman" w:cs="Times New Roman"/>
          <w:b/>
          <w:bCs/>
          <w:color w:val="000000" w:themeColor="text1"/>
        </w:rPr>
        <w:t>attrition process</w:t>
      </w:r>
      <w:r w:rsidRPr="00C725FC">
        <w:rPr>
          <w:rFonts w:ascii="Times New Roman" w:hAnsi="Times New Roman" w:cs="Times New Roman"/>
          <w:color w:val="000000" w:themeColor="text1"/>
        </w:rPr>
        <w:t xml:space="preserve">. Now we have three different architectures. Any one of this is something that we want to take forward for the design phase. we </w:t>
      </w:r>
      <w:proofErr w:type="gramStart"/>
      <w:r w:rsidRPr="00C725FC">
        <w:rPr>
          <w:rFonts w:ascii="Times New Roman" w:hAnsi="Times New Roman" w:cs="Times New Roman"/>
          <w:color w:val="000000" w:themeColor="text1"/>
        </w:rPr>
        <w:t>don't</w:t>
      </w:r>
      <w:proofErr w:type="gramEnd"/>
      <w:r w:rsidRPr="00C725FC">
        <w:rPr>
          <w:rFonts w:ascii="Times New Roman" w:hAnsi="Times New Roman" w:cs="Times New Roman"/>
          <w:color w:val="000000" w:themeColor="text1"/>
        </w:rPr>
        <w:t xml:space="preserve"> want to do the designing for all three. Because at the end of the day, we going to use one of it. </w:t>
      </w:r>
      <w:r w:rsidR="00312641" w:rsidRPr="00C725FC">
        <w:rPr>
          <w:rFonts w:ascii="Times New Roman" w:hAnsi="Times New Roman" w:cs="Times New Roman"/>
          <w:color w:val="000000" w:themeColor="text1"/>
        </w:rPr>
        <w:t>So,</w:t>
      </w:r>
      <w:r w:rsidRPr="00C725FC">
        <w:rPr>
          <w:rFonts w:ascii="Times New Roman" w:hAnsi="Times New Roman" w:cs="Times New Roman"/>
          <w:color w:val="000000" w:themeColor="text1"/>
        </w:rPr>
        <w:t xml:space="preserve"> we need to do the analysis that which system architecture is going to fit into my stakeholder needs. For doing that, we need to define a few properties on the architecture. </w:t>
      </w:r>
    </w:p>
    <w:p w14:paraId="1F63DEB4" w14:textId="77777777" w:rsidR="00536575" w:rsidRDefault="00312641" w:rsidP="00536575">
      <w:pPr>
        <w:spacing w:after="190" w:line="393" w:lineRule="auto"/>
        <w:ind w:firstLine="270"/>
        <w:jc w:val="both"/>
        <w:rPr>
          <w:rFonts w:ascii="Times New Roman" w:hAnsi="Times New Roman" w:cs="Times New Roman"/>
          <w:color w:val="000000" w:themeColor="text1"/>
        </w:rPr>
      </w:pPr>
      <w:r w:rsidRPr="00C725FC">
        <w:rPr>
          <w:rFonts w:ascii="Times New Roman" w:hAnsi="Times New Roman" w:cs="Times New Roman"/>
          <w:color w:val="000000" w:themeColor="text1"/>
        </w:rPr>
        <w:lastRenderedPageBreak/>
        <w:t>So,</w:t>
      </w:r>
      <w:r w:rsidR="00526043" w:rsidRPr="00C725FC">
        <w:rPr>
          <w:rFonts w:ascii="Times New Roman" w:hAnsi="Times New Roman" w:cs="Times New Roman"/>
          <w:color w:val="000000" w:themeColor="text1"/>
        </w:rPr>
        <w:t xml:space="preserve"> when we said properties on the architecture, what do we mean by that? We can define a stereotype. For example, we select an architecture. On the right-hand side, we can see there are multiple properties captured for that-- what is </w:t>
      </w:r>
      <w:r w:rsidR="00526043" w:rsidRPr="00312641">
        <w:rPr>
          <w:rFonts w:ascii="Times New Roman" w:hAnsi="Times New Roman" w:cs="Times New Roman"/>
          <w:b/>
          <w:bCs/>
          <w:color w:val="000000" w:themeColor="text1"/>
        </w:rPr>
        <w:t>operational Capacity</w:t>
      </w:r>
      <w:r w:rsidR="00526043" w:rsidRPr="00C725FC">
        <w:rPr>
          <w:rFonts w:ascii="Times New Roman" w:hAnsi="Times New Roman" w:cs="Times New Roman"/>
          <w:color w:val="000000" w:themeColor="text1"/>
        </w:rPr>
        <w:t xml:space="preserve">, what is </w:t>
      </w:r>
      <w:r w:rsidR="00526043" w:rsidRPr="00312641">
        <w:rPr>
          <w:rFonts w:ascii="Times New Roman" w:hAnsi="Times New Roman" w:cs="Times New Roman"/>
          <w:b/>
          <w:bCs/>
          <w:color w:val="000000" w:themeColor="text1"/>
        </w:rPr>
        <w:t>planning and evaluation time</w:t>
      </w:r>
      <w:r w:rsidR="00526043" w:rsidRPr="00C725FC">
        <w:rPr>
          <w:rFonts w:ascii="Times New Roman" w:hAnsi="Times New Roman" w:cs="Times New Roman"/>
          <w:color w:val="000000" w:themeColor="text1"/>
        </w:rPr>
        <w:t xml:space="preserve">, </w:t>
      </w:r>
      <w:r w:rsidR="00526043" w:rsidRPr="00312641">
        <w:rPr>
          <w:rFonts w:ascii="Times New Roman" w:hAnsi="Times New Roman" w:cs="Times New Roman"/>
          <w:b/>
          <w:bCs/>
          <w:color w:val="000000" w:themeColor="text1"/>
        </w:rPr>
        <w:t xml:space="preserve">duration, </w:t>
      </w:r>
      <w:r w:rsidR="00A34A85" w:rsidRPr="00312641">
        <w:rPr>
          <w:rFonts w:ascii="Times New Roman" w:hAnsi="Times New Roman" w:cs="Times New Roman"/>
          <w:b/>
          <w:bCs/>
          <w:color w:val="000000" w:themeColor="text1"/>
        </w:rPr>
        <w:t>resolution</w:t>
      </w:r>
      <w:r w:rsidR="00526043" w:rsidRPr="00C725FC">
        <w:rPr>
          <w:rFonts w:ascii="Times New Roman" w:hAnsi="Times New Roman" w:cs="Times New Roman"/>
          <w:color w:val="000000" w:themeColor="text1"/>
        </w:rPr>
        <w:t xml:space="preserve"> of the system, total </w:t>
      </w:r>
      <w:r w:rsidR="00526043" w:rsidRPr="00312641">
        <w:rPr>
          <w:rFonts w:ascii="Times New Roman" w:hAnsi="Times New Roman" w:cs="Times New Roman"/>
          <w:b/>
          <w:bCs/>
          <w:color w:val="000000" w:themeColor="text1"/>
        </w:rPr>
        <w:t>resources handling</w:t>
      </w:r>
      <w:r w:rsidR="00526043" w:rsidRPr="00C725FC">
        <w:rPr>
          <w:rFonts w:ascii="Times New Roman" w:hAnsi="Times New Roman" w:cs="Times New Roman"/>
          <w:color w:val="000000" w:themeColor="text1"/>
        </w:rPr>
        <w:t xml:space="preserve">, total </w:t>
      </w:r>
      <w:r w:rsidR="00526043" w:rsidRPr="00312641">
        <w:rPr>
          <w:rFonts w:ascii="Times New Roman" w:hAnsi="Times New Roman" w:cs="Times New Roman"/>
          <w:b/>
          <w:bCs/>
          <w:color w:val="000000" w:themeColor="text1"/>
        </w:rPr>
        <w:t>combat potential</w:t>
      </w:r>
      <w:r w:rsidR="00526043" w:rsidRPr="00C725FC">
        <w:rPr>
          <w:rFonts w:ascii="Times New Roman" w:hAnsi="Times New Roman" w:cs="Times New Roman"/>
          <w:color w:val="000000" w:themeColor="text1"/>
        </w:rPr>
        <w:t xml:space="preserve">, </w:t>
      </w:r>
      <w:r w:rsidR="00526043" w:rsidRPr="00312641">
        <w:rPr>
          <w:rFonts w:ascii="Times New Roman" w:hAnsi="Times New Roman" w:cs="Times New Roman"/>
          <w:b/>
          <w:bCs/>
          <w:color w:val="000000" w:themeColor="text1"/>
        </w:rPr>
        <w:t>combat power</w:t>
      </w:r>
      <w:r w:rsidR="00526043" w:rsidRPr="00C725FC">
        <w:rPr>
          <w:rFonts w:ascii="Times New Roman" w:hAnsi="Times New Roman" w:cs="Times New Roman"/>
          <w:color w:val="000000" w:themeColor="text1"/>
        </w:rPr>
        <w:t xml:space="preserve">, et cetera. Now these properties are static properties. we can get it from open data set. we specify it on the System so that we can use it for further calculation. </w:t>
      </w:r>
    </w:p>
    <w:p w14:paraId="0C8779B8" w14:textId="77777777" w:rsidR="00536575" w:rsidRDefault="00526043" w:rsidP="00536575">
      <w:pPr>
        <w:spacing w:after="190" w:line="393" w:lineRule="auto"/>
        <w:ind w:firstLine="270"/>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We go inside the System architecture and we go to the Combat Potential. Combat Potential for us is nothing but the aggregated combat values of the force. </w:t>
      </w:r>
      <w:r w:rsidR="00312641" w:rsidRPr="00C725FC">
        <w:rPr>
          <w:rFonts w:ascii="Times New Roman" w:hAnsi="Times New Roman" w:cs="Times New Roman"/>
          <w:color w:val="000000" w:themeColor="text1"/>
        </w:rPr>
        <w:t>So,</w:t>
      </w:r>
      <w:r w:rsidRPr="00C725FC">
        <w:rPr>
          <w:rFonts w:ascii="Times New Roman" w:hAnsi="Times New Roman" w:cs="Times New Roman"/>
          <w:color w:val="000000" w:themeColor="text1"/>
        </w:rPr>
        <w:t xml:space="preserve"> if We go further inside, we can see </w:t>
      </w:r>
      <w:r w:rsidR="00DF71D3">
        <w:rPr>
          <w:rFonts w:ascii="Times New Roman" w:hAnsi="Times New Roman" w:cs="Times New Roman"/>
          <w:color w:val="000000" w:themeColor="text1"/>
        </w:rPr>
        <w:t>weapon</w:t>
      </w:r>
      <w:r w:rsidRPr="00C725FC">
        <w:rPr>
          <w:rFonts w:ascii="Times New Roman" w:hAnsi="Times New Roman" w:cs="Times New Roman"/>
          <w:color w:val="000000" w:themeColor="text1"/>
        </w:rPr>
        <w:t xml:space="preserve">s. We have </w:t>
      </w:r>
      <w:r w:rsidR="00DF71D3">
        <w:rPr>
          <w:rFonts w:ascii="Times New Roman" w:hAnsi="Times New Roman" w:cs="Times New Roman"/>
          <w:color w:val="000000" w:themeColor="text1"/>
        </w:rPr>
        <w:t>weapon</w:t>
      </w:r>
      <w:r w:rsidRPr="00C725FC">
        <w:rPr>
          <w:rFonts w:ascii="Times New Roman" w:hAnsi="Times New Roman" w:cs="Times New Roman"/>
          <w:color w:val="000000" w:themeColor="text1"/>
        </w:rPr>
        <w:t xml:space="preserve">s properties. What is the range coverages of the </w:t>
      </w:r>
      <w:r w:rsidR="00DF71D3">
        <w:rPr>
          <w:rFonts w:ascii="Times New Roman" w:hAnsi="Times New Roman" w:cs="Times New Roman"/>
          <w:color w:val="000000" w:themeColor="text1"/>
        </w:rPr>
        <w:t>weapon</w:t>
      </w:r>
      <w:r w:rsidRPr="00C725FC">
        <w:rPr>
          <w:rFonts w:ascii="Times New Roman" w:hAnsi="Times New Roman" w:cs="Times New Roman"/>
          <w:color w:val="000000" w:themeColor="text1"/>
        </w:rPr>
        <w:t xml:space="preserve">s? What is the FOV, operational synchronization of the </w:t>
      </w:r>
      <w:r w:rsidR="00DF71D3">
        <w:rPr>
          <w:rFonts w:ascii="Times New Roman" w:hAnsi="Times New Roman" w:cs="Times New Roman"/>
          <w:color w:val="000000" w:themeColor="text1"/>
        </w:rPr>
        <w:t>weapon</w:t>
      </w:r>
      <w:r w:rsidRPr="00C725FC">
        <w:rPr>
          <w:rFonts w:ascii="Times New Roman" w:hAnsi="Times New Roman" w:cs="Times New Roman"/>
          <w:color w:val="000000" w:themeColor="text1"/>
        </w:rPr>
        <w:t xml:space="preserve">s? As we can imagine, the coverage and the engagement range </w:t>
      </w:r>
      <w:r w:rsidR="00312641" w:rsidRPr="00C725FC">
        <w:rPr>
          <w:rFonts w:ascii="Times New Roman" w:hAnsi="Times New Roman" w:cs="Times New Roman"/>
          <w:color w:val="000000" w:themeColor="text1"/>
        </w:rPr>
        <w:t>are</w:t>
      </w:r>
      <w:r w:rsidRPr="00C725FC">
        <w:rPr>
          <w:rFonts w:ascii="Times New Roman" w:hAnsi="Times New Roman" w:cs="Times New Roman"/>
          <w:color w:val="000000" w:themeColor="text1"/>
        </w:rPr>
        <w:t xml:space="preserve"> </w:t>
      </w:r>
      <w:r w:rsidRPr="00C725FC">
        <w:rPr>
          <w:rFonts w:ascii="Times New Roman" w:hAnsi="Times New Roman" w:cs="Times New Roman"/>
          <w:color w:val="000000" w:themeColor="text1"/>
        </w:rPr>
        <w:lastRenderedPageBreak/>
        <w:t xml:space="preserve">going to define how much area my </w:t>
      </w:r>
      <w:r w:rsidR="00813F4F">
        <w:rPr>
          <w:rFonts w:ascii="Times New Roman" w:hAnsi="Times New Roman" w:cs="Times New Roman"/>
          <w:color w:val="000000" w:themeColor="text1"/>
        </w:rPr>
        <w:t>system</w:t>
      </w:r>
      <w:r w:rsidRPr="00C725FC">
        <w:rPr>
          <w:rFonts w:ascii="Times New Roman" w:hAnsi="Times New Roman" w:cs="Times New Roman"/>
          <w:color w:val="000000" w:themeColor="text1"/>
        </w:rPr>
        <w:t xml:space="preserve"> is going to capture. We go to all three different architectures and start defining these properties for the components that we are going to use. Whether it is C3ISR based </w:t>
      </w:r>
      <w:r w:rsidR="00312641">
        <w:rPr>
          <w:rFonts w:ascii="Times New Roman" w:hAnsi="Times New Roman" w:cs="Times New Roman"/>
          <w:color w:val="000000" w:themeColor="text1"/>
        </w:rPr>
        <w:t>system</w:t>
      </w:r>
      <w:r w:rsidRPr="00C725FC">
        <w:rPr>
          <w:rFonts w:ascii="Times New Roman" w:hAnsi="Times New Roman" w:cs="Times New Roman"/>
          <w:color w:val="000000" w:themeColor="text1"/>
        </w:rPr>
        <w:t xml:space="preserve">, or it is </w:t>
      </w:r>
      <w:r w:rsidR="00312641" w:rsidRPr="00C725FC">
        <w:rPr>
          <w:rFonts w:ascii="Times New Roman" w:hAnsi="Times New Roman" w:cs="Times New Roman"/>
          <w:color w:val="000000" w:themeColor="text1"/>
        </w:rPr>
        <w:t>some Logistic</w:t>
      </w:r>
      <w:r w:rsidRPr="00C725FC">
        <w:rPr>
          <w:rFonts w:ascii="Times New Roman" w:hAnsi="Times New Roman" w:cs="Times New Roman"/>
          <w:color w:val="000000" w:themeColor="text1"/>
        </w:rPr>
        <w:t xml:space="preserve"> Management </w:t>
      </w:r>
      <w:r w:rsidR="00312641">
        <w:rPr>
          <w:rFonts w:ascii="Times New Roman" w:hAnsi="Times New Roman" w:cs="Times New Roman"/>
          <w:color w:val="000000" w:themeColor="text1"/>
        </w:rPr>
        <w:t>system</w:t>
      </w:r>
      <w:r w:rsidRPr="00C725FC">
        <w:rPr>
          <w:rFonts w:ascii="Times New Roman" w:hAnsi="Times New Roman" w:cs="Times New Roman"/>
          <w:color w:val="000000" w:themeColor="text1"/>
        </w:rPr>
        <w:t xml:space="preserve">, or different attrition induced </w:t>
      </w:r>
      <w:r w:rsidR="00312641">
        <w:rPr>
          <w:rFonts w:ascii="Times New Roman" w:hAnsi="Times New Roman" w:cs="Times New Roman"/>
          <w:color w:val="000000" w:themeColor="text1"/>
        </w:rPr>
        <w:t>system</w:t>
      </w:r>
      <w:r w:rsidRPr="00C725FC">
        <w:rPr>
          <w:rFonts w:ascii="Times New Roman" w:hAnsi="Times New Roman" w:cs="Times New Roman"/>
          <w:color w:val="000000" w:themeColor="text1"/>
        </w:rPr>
        <w:t xml:space="preserve">. We start defining these properties. And why do We define those property? So that We can do the analysis on that </w:t>
      </w:r>
      <w:proofErr w:type="gramStart"/>
      <w:r w:rsidRPr="00C725FC">
        <w:rPr>
          <w:rFonts w:ascii="Times New Roman" w:hAnsi="Times New Roman" w:cs="Times New Roman"/>
          <w:color w:val="000000" w:themeColor="text1"/>
        </w:rPr>
        <w:t>particular architecture</w:t>
      </w:r>
      <w:proofErr w:type="gramEnd"/>
      <w:r w:rsidRPr="00C725FC">
        <w:rPr>
          <w:rFonts w:ascii="Times New Roman" w:hAnsi="Times New Roman" w:cs="Times New Roman"/>
          <w:color w:val="000000" w:themeColor="text1"/>
        </w:rPr>
        <w:t xml:space="preserve">. </w:t>
      </w:r>
      <w:r w:rsidR="00312641" w:rsidRPr="00C725FC">
        <w:rPr>
          <w:rFonts w:ascii="Times New Roman" w:hAnsi="Times New Roman" w:cs="Times New Roman"/>
          <w:color w:val="000000" w:themeColor="text1"/>
        </w:rPr>
        <w:t>So,</w:t>
      </w:r>
      <w:r w:rsidRPr="00C725FC">
        <w:rPr>
          <w:rFonts w:ascii="Times New Roman" w:hAnsi="Times New Roman" w:cs="Times New Roman"/>
          <w:color w:val="000000" w:themeColor="text1"/>
        </w:rPr>
        <w:t xml:space="preserve"> what we are seeing right now here at the bottom is what we call analysis viewer. </w:t>
      </w:r>
    </w:p>
    <w:p w14:paraId="1ADE9227" w14:textId="77777777" w:rsidR="00536575" w:rsidRDefault="00526043" w:rsidP="00536575">
      <w:pPr>
        <w:spacing w:after="190" w:line="393" w:lineRule="auto"/>
        <w:ind w:firstLine="270"/>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This is an inbuilt feature of the System Composer, which help us in connecting our architecture with MATLAB engine in the background. Use the MATLAB analysis capability to do the trade study or the analysis at my architecture level. </w:t>
      </w:r>
      <w:r w:rsidR="00312641" w:rsidRPr="00C725FC">
        <w:rPr>
          <w:rFonts w:ascii="Times New Roman" w:hAnsi="Times New Roman" w:cs="Times New Roman"/>
          <w:color w:val="000000" w:themeColor="text1"/>
        </w:rPr>
        <w:t>So,</w:t>
      </w:r>
      <w:r w:rsidRPr="00C725FC">
        <w:rPr>
          <w:rFonts w:ascii="Times New Roman" w:hAnsi="Times New Roman" w:cs="Times New Roman"/>
          <w:color w:val="000000" w:themeColor="text1"/>
        </w:rPr>
        <w:t xml:space="preserve"> if we remember, our requirement from the stakeholder was that my </w:t>
      </w:r>
      <w:r w:rsidR="00312641">
        <w:rPr>
          <w:rFonts w:ascii="Times New Roman" w:hAnsi="Times New Roman" w:cs="Times New Roman"/>
          <w:color w:val="000000" w:themeColor="text1"/>
        </w:rPr>
        <w:t>system</w:t>
      </w:r>
      <w:r w:rsidRPr="00C725FC">
        <w:rPr>
          <w:rFonts w:ascii="Times New Roman" w:hAnsi="Times New Roman" w:cs="Times New Roman"/>
          <w:color w:val="000000" w:themeColor="text1"/>
        </w:rPr>
        <w:t xml:space="preserve"> should be able to capture planning for conducting operations with all services. What we are going to do is that we are going to calculate the confidence level of </w:t>
      </w:r>
      <w:r w:rsidRPr="00C725FC">
        <w:rPr>
          <w:rFonts w:ascii="Times New Roman" w:hAnsi="Times New Roman" w:cs="Times New Roman"/>
          <w:color w:val="000000" w:themeColor="text1"/>
        </w:rPr>
        <w:lastRenderedPageBreak/>
        <w:t xml:space="preserve">all three architectures and figure out which is fitting into our requirements. </w:t>
      </w:r>
    </w:p>
    <w:p w14:paraId="79E0A0D1" w14:textId="77777777" w:rsidR="00536575" w:rsidRDefault="00312641" w:rsidP="00536575">
      <w:pPr>
        <w:spacing w:after="190" w:line="393" w:lineRule="auto"/>
        <w:ind w:firstLine="270"/>
        <w:jc w:val="both"/>
        <w:rPr>
          <w:rFonts w:ascii="Times New Roman" w:hAnsi="Times New Roman" w:cs="Times New Roman"/>
          <w:color w:val="000000" w:themeColor="text1"/>
        </w:rPr>
      </w:pPr>
      <w:r w:rsidRPr="00C725FC">
        <w:rPr>
          <w:rFonts w:ascii="Times New Roman" w:hAnsi="Times New Roman" w:cs="Times New Roman"/>
          <w:color w:val="000000" w:themeColor="text1"/>
        </w:rPr>
        <w:t>So,</w:t>
      </w:r>
      <w:r w:rsidR="00526043" w:rsidRPr="00C725FC">
        <w:rPr>
          <w:rFonts w:ascii="Times New Roman" w:hAnsi="Times New Roman" w:cs="Times New Roman"/>
          <w:color w:val="000000" w:themeColor="text1"/>
        </w:rPr>
        <w:t xml:space="preserve"> the view that we are seeing here is called the analysis view of the System Architecture. In this, all the components, all the three architectures are defined. If we can see on the left-hand side-- C3ISR based architecture, Logistic based architecture, and attrition-based architecture. This view captured all the different properties inside the architecture, called the MATLAB script in the background, and do the analysis on my architecture. </w:t>
      </w:r>
      <w:r w:rsidR="00B0132C" w:rsidRPr="00C725FC">
        <w:rPr>
          <w:rFonts w:ascii="Times New Roman" w:hAnsi="Times New Roman" w:cs="Times New Roman"/>
          <w:color w:val="000000" w:themeColor="text1"/>
        </w:rPr>
        <w:t>So,</w:t>
      </w:r>
      <w:r w:rsidR="00526043" w:rsidRPr="00C725FC">
        <w:rPr>
          <w:rFonts w:ascii="Times New Roman" w:hAnsi="Times New Roman" w:cs="Times New Roman"/>
          <w:color w:val="000000" w:themeColor="text1"/>
        </w:rPr>
        <w:t xml:space="preserve"> when </w:t>
      </w:r>
      <w:r w:rsidR="00B0132C">
        <w:rPr>
          <w:rFonts w:ascii="Times New Roman" w:hAnsi="Times New Roman" w:cs="Times New Roman"/>
          <w:color w:val="000000" w:themeColor="text1"/>
        </w:rPr>
        <w:t>w</w:t>
      </w:r>
      <w:r w:rsidR="00526043" w:rsidRPr="00C725FC">
        <w:rPr>
          <w:rFonts w:ascii="Times New Roman" w:hAnsi="Times New Roman" w:cs="Times New Roman"/>
          <w:color w:val="000000" w:themeColor="text1"/>
        </w:rPr>
        <w:t>e did that, when we ran our MATLAB analysis on our three different architectures, it calculated the different properties out of it.</w:t>
      </w:r>
    </w:p>
    <w:p w14:paraId="51AFB459" w14:textId="49FF22D3" w:rsidR="00526043" w:rsidRPr="00C725FC" w:rsidRDefault="00526043" w:rsidP="00536575">
      <w:pPr>
        <w:spacing w:after="190" w:line="393" w:lineRule="auto"/>
        <w:ind w:firstLine="270"/>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And what we figured out is that only the first architecture is having </w:t>
      </w:r>
      <w:r w:rsidR="00B0132C" w:rsidRPr="00C725FC">
        <w:rPr>
          <w:rFonts w:ascii="Times New Roman" w:hAnsi="Times New Roman" w:cs="Times New Roman"/>
          <w:color w:val="000000" w:themeColor="text1"/>
        </w:rPr>
        <w:t>a</w:t>
      </w:r>
      <w:r w:rsidRPr="00C725FC">
        <w:rPr>
          <w:rFonts w:ascii="Times New Roman" w:hAnsi="Times New Roman" w:cs="Times New Roman"/>
          <w:color w:val="000000" w:themeColor="text1"/>
        </w:rPr>
        <w:t xml:space="preserve"> Confidence level of 95%. Rest two are around 90% and 85%. The moment we did that, we can highlight only the one architecture, one system architecture is fitting </w:t>
      </w:r>
      <w:r w:rsidRPr="00C725FC">
        <w:rPr>
          <w:rFonts w:ascii="Times New Roman" w:hAnsi="Times New Roman" w:cs="Times New Roman"/>
          <w:color w:val="000000" w:themeColor="text1"/>
        </w:rPr>
        <w:lastRenderedPageBreak/>
        <w:t xml:space="preserve">into our stakeholder need of </w:t>
      </w:r>
      <w:r w:rsidR="00B0132C">
        <w:rPr>
          <w:rFonts w:ascii="Times New Roman" w:hAnsi="Times New Roman" w:cs="Times New Roman"/>
          <w:color w:val="000000" w:themeColor="text1"/>
        </w:rPr>
        <w:t>all the</w:t>
      </w:r>
      <w:r w:rsidRPr="00C725FC">
        <w:rPr>
          <w:rFonts w:ascii="Times New Roman" w:hAnsi="Times New Roman" w:cs="Times New Roman"/>
          <w:color w:val="000000" w:themeColor="text1"/>
        </w:rPr>
        <w:t xml:space="preserve"> Services. </w:t>
      </w:r>
      <w:r w:rsidR="00B0132C" w:rsidRPr="00C725FC">
        <w:rPr>
          <w:rFonts w:ascii="Times New Roman" w:hAnsi="Times New Roman" w:cs="Times New Roman"/>
          <w:color w:val="000000" w:themeColor="text1"/>
        </w:rPr>
        <w:t>So,</w:t>
      </w:r>
      <w:r w:rsidRPr="00C725FC">
        <w:rPr>
          <w:rFonts w:ascii="Times New Roman" w:hAnsi="Times New Roman" w:cs="Times New Roman"/>
          <w:color w:val="000000" w:themeColor="text1"/>
        </w:rPr>
        <w:t xml:space="preserve"> we can scrap other two architectures and can take the first architecture, which is C3ISR based architecture for the further detailed design, high fidelity design of those components and pass it to the design teams. </w:t>
      </w:r>
      <w:r w:rsidR="00B0132C" w:rsidRPr="00C725FC">
        <w:rPr>
          <w:rFonts w:ascii="Times New Roman" w:hAnsi="Times New Roman" w:cs="Times New Roman"/>
          <w:color w:val="000000" w:themeColor="text1"/>
        </w:rPr>
        <w:t>So,</w:t>
      </w:r>
      <w:r w:rsidRPr="00C725FC">
        <w:rPr>
          <w:rFonts w:ascii="Times New Roman" w:hAnsi="Times New Roman" w:cs="Times New Roman"/>
          <w:color w:val="000000" w:themeColor="text1"/>
        </w:rPr>
        <w:t xml:space="preserve"> at architecture level, we can quickly do a trade study and analysis and figure out which one we want to go forward with.</w:t>
      </w:r>
    </w:p>
    <w:p w14:paraId="5CA68ABB" w14:textId="3A86282D" w:rsidR="00526043" w:rsidRPr="00C725FC" w:rsidRDefault="00526043" w:rsidP="00B0132C">
      <w:pPr>
        <w:spacing w:after="190" w:line="393" w:lineRule="auto"/>
        <w:ind w:right="68" w:firstLine="284"/>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Now once we do that, we need to pass this architecture to the design team. </w:t>
      </w:r>
      <w:r w:rsidR="00B0132C" w:rsidRPr="00C725FC">
        <w:rPr>
          <w:rFonts w:ascii="Times New Roman" w:hAnsi="Times New Roman" w:cs="Times New Roman"/>
          <w:color w:val="000000" w:themeColor="text1"/>
        </w:rPr>
        <w:t>So,</w:t>
      </w:r>
      <w:r w:rsidRPr="00C725FC">
        <w:rPr>
          <w:rFonts w:ascii="Times New Roman" w:hAnsi="Times New Roman" w:cs="Times New Roman"/>
          <w:color w:val="000000" w:themeColor="text1"/>
        </w:rPr>
        <w:t xml:space="preserve"> when we say we need to pass the architecture to the design team, the whole architecture will not go to one team. This architecture has few operational components, will go to the software and mathematical modeling team. </w:t>
      </w:r>
      <w:r w:rsidR="00B0132C" w:rsidRPr="00C725FC">
        <w:rPr>
          <w:rFonts w:ascii="Times New Roman" w:hAnsi="Times New Roman" w:cs="Times New Roman"/>
          <w:color w:val="000000" w:themeColor="text1"/>
        </w:rPr>
        <w:t>So,</w:t>
      </w:r>
      <w:r w:rsidRPr="00C725FC">
        <w:rPr>
          <w:rFonts w:ascii="Times New Roman" w:hAnsi="Times New Roman" w:cs="Times New Roman"/>
          <w:color w:val="000000" w:themeColor="text1"/>
        </w:rPr>
        <w:t xml:space="preserve"> we need to create the views. For example, we want to create an architecture view to the modeling team. </w:t>
      </w:r>
      <w:r w:rsidR="00B0132C" w:rsidRPr="00C725FC">
        <w:rPr>
          <w:rFonts w:ascii="Times New Roman" w:hAnsi="Times New Roman" w:cs="Times New Roman"/>
          <w:color w:val="000000" w:themeColor="text1"/>
        </w:rPr>
        <w:t>So,</w:t>
      </w:r>
      <w:r w:rsidRPr="00C725FC">
        <w:rPr>
          <w:rFonts w:ascii="Times New Roman" w:hAnsi="Times New Roman" w:cs="Times New Roman"/>
          <w:color w:val="000000" w:themeColor="text1"/>
        </w:rPr>
        <w:t xml:space="preserve"> what we can do is that we can just create a filter, then give us a view of all the physical system. The </w:t>
      </w:r>
      <w:r w:rsidRPr="00C725FC">
        <w:rPr>
          <w:rFonts w:ascii="Times New Roman" w:hAnsi="Times New Roman" w:cs="Times New Roman"/>
          <w:color w:val="000000" w:themeColor="text1"/>
        </w:rPr>
        <w:lastRenderedPageBreak/>
        <w:t>moment we do that we can create a view. And as we can see this complex architecture will be filtered out but the components, which are having only system properties.</w:t>
      </w:r>
    </w:p>
    <w:p w14:paraId="6E1E7850" w14:textId="77777777" w:rsidR="00536575" w:rsidRDefault="00526043" w:rsidP="009426A9">
      <w:pPr>
        <w:spacing w:after="190" w:line="393" w:lineRule="auto"/>
        <w:ind w:firstLine="284"/>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All the components which will go to the either software engineer or the mathematical modeling team. And we filtered out all the relevant components outside that. So not only that, we can create different other views. For example, hierarchical diagram we can create out of the same architecture. On the right-hand side, we can see the hierarchical diagram, which represent my same architecture that I created more into the functional decomposition view. Like in my sensor module, we will have a sensor and a its view of the operational scenario. What was the ports of that sensor and operational view? What are the properties of those components, et cetera, will be visible in the hierarchical view? </w:t>
      </w:r>
      <w:r w:rsidR="00B0132C" w:rsidRPr="00C725FC">
        <w:rPr>
          <w:rFonts w:ascii="Times New Roman" w:hAnsi="Times New Roman" w:cs="Times New Roman"/>
          <w:color w:val="000000" w:themeColor="text1"/>
        </w:rPr>
        <w:t>So,</w:t>
      </w:r>
      <w:r w:rsidRPr="00C725FC">
        <w:rPr>
          <w:rFonts w:ascii="Times New Roman" w:hAnsi="Times New Roman" w:cs="Times New Roman"/>
          <w:color w:val="000000" w:themeColor="text1"/>
        </w:rPr>
        <w:t xml:space="preserve"> a lot of the people prefer to </w:t>
      </w:r>
      <w:proofErr w:type="gramStart"/>
      <w:r w:rsidRPr="00C725FC">
        <w:rPr>
          <w:rFonts w:ascii="Times New Roman" w:hAnsi="Times New Roman" w:cs="Times New Roman"/>
          <w:color w:val="000000" w:themeColor="text1"/>
        </w:rPr>
        <w:t>look into</w:t>
      </w:r>
      <w:proofErr w:type="gramEnd"/>
      <w:r w:rsidRPr="00C725FC">
        <w:rPr>
          <w:rFonts w:ascii="Times New Roman" w:hAnsi="Times New Roman" w:cs="Times New Roman"/>
          <w:color w:val="000000" w:themeColor="text1"/>
        </w:rPr>
        <w:t xml:space="preserve"> the architecture as a decomposition view. Not only that, we </w:t>
      </w:r>
      <w:r w:rsidRPr="00C725FC">
        <w:rPr>
          <w:rFonts w:ascii="Times New Roman" w:hAnsi="Times New Roman" w:cs="Times New Roman"/>
          <w:color w:val="000000" w:themeColor="text1"/>
        </w:rPr>
        <w:lastRenderedPageBreak/>
        <w:t xml:space="preserve">can use the same architecture to define more behaviors of the architecture or behavior of the system-- for example, a sequence diagram. </w:t>
      </w:r>
      <w:r w:rsidR="00B0132C" w:rsidRPr="00C725FC">
        <w:rPr>
          <w:rFonts w:ascii="Times New Roman" w:hAnsi="Times New Roman" w:cs="Times New Roman"/>
          <w:color w:val="000000" w:themeColor="text1"/>
        </w:rPr>
        <w:t>So,</w:t>
      </w:r>
      <w:r w:rsidRPr="00C725FC">
        <w:rPr>
          <w:rFonts w:ascii="Times New Roman" w:hAnsi="Times New Roman" w:cs="Times New Roman"/>
          <w:color w:val="000000" w:themeColor="text1"/>
        </w:rPr>
        <w:t xml:space="preserve"> on the right-hand side, what we can see is the sequence diagram of the block diagram that we created on the left-hand side. It represents how the command will be passed from one component to the other component. Or in this case, we call that lifeline. And how the command will be written back, what processing will happen, and so on. </w:t>
      </w:r>
    </w:p>
    <w:p w14:paraId="55BD4386" w14:textId="77777777" w:rsidR="00536575" w:rsidRDefault="00526043" w:rsidP="009426A9">
      <w:pPr>
        <w:spacing w:after="190" w:line="393" w:lineRule="auto"/>
        <w:ind w:firstLine="284"/>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If we create a different lifeline in the sequence diagram, automatically components will be created. If we create communication between the lifelines, it will be automatically created inside our architecture. </w:t>
      </w:r>
      <w:r w:rsidR="00BE349F" w:rsidRPr="00C725FC">
        <w:rPr>
          <w:rFonts w:ascii="Times New Roman" w:hAnsi="Times New Roman" w:cs="Times New Roman"/>
          <w:color w:val="000000" w:themeColor="text1"/>
        </w:rPr>
        <w:t>So,</w:t>
      </w:r>
      <w:r w:rsidRPr="00C725FC">
        <w:rPr>
          <w:rFonts w:ascii="Times New Roman" w:hAnsi="Times New Roman" w:cs="Times New Roman"/>
          <w:color w:val="000000" w:themeColor="text1"/>
        </w:rPr>
        <w:t xml:space="preserve"> both are synchronized with each other, whether it is a sequence diagram or </w:t>
      </w:r>
      <w:proofErr w:type="gramStart"/>
      <w:r w:rsidRPr="00C725FC">
        <w:rPr>
          <w:rFonts w:ascii="Times New Roman" w:hAnsi="Times New Roman" w:cs="Times New Roman"/>
          <w:color w:val="000000" w:themeColor="text1"/>
        </w:rPr>
        <w:t>it is</w:t>
      </w:r>
      <w:proofErr w:type="gramEnd"/>
      <w:r w:rsidRPr="00C725FC">
        <w:rPr>
          <w:rFonts w:ascii="Times New Roman" w:hAnsi="Times New Roman" w:cs="Times New Roman"/>
          <w:color w:val="000000" w:themeColor="text1"/>
        </w:rPr>
        <w:t xml:space="preserve"> a block diagram that we created. Now what we have done is that we created the filter view. We created the different views and passed it to the design teams. Now design teams are going to specify the behavior of those components. And they </w:t>
      </w:r>
      <w:r w:rsidRPr="00C725FC">
        <w:rPr>
          <w:rFonts w:ascii="Times New Roman" w:hAnsi="Times New Roman" w:cs="Times New Roman"/>
          <w:color w:val="000000" w:themeColor="text1"/>
        </w:rPr>
        <w:lastRenderedPageBreak/>
        <w:t xml:space="preserve">use the Simulink to do that. What we need now is to connect our architecture component with the Simulink behavior. </w:t>
      </w:r>
      <w:r w:rsidR="00BE349F" w:rsidRPr="00C725FC">
        <w:rPr>
          <w:rFonts w:ascii="Times New Roman" w:hAnsi="Times New Roman" w:cs="Times New Roman"/>
          <w:color w:val="000000" w:themeColor="text1"/>
        </w:rPr>
        <w:t>So,</w:t>
      </w:r>
      <w:r w:rsidRPr="00C725FC">
        <w:rPr>
          <w:rFonts w:ascii="Times New Roman" w:hAnsi="Times New Roman" w:cs="Times New Roman"/>
          <w:color w:val="000000" w:themeColor="text1"/>
        </w:rPr>
        <w:t xml:space="preserve"> we can connect the System</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"System"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Composer with Simulink in model-based design by simply calling the Simulink models</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"models"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behind those components, whether it is a physical component or </w:t>
      </w:r>
      <w:proofErr w:type="gramStart"/>
      <w:r w:rsidRPr="00C725FC">
        <w:rPr>
          <w:rFonts w:ascii="Times New Roman" w:hAnsi="Times New Roman" w:cs="Times New Roman"/>
          <w:color w:val="000000" w:themeColor="text1"/>
        </w:rPr>
        <w:t>it is</w:t>
      </w:r>
      <w:proofErr w:type="gramEnd"/>
      <w:r w:rsidRPr="00C725FC">
        <w:rPr>
          <w:rFonts w:ascii="Times New Roman" w:hAnsi="Times New Roman" w:cs="Times New Roman"/>
          <w:color w:val="000000" w:themeColor="text1"/>
        </w:rPr>
        <w:t xml:space="preserve"> a control or the calculation algorithm mathematical models, and just simulate the whole architecture. How can we do that? We can have a quick view here. </w:t>
      </w:r>
      <w:r w:rsidR="00B0132C" w:rsidRPr="00C725FC">
        <w:rPr>
          <w:rFonts w:ascii="Times New Roman" w:hAnsi="Times New Roman" w:cs="Times New Roman"/>
          <w:color w:val="000000" w:themeColor="text1"/>
        </w:rPr>
        <w:t>So,</w:t>
      </w:r>
      <w:r w:rsidRPr="00C725FC">
        <w:rPr>
          <w:rFonts w:ascii="Times New Roman" w:hAnsi="Times New Roman" w:cs="Times New Roman"/>
          <w:color w:val="000000" w:themeColor="text1"/>
        </w:rPr>
        <w:t xml:space="preserve"> this is the internal architecture of </w:t>
      </w:r>
      <w:r w:rsidR="00B0132C">
        <w:rPr>
          <w:rFonts w:ascii="Times New Roman" w:hAnsi="Times New Roman" w:cs="Times New Roman"/>
          <w:color w:val="000000" w:themeColor="text1"/>
        </w:rPr>
        <w:t>the</w:t>
      </w:r>
      <w:r w:rsidRPr="00C725FC">
        <w:rPr>
          <w:rFonts w:ascii="Times New Roman" w:hAnsi="Times New Roman" w:cs="Times New Roman"/>
          <w:color w:val="000000" w:themeColor="text1"/>
        </w:rPr>
        <w:t xml:space="preserve"> System in which we have a component for a communication interface. </w:t>
      </w:r>
    </w:p>
    <w:p w14:paraId="7F2D6B68" w14:textId="77777777" w:rsidR="00536575" w:rsidRDefault="00526043" w:rsidP="009426A9">
      <w:pPr>
        <w:spacing w:after="190" w:line="393" w:lineRule="auto"/>
        <w:ind w:firstLine="284"/>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What we can do is that in that component we just specify there is the Simulink behavior of that component defined. The moment we define the Simulink behavior, we can see the ports are automatically created because it took it from the Simulink models already. What we </w:t>
      </w:r>
      <w:proofErr w:type="gramStart"/>
      <w:r w:rsidRPr="00C725FC">
        <w:rPr>
          <w:rFonts w:ascii="Times New Roman" w:hAnsi="Times New Roman" w:cs="Times New Roman"/>
          <w:color w:val="000000" w:themeColor="text1"/>
        </w:rPr>
        <w:t>have to</w:t>
      </w:r>
      <w:proofErr w:type="gramEnd"/>
      <w:r w:rsidRPr="00C725FC">
        <w:rPr>
          <w:rFonts w:ascii="Times New Roman" w:hAnsi="Times New Roman" w:cs="Times New Roman"/>
          <w:color w:val="000000" w:themeColor="text1"/>
        </w:rPr>
        <w:t xml:space="preserve"> do is that we have to connect this component with the rest of the architecture as simple as just dragging the signal and dropping it on the </w:t>
      </w:r>
      <w:r w:rsidRPr="00C725FC">
        <w:rPr>
          <w:rFonts w:ascii="Times New Roman" w:hAnsi="Times New Roman" w:cs="Times New Roman"/>
          <w:color w:val="000000" w:themeColor="text1"/>
        </w:rPr>
        <w:lastRenderedPageBreak/>
        <w:t xml:space="preserve">component. If we go to the Simulink design and, for example, if we make any change in the design. </w:t>
      </w:r>
      <w:proofErr w:type="gramStart"/>
      <w:r w:rsidRPr="00C725FC">
        <w:rPr>
          <w:rFonts w:ascii="Times New Roman" w:hAnsi="Times New Roman" w:cs="Times New Roman"/>
          <w:color w:val="000000" w:themeColor="text1"/>
        </w:rPr>
        <w:t>That's</w:t>
      </w:r>
      <w:proofErr w:type="gramEnd"/>
      <w:r w:rsidRPr="00C725FC">
        <w:rPr>
          <w:rFonts w:ascii="Times New Roman" w:hAnsi="Times New Roman" w:cs="Times New Roman"/>
          <w:color w:val="000000" w:themeColor="text1"/>
        </w:rPr>
        <w:t xml:space="preserve"> supposed to create and port here, </w:t>
      </w:r>
      <w:r w:rsidR="00B0132C" w:rsidRPr="00C725FC">
        <w:rPr>
          <w:rFonts w:ascii="Times New Roman" w:hAnsi="Times New Roman" w:cs="Times New Roman"/>
          <w:color w:val="000000" w:themeColor="text1"/>
        </w:rPr>
        <w:t>now</w:t>
      </w:r>
      <w:r w:rsidRPr="00C725FC">
        <w:rPr>
          <w:rFonts w:ascii="Times New Roman" w:hAnsi="Times New Roman" w:cs="Times New Roman"/>
          <w:color w:val="000000" w:themeColor="text1"/>
        </w:rPr>
        <w:t xml:space="preserve"> for this port, if we remember, we specified the interface information at the architectural level. we can use the same interface information at the Simulink design level. we </w:t>
      </w:r>
      <w:proofErr w:type="gramStart"/>
      <w:r w:rsidRPr="00C725FC">
        <w:rPr>
          <w:rFonts w:ascii="Times New Roman" w:hAnsi="Times New Roman" w:cs="Times New Roman"/>
          <w:color w:val="000000" w:themeColor="text1"/>
        </w:rPr>
        <w:t>don't</w:t>
      </w:r>
      <w:proofErr w:type="gramEnd"/>
      <w:r w:rsidRPr="00C725FC">
        <w:rPr>
          <w:rFonts w:ascii="Times New Roman" w:hAnsi="Times New Roman" w:cs="Times New Roman"/>
          <w:color w:val="000000" w:themeColor="text1"/>
        </w:rPr>
        <w:t xml:space="preserve"> have to recreate the interface so that we there is no mismatch in the interface when we connect the different components. The moment we do that, a new port is created at the architectural level for that component. What we </w:t>
      </w:r>
      <w:proofErr w:type="gramStart"/>
      <w:r w:rsidRPr="00C725FC">
        <w:rPr>
          <w:rFonts w:ascii="Times New Roman" w:hAnsi="Times New Roman" w:cs="Times New Roman"/>
          <w:color w:val="000000" w:themeColor="text1"/>
        </w:rPr>
        <w:t>have to</w:t>
      </w:r>
      <w:proofErr w:type="gramEnd"/>
      <w:r w:rsidRPr="00C725FC">
        <w:rPr>
          <w:rFonts w:ascii="Times New Roman" w:hAnsi="Times New Roman" w:cs="Times New Roman"/>
          <w:color w:val="000000" w:themeColor="text1"/>
        </w:rPr>
        <w:t xml:space="preserve"> do is simply connect it with the rest of the components. And now my Simulink, the architecture, is ready with the Simulink behavior, and we can simulate and analyze the whole architecture at the system level. we </w:t>
      </w:r>
      <w:proofErr w:type="gramStart"/>
      <w:r w:rsidRPr="00C725FC">
        <w:rPr>
          <w:rFonts w:ascii="Times New Roman" w:hAnsi="Times New Roman" w:cs="Times New Roman"/>
          <w:color w:val="000000" w:themeColor="text1"/>
        </w:rPr>
        <w:t>don't</w:t>
      </w:r>
      <w:proofErr w:type="gramEnd"/>
      <w:r w:rsidRPr="00C725FC">
        <w:rPr>
          <w:rFonts w:ascii="Times New Roman" w:hAnsi="Times New Roman" w:cs="Times New Roman"/>
          <w:color w:val="000000" w:themeColor="text1"/>
        </w:rPr>
        <w:t xml:space="preserve"> have to do the component-level testing. </w:t>
      </w:r>
    </w:p>
    <w:p w14:paraId="74B7B880" w14:textId="77777777" w:rsidR="00536575" w:rsidRDefault="00526043" w:rsidP="009426A9">
      <w:pPr>
        <w:spacing w:after="190" w:line="393" w:lineRule="auto"/>
        <w:ind w:firstLine="284"/>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we can do the complete system-level simulation.  And the moment that is done, what is the next stage? we start doing the testing of my system. And for that, we are using Simulink </w:t>
      </w:r>
      <w:r w:rsidRPr="00C725FC">
        <w:rPr>
          <w:rFonts w:ascii="Times New Roman" w:hAnsi="Times New Roman" w:cs="Times New Roman"/>
          <w:color w:val="000000" w:themeColor="text1"/>
        </w:rPr>
        <w:lastRenderedPageBreak/>
        <w:t xml:space="preserve">Test, which is our test environment. we can link our test scenario with the requirements. we can provide the triggers. Triggers are nothing but the simulation test scenarios to the architecture. And the moment we do that, now we see, whatever we see the graphics here, is </w:t>
      </w:r>
      <w:proofErr w:type="gramStart"/>
      <w:r w:rsidRPr="00C725FC">
        <w:rPr>
          <w:rFonts w:ascii="Times New Roman" w:hAnsi="Times New Roman" w:cs="Times New Roman"/>
          <w:color w:val="000000" w:themeColor="text1"/>
        </w:rPr>
        <w:t>actually the</w:t>
      </w:r>
      <w:proofErr w:type="gramEnd"/>
      <w:r w:rsidRPr="00C725FC">
        <w:rPr>
          <w:rFonts w:ascii="Times New Roman" w:hAnsi="Times New Roman" w:cs="Times New Roman"/>
          <w:color w:val="000000" w:themeColor="text1"/>
        </w:rPr>
        <w:t xml:space="preserve"> complete system simulation which includes the plan</w:t>
      </w:r>
      <w:r w:rsidR="00B0132C">
        <w:rPr>
          <w:rFonts w:ascii="Times New Roman" w:hAnsi="Times New Roman" w:cs="Times New Roman"/>
          <w:color w:val="000000" w:themeColor="text1"/>
        </w:rPr>
        <w:t>s</w:t>
      </w:r>
      <w:r w:rsidRPr="00C725FC">
        <w:rPr>
          <w:rFonts w:ascii="Times New Roman" w:hAnsi="Times New Roman" w:cs="Times New Roman"/>
          <w:color w:val="000000" w:themeColor="text1"/>
        </w:rPr>
        <w:t xml:space="preserve">. It includes the controller. It includes the communication, everything inside that. Now when we do the complete system-level simulation, we can go and see the behavior of my complete system. So, what we are doing here is that we are just opening the activities of the Army Components. So, if we see here, we have the Army movement of Ground Forces, which is a sort of a typical ground activities. </w:t>
      </w:r>
    </w:p>
    <w:p w14:paraId="4FFB47BB" w14:textId="77777777" w:rsidR="00536575" w:rsidRDefault="00526043" w:rsidP="009426A9">
      <w:pPr>
        <w:spacing w:after="190" w:line="393" w:lineRule="auto"/>
        <w:ind w:firstLine="284"/>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And just below that, we have the actual Operation Planning Tool, which sort of planning the COAs as we expected. We can </w:t>
      </w:r>
      <w:proofErr w:type="gramStart"/>
      <w:r w:rsidRPr="00C725FC">
        <w:rPr>
          <w:rFonts w:ascii="Times New Roman" w:hAnsi="Times New Roman" w:cs="Times New Roman"/>
          <w:color w:val="000000" w:themeColor="text1"/>
        </w:rPr>
        <w:t>look into</w:t>
      </w:r>
      <w:proofErr w:type="gramEnd"/>
      <w:r w:rsidRPr="00C725FC">
        <w:rPr>
          <w:rFonts w:ascii="Times New Roman" w:hAnsi="Times New Roman" w:cs="Times New Roman"/>
          <w:color w:val="000000" w:themeColor="text1"/>
        </w:rPr>
        <w:t xml:space="preserve"> the results and analyses that what exactly our behavior is, that it is fitting into my requirement </w:t>
      </w:r>
      <w:r w:rsidRPr="00C725FC">
        <w:rPr>
          <w:rFonts w:ascii="Times New Roman" w:hAnsi="Times New Roman" w:cs="Times New Roman"/>
          <w:color w:val="000000" w:themeColor="text1"/>
        </w:rPr>
        <w:lastRenderedPageBreak/>
        <w:t xml:space="preserve">or not. The bottom line here is that we are simulating the complete system and not just one component in that. </w:t>
      </w:r>
      <w:r w:rsidR="00203F1C" w:rsidRPr="00C725FC">
        <w:rPr>
          <w:rFonts w:ascii="Times New Roman" w:hAnsi="Times New Roman" w:cs="Times New Roman"/>
          <w:color w:val="000000" w:themeColor="text1"/>
        </w:rPr>
        <w:t>So,</w:t>
      </w:r>
      <w:r w:rsidRPr="00C725FC">
        <w:rPr>
          <w:rFonts w:ascii="Times New Roman" w:hAnsi="Times New Roman" w:cs="Times New Roman"/>
          <w:color w:val="000000" w:themeColor="text1"/>
        </w:rPr>
        <w:t xml:space="preserve"> what we have seen so far, this was our initial flow or the workflow for the model-based system engineering. What we have seen is that we can use Simulink requirements to capture our requirements, can use the System Composer to create and define your architecture, use the properties to link it with the MATLAB environment and do the trade study and analysis, create views to share it with the different stakeholders, and, at the end, connect our architecture with Simulink behavior so that we can do the complete system-level simulation. </w:t>
      </w:r>
    </w:p>
    <w:p w14:paraId="7C24FDF3" w14:textId="1791D093" w:rsidR="00526043" w:rsidRPr="00C725FC" w:rsidRDefault="00526043" w:rsidP="009426A9">
      <w:pPr>
        <w:spacing w:after="190" w:line="393" w:lineRule="auto"/>
        <w:ind w:firstLine="284"/>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And while doing it, everything </w:t>
      </w:r>
      <w:proofErr w:type="gramStart"/>
      <w:r w:rsidRPr="00C725FC">
        <w:rPr>
          <w:rFonts w:ascii="Times New Roman" w:hAnsi="Times New Roman" w:cs="Times New Roman"/>
          <w:color w:val="000000" w:themeColor="text1"/>
        </w:rPr>
        <w:t>is connected with</w:t>
      </w:r>
      <w:proofErr w:type="gramEnd"/>
      <w:r w:rsidRPr="00C725FC">
        <w:rPr>
          <w:rFonts w:ascii="Times New Roman" w:hAnsi="Times New Roman" w:cs="Times New Roman"/>
          <w:color w:val="000000" w:themeColor="text1"/>
        </w:rPr>
        <w:t xml:space="preserve"> a single digital thread so that any change in our system will directly be captured in the different artifacts and can be seen what will be the impact on the different artifacts for any change in the requirements, architecture, or in the design. Now having </w:t>
      </w:r>
      <w:r w:rsidRPr="00C725FC">
        <w:rPr>
          <w:rFonts w:ascii="Times New Roman" w:hAnsi="Times New Roman" w:cs="Times New Roman"/>
          <w:color w:val="000000" w:themeColor="text1"/>
        </w:rPr>
        <w:lastRenderedPageBreak/>
        <w:t>said that, we understood-- we hope we got the basic behavior or basic workflow of system engineering and how we can implement that in System Composer.</w:t>
      </w:r>
    </w:p>
    <w:p w14:paraId="322F4133" w14:textId="21781350" w:rsidR="00526043" w:rsidRPr="00374201" w:rsidRDefault="00203F1C" w:rsidP="0050676C">
      <w:pPr>
        <w:pStyle w:val="Heading1"/>
        <w:numPr>
          <w:ilvl w:val="1"/>
          <w:numId w:val="20"/>
        </w:numPr>
        <w:spacing w:before="0" w:after="240" w:line="240" w:lineRule="auto"/>
        <w:ind w:left="357" w:hanging="357"/>
        <w:rPr>
          <w:rFonts w:ascii="Times New Roman" w:hAnsi="Times New Roman" w:cs="Times New Roman"/>
          <w:b/>
          <w:bCs/>
          <w:color w:val="000000" w:themeColor="text1"/>
          <w:sz w:val="20"/>
          <w:szCs w:val="20"/>
        </w:rPr>
      </w:pPr>
      <w:bookmarkStart w:id="36" w:name="_Toc119921720"/>
      <w:r w:rsidRPr="00374201">
        <w:rPr>
          <w:rFonts w:ascii="Times New Roman" w:hAnsi="Times New Roman" w:cs="Times New Roman"/>
          <w:b/>
          <w:bCs/>
          <w:color w:val="000000" w:themeColor="text1"/>
          <w:sz w:val="20"/>
          <w:szCs w:val="20"/>
        </w:rPr>
        <w:t xml:space="preserve">Multiple </w:t>
      </w:r>
      <w:r w:rsidR="00526043" w:rsidRPr="00374201">
        <w:rPr>
          <w:rFonts w:ascii="Times New Roman" w:hAnsi="Times New Roman" w:cs="Times New Roman"/>
          <w:b/>
          <w:bCs/>
          <w:color w:val="000000" w:themeColor="text1"/>
          <w:sz w:val="20"/>
          <w:szCs w:val="20"/>
        </w:rPr>
        <w:fldChar w:fldCharType="begin"/>
      </w:r>
      <w:r w:rsidR="00526043" w:rsidRPr="00374201">
        <w:rPr>
          <w:rFonts w:ascii="Times New Roman" w:hAnsi="Times New Roman" w:cs="Times New Roman"/>
          <w:b/>
          <w:bCs/>
          <w:color w:val="000000" w:themeColor="text1"/>
          <w:sz w:val="20"/>
          <w:szCs w:val="20"/>
        </w:rPr>
        <w:instrText xml:space="preserve"> XE "System" </w:instrText>
      </w:r>
      <w:r w:rsidR="00526043" w:rsidRPr="00374201">
        <w:rPr>
          <w:rFonts w:ascii="Times New Roman" w:hAnsi="Times New Roman" w:cs="Times New Roman"/>
          <w:b/>
          <w:bCs/>
          <w:color w:val="000000" w:themeColor="text1"/>
          <w:sz w:val="20"/>
          <w:szCs w:val="20"/>
        </w:rPr>
        <w:fldChar w:fldCharType="end"/>
      </w:r>
      <w:r w:rsidR="00526043" w:rsidRPr="00374201">
        <w:rPr>
          <w:rFonts w:ascii="Times New Roman" w:hAnsi="Times New Roman" w:cs="Times New Roman"/>
          <w:b/>
          <w:bCs/>
          <w:color w:val="000000" w:themeColor="text1"/>
          <w:sz w:val="20"/>
          <w:szCs w:val="20"/>
        </w:rPr>
        <w:t>View</w:t>
      </w:r>
      <w:r w:rsidR="00607DA1">
        <w:rPr>
          <w:rFonts w:ascii="Times New Roman" w:hAnsi="Times New Roman" w:cs="Times New Roman"/>
          <w:b/>
          <w:bCs/>
          <w:color w:val="000000" w:themeColor="text1"/>
          <w:sz w:val="20"/>
          <w:szCs w:val="20"/>
        </w:rPr>
        <w:t>s</w:t>
      </w:r>
      <w:r w:rsidR="00526043" w:rsidRPr="00374201">
        <w:rPr>
          <w:rFonts w:ascii="Times New Roman" w:hAnsi="Times New Roman" w:cs="Times New Roman"/>
          <w:b/>
          <w:bCs/>
          <w:color w:val="000000" w:themeColor="text1"/>
          <w:sz w:val="20"/>
          <w:szCs w:val="20"/>
        </w:rPr>
        <w:t xml:space="preserve"> </w:t>
      </w:r>
      <w:bookmarkEnd w:id="36"/>
    </w:p>
    <w:p w14:paraId="59E506FC" w14:textId="5762971B" w:rsidR="00526043" w:rsidRPr="00C725FC" w:rsidRDefault="00203F1C" w:rsidP="00526043">
      <w:pPr>
        <w:jc w:val="both"/>
        <w:rPr>
          <w:rFonts w:ascii="Times New Roman" w:hAnsi="Times New Roman" w:cs="Times New Roman"/>
          <w:color w:val="000000" w:themeColor="text1"/>
          <w:lang w:val="en-IN"/>
        </w:rPr>
      </w:pPr>
      <w:r>
        <w:rPr>
          <w:rFonts w:ascii="Times New Roman" w:hAnsi="Times New Roman" w:cs="Times New Roman"/>
          <w:color w:val="000000" w:themeColor="text1"/>
          <w:lang w:val="en-IN"/>
        </w:rPr>
        <w:t>Multiple</w:t>
      </w:r>
      <w:r w:rsidR="00526043" w:rsidRPr="00C725FC">
        <w:rPr>
          <w:rFonts w:ascii="Times New Roman" w:hAnsi="Times New Roman" w:cs="Times New Roman"/>
          <w:color w:val="000000" w:themeColor="text1"/>
          <w:lang w:val="en-IN"/>
        </w:rPr>
        <w:t xml:space="preserve"> view</w:t>
      </w:r>
      <w:r>
        <w:rPr>
          <w:rFonts w:ascii="Times New Roman" w:hAnsi="Times New Roman" w:cs="Times New Roman"/>
          <w:color w:val="000000" w:themeColor="text1"/>
          <w:lang w:val="en-IN"/>
        </w:rPr>
        <w:t>s</w:t>
      </w:r>
      <w:r w:rsidR="00526043" w:rsidRPr="00C725FC">
        <w:rPr>
          <w:rFonts w:ascii="Times New Roman" w:hAnsi="Times New Roman" w:cs="Times New Roman"/>
          <w:color w:val="000000" w:themeColor="text1"/>
          <w:lang w:val="en-IN"/>
        </w:rPr>
        <w:t xml:space="preserve"> show how the </w:t>
      </w:r>
      <w:r>
        <w:rPr>
          <w:rFonts w:ascii="Times New Roman" w:hAnsi="Times New Roman" w:cs="Times New Roman"/>
          <w:color w:val="000000" w:themeColor="text1"/>
          <w:lang w:val="en-IN"/>
        </w:rPr>
        <w:t>components</w:t>
      </w:r>
      <w:r w:rsidR="00526043" w:rsidRPr="00C725FC">
        <w:rPr>
          <w:rFonts w:ascii="Times New Roman" w:hAnsi="Times New Roman" w:cs="Times New Roman"/>
          <w:color w:val="000000" w:themeColor="text1"/>
          <w:lang w:val="en-IN"/>
        </w:rPr>
        <w:t xml:space="preserve"> are deployed and employed to achieve different levels of objectives from the perspective of the </w:t>
      </w:r>
      <w:r>
        <w:rPr>
          <w:rFonts w:ascii="Times New Roman" w:hAnsi="Times New Roman" w:cs="Times New Roman"/>
          <w:color w:val="000000" w:themeColor="text1"/>
          <w:lang w:val="en-IN"/>
        </w:rPr>
        <w:t>system design</w:t>
      </w:r>
      <w:r w:rsidR="00526043" w:rsidRPr="00C725FC">
        <w:rPr>
          <w:rFonts w:ascii="Times New Roman" w:hAnsi="Times New Roman" w:cs="Times New Roman"/>
          <w:color w:val="000000" w:themeColor="text1"/>
          <w:lang w:val="en-IN"/>
        </w:rPr>
        <w:t>.  Based on these objectives’ campaigns are planned and executed. Planning is done by breaking the National Objectives into hierarchy of objectives, i.e., Strategic Objectives, Operational Objectives and Tactical Objectives.</w:t>
      </w:r>
    </w:p>
    <w:p w14:paraId="4249D9FF" w14:textId="77777777" w:rsidR="00526043" w:rsidRPr="00C725FC" w:rsidRDefault="00526043" w:rsidP="00170E39">
      <w:pPr>
        <w:numPr>
          <w:ilvl w:val="0"/>
          <w:numId w:val="16"/>
        </w:numPr>
        <w:tabs>
          <w:tab w:val="clear" w:pos="720"/>
        </w:tabs>
        <w:ind w:left="284" w:hanging="284"/>
        <w:rPr>
          <w:rFonts w:ascii="Times New Roman" w:hAnsi="Times New Roman" w:cs="Times New Roman"/>
          <w:color w:val="000000" w:themeColor="text1"/>
          <w:lang w:val="en-IN"/>
        </w:rPr>
      </w:pPr>
      <w:r w:rsidRPr="00C725FC">
        <w:rPr>
          <w:rFonts w:ascii="Times New Roman" w:hAnsi="Times New Roman" w:cs="Times New Roman"/>
          <w:b/>
          <w:bCs/>
          <w:color w:val="000000" w:themeColor="text1"/>
          <w:lang w:val="en-IN"/>
        </w:rPr>
        <w:t>National Security Objectives</w:t>
      </w:r>
      <w:r w:rsidRPr="00C725FC">
        <w:rPr>
          <w:rFonts w:ascii="Times New Roman" w:hAnsi="Times New Roman" w:cs="Times New Roman"/>
          <w:color w:val="000000" w:themeColor="text1"/>
          <w:lang w:val="en-IN"/>
        </w:rPr>
        <w:t>: President decides the national objectives</w:t>
      </w:r>
    </w:p>
    <w:p w14:paraId="263CED6C" w14:textId="77777777" w:rsidR="00526043" w:rsidRPr="00C725FC" w:rsidRDefault="00526043" w:rsidP="00170E39">
      <w:pPr>
        <w:numPr>
          <w:ilvl w:val="0"/>
          <w:numId w:val="16"/>
        </w:numPr>
        <w:tabs>
          <w:tab w:val="clear" w:pos="720"/>
        </w:tabs>
        <w:ind w:left="284" w:hanging="284"/>
        <w:rPr>
          <w:rFonts w:ascii="Times New Roman" w:hAnsi="Times New Roman" w:cs="Times New Roman"/>
          <w:color w:val="000000" w:themeColor="text1"/>
          <w:lang w:val="en-IN"/>
        </w:rPr>
      </w:pPr>
      <w:r w:rsidRPr="00C725FC">
        <w:rPr>
          <w:rFonts w:ascii="Times New Roman" w:hAnsi="Times New Roman" w:cs="Times New Roman"/>
          <w:b/>
          <w:bCs/>
          <w:color w:val="000000" w:themeColor="text1"/>
          <w:lang w:val="en-IN"/>
        </w:rPr>
        <w:t>National Military Objectives:</w:t>
      </w:r>
      <w:r w:rsidRPr="00C725FC">
        <w:rPr>
          <w:rFonts w:ascii="Times New Roman" w:hAnsi="Times New Roman" w:cs="Times New Roman"/>
          <w:color w:val="000000" w:themeColor="text1"/>
          <w:lang w:val="en-IN"/>
        </w:rPr>
        <w:t xml:space="preserve"> MoD, CDS decides the military objectives</w:t>
      </w:r>
    </w:p>
    <w:p w14:paraId="0A6CFD4A" w14:textId="77777777" w:rsidR="00526043" w:rsidRPr="00C725FC" w:rsidRDefault="00526043" w:rsidP="00170E39">
      <w:pPr>
        <w:numPr>
          <w:ilvl w:val="0"/>
          <w:numId w:val="16"/>
        </w:numPr>
        <w:tabs>
          <w:tab w:val="clear" w:pos="720"/>
        </w:tabs>
        <w:ind w:left="284" w:hanging="284"/>
        <w:rPr>
          <w:rFonts w:ascii="Times New Roman" w:hAnsi="Times New Roman" w:cs="Times New Roman"/>
          <w:color w:val="000000" w:themeColor="text1"/>
          <w:lang w:val="en-IN"/>
        </w:rPr>
      </w:pPr>
      <w:r w:rsidRPr="00C725FC">
        <w:rPr>
          <w:rFonts w:ascii="Times New Roman" w:hAnsi="Times New Roman" w:cs="Times New Roman"/>
          <w:b/>
          <w:bCs/>
          <w:color w:val="000000" w:themeColor="text1"/>
          <w:lang w:val="en-IN"/>
        </w:rPr>
        <w:t>Campaign Objectives:</w:t>
      </w:r>
      <w:r w:rsidRPr="00C725FC">
        <w:rPr>
          <w:rFonts w:ascii="Times New Roman" w:hAnsi="Times New Roman" w:cs="Times New Roman"/>
          <w:color w:val="000000" w:themeColor="text1"/>
          <w:lang w:val="en-IN"/>
        </w:rPr>
        <w:t xml:space="preserve"> Combatant Commander defines campaign Objectives</w:t>
      </w:r>
    </w:p>
    <w:p w14:paraId="123DA414" w14:textId="77777777" w:rsidR="00526043" w:rsidRPr="00C725FC" w:rsidRDefault="00526043" w:rsidP="00170E39">
      <w:pPr>
        <w:numPr>
          <w:ilvl w:val="0"/>
          <w:numId w:val="16"/>
        </w:numPr>
        <w:tabs>
          <w:tab w:val="clear" w:pos="720"/>
        </w:tabs>
        <w:ind w:left="284" w:hanging="284"/>
        <w:rPr>
          <w:rFonts w:ascii="Times New Roman" w:hAnsi="Times New Roman" w:cs="Times New Roman"/>
          <w:color w:val="000000" w:themeColor="text1"/>
          <w:lang w:val="en-IN"/>
        </w:rPr>
      </w:pPr>
      <w:r w:rsidRPr="00C725FC">
        <w:rPr>
          <w:rFonts w:ascii="Times New Roman" w:hAnsi="Times New Roman" w:cs="Times New Roman"/>
          <w:b/>
          <w:bCs/>
          <w:color w:val="000000" w:themeColor="text1"/>
          <w:lang w:val="en-IN"/>
        </w:rPr>
        <w:lastRenderedPageBreak/>
        <w:t>Operational Objectives:</w:t>
      </w:r>
      <w:r w:rsidRPr="00C725FC">
        <w:rPr>
          <w:rFonts w:ascii="Times New Roman" w:hAnsi="Times New Roman" w:cs="Times New Roman"/>
          <w:color w:val="000000" w:themeColor="text1"/>
          <w:lang w:val="en-IN"/>
        </w:rPr>
        <w:t xml:space="preserve"> Combatant and component commander</w:t>
      </w:r>
    </w:p>
    <w:p w14:paraId="61CC3C79" w14:textId="77777777" w:rsidR="00526043" w:rsidRPr="00C725FC" w:rsidRDefault="00526043" w:rsidP="00170E39">
      <w:pPr>
        <w:numPr>
          <w:ilvl w:val="0"/>
          <w:numId w:val="16"/>
        </w:numPr>
        <w:tabs>
          <w:tab w:val="clear" w:pos="720"/>
        </w:tabs>
        <w:ind w:left="284" w:hanging="284"/>
        <w:rPr>
          <w:rFonts w:ascii="Times New Roman" w:hAnsi="Times New Roman" w:cs="Times New Roman"/>
          <w:color w:val="000000" w:themeColor="text1"/>
          <w:lang w:val="en-IN"/>
        </w:rPr>
      </w:pPr>
      <w:r w:rsidRPr="00C725FC">
        <w:rPr>
          <w:rFonts w:ascii="Times New Roman" w:hAnsi="Times New Roman" w:cs="Times New Roman"/>
          <w:b/>
          <w:bCs/>
          <w:color w:val="000000" w:themeColor="text1"/>
          <w:lang w:val="en-IN"/>
        </w:rPr>
        <w:t>Operational Tasks:</w:t>
      </w:r>
      <w:r w:rsidRPr="00C725FC">
        <w:rPr>
          <w:rFonts w:ascii="Times New Roman" w:hAnsi="Times New Roman" w:cs="Times New Roman"/>
          <w:color w:val="000000" w:themeColor="text1"/>
          <w:lang w:val="en-IN"/>
        </w:rPr>
        <w:t xml:space="preserve"> elements of component staffs define the operational tasks</w:t>
      </w:r>
    </w:p>
    <w:p w14:paraId="7338EA69" w14:textId="6F3BD27E" w:rsidR="00526043" w:rsidRPr="00C725FC" w:rsidRDefault="00526043" w:rsidP="00126AE4">
      <w:pPr>
        <w:ind w:firstLine="284"/>
        <w:jc w:val="both"/>
        <w:rPr>
          <w:rFonts w:ascii="Times New Roman" w:hAnsi="Times New Roman" w:cs="Times New Roman"/>
          <w:color w:val="000000" w:themeColor="text1"/>
          <w:lang w:val="en-IN"/>
        </w:rPr>
      </w:pPr>
      <w:r w:rsidRPr="00C725FC">
        <w:rPr>
          <w:rFonts w:ascii="Times New Roman" w:hAnsi="Times New Roman" w:cs="Times New Roman"/>
          <w:color w:val="000000" w:themeColor="text1"/>
          <w:lang w:val="en-IN"/>
        </w:rPr>
        <w:t>Strategies links between different levels of objective in the hierarchy.</w:t>
      </w:r>
      <w:r w:rsidR="009426A9">
        <w:rPr>
          <w:rFonts w:ascii="Times New Roman" w:hAnsi="Times New Roman" w:cs="Times New Roman"/>
          <w:color w:val="000000" w:themeColor="text1"/>
          <w:lang w:val="en-IN"/>
        </w:rPr>
        <w:t xml:space="preserve"> </w:t>
      </w:r>
      <w:r w:rsidRPr="00C725FC">
        <w:rPr>
          <w:rFonts w:ascii="Times New Roman" w:hAnsi="Times New Roman" w:cs="Times New Roman"/>
          <w:color w:val="000000" w:themeColor="text1"/>
          <w:lang w:val="en-IN"/>
        </w:rPr>
        <w:t xml:space="preserve">An objective is achieved through implementation of strategies. Meaning of strategies varies with different levels e.g., at the campaign level when the </w:t>
      </w:r>
      <w:r w:rsidR="00203F1C">
        <w:rPr>
          <w:rFonts w:ascii="Times New Roman" w:hAnsi="Times New Roman" w:cs="Times New Roman"/>
          <w:color w:val="000000" w:themeColor="text1"/>
          <w:lang w:val="en-IN"/>
        </w:rPr>
        <w:t>higher</w:t>
      </w:r>
      <w:r w:rsidRPr="00C725FC">
        <w:rPr>
          <w:rFonts w:ascii="Times New Roman" w:hAnsi="Times New Roman" w:cs="Times New Roman"/>
          <w:color w:val="000000" w:themeColor="text1"/>
          <w:lang w:val="en-IN"/>
        </w:rPr>
        <w:t xml:space="preserve"> commander is thinking about his strategy of assigning weightages of an effort by different components (air, navy, ground) at the same time the Wing Commander or Squadron Commanders are thinking about their strategies of how to execute the operational tasks assigned to them by their higher commander.</w:t>
      </w:r>
    </w:p>
    <w:p w14:paraId="6985B308" w14:textId="77777777" w:rsidR="00526043" w:rsidRPr="00C725FC" w:rsidRDefault="00526043" w:rsidP="00170E39">
      <w:pPr>
        <w:numPr>
          <w:ilvl w:val="0"/>
          <w:numId w:val="13"/>
        </w:numPr>
        <w:rPr>
          <w:rFonts w:ascii="Times New Roman" w:hAnsi="Times New Roman" w:cs="Times New Roman"/>
          <w:b/>
          <w:bCs/>
          <w:color w:val="000000" w:themeColor="text1"/>
          <w:lang w:val="en-IN"/>
        </w:rPr>
      </w:pPr>
      <w:r w:rsidRPr="00C725FC">
        <w:rPr>
          <w:rFonts w:ascii="Times New Roman" w:hAnsi="Times New Roman" w:cs="Times New Roman"/>
          <w:b/>
          <w:bCs/>
          <w:color w:val="000000" w:themeColor="text1"/>
          <w:lang w:val="en-IN"/>
        </w:rPr>
        <w:t>Processes at the Strategic/Campaign Level</w:t>
      </w:r>
    </w:p>
    <w:p w14:paraId="49322188" w14:textId="77777777" w:rsidR="00526043" w:rsidRPr="00C725FC" w:rsidRDefault="00526043" w:rsidP="00A5498A">
      <w:pPr>
        <w:numPr>
          <w:ilvl w:val="1"/>
          <w:numId w:val="13"/>
        </w:numPr>
        <w:jc w:val="both"/>
        <w:rPr>
          <w:rFonts w:ascii="Times New Roman" w:hAnsi="Times New Roman" w:cs="Times New Roman"/>
          <w:color w:val="000000" w:themeColor="text1"/>
          <w:lang w:val="en-IN"/>
        </w:rPr>
      </w:pPr>
      <w:r w:rsidRPr="00C725FC">
        <w:rPr>
          <w:rFonts w:ascii="Times New Roman" w:hAnsi="Times New Roman" w:cs="Times New Roman"/>
          <w:color w:val="000000" w:themeColor="text1"/>
          <w:lang w:val="en-IN"/>
        </w:rPr>
        <w:t>Plan to support national military objectives</w:t>
      </w:r>
    </w:p>
    <w:p w14:paraId="233D4044" w14:textId="77777777" w:rsidR="00526043" w:rsidRPr="00C725FC" w:rsidRDefault="00526043" w:rsidP="00A5498A">
      <w:pPr>
        <w:numPr>
          <w:ilvl w:val="1"/>
          <w:numId w:val="13"/>
        </w:numPr>
        <w:jc w:val="both"/>
        <w:rPr>
          <w:rFonts w:ascii="Times New Roman" w:hAnsi="Times New Roman" w:cs="Times New Roman"/>
          <w:color w:val="000000" w:themeColor="text1"/>
          <w:lang w:val="en-IN"/>
        </w:rPr>
      </w:pPr>
      <w:r w:rsidRPr="00C725FC">
        <w:rPr>
          <w:rFonts w:ascii="Times New Roman" w:hAnsi="Times New Roman" w:cs="Times New Roman"/>
          <w:color w:val="000000" w:themeColor="text1"/>
          <w:lang w:val="en-IN"/>
        </w:rPr>
        <w:t>Plan for certain scenarios</w:t>
      </w:r>
    </w:p>
    <w:p w14:paraId="7FD72CB8" w14:textId="77777777" w:rsidR="00526043" w:rsidRPr="00C725FC" w:rsidRDefault="00526043" w:rsidP="00A5498A">
      <w:pPr>
        <w:numPr>
          <w:ilvl w:val="1"/>
          <w:numId w:val="13"/>
        </w:numPr>
        <w:jc w:val="both"/>
        <w:rPr>
          <w:rFonts w:ascii="Times New Roman" w:hAnsi="Times New Roman" w:cs="Times New Roman"/>
          <w:color w:val="000000" w:themeColor="text1"/>
          <w:lang w:val="en-IN"/>
        </w:rPr>
      </w:pPr>
      <w:r w:rsidRPr="00C725FC">
        <w:rPr>
          <w:rFonts w:ascii="Times New Roman" w:hAnsi="Times New Roman" w:cs="Times New Roman"/>
          <w:color w:val="000000" w:themeColor="text1"/>
          <w:lang w:val="en-IN"/>
        </w:rPr>
        <w:lastRenderedPageBreak/>
        <w:t>Broad idea about the availability of forces</w:t>
      </w:r>
    </w:p>
    <w:p w14:paraId="7CDB7BA3" w14:textId="77777777" w:rsidR="00526043" w:rsidRPr="00C725FC" w:rsidRDefault="00526043" w:rsidP="00A5498A">
      <w:pPr>
        <w:numPr>
          <w:ilvl w:val="1"/>
          <w:numId w:val="13"/>
        </w:numPr>
        <w:jc w:val="both"/>
        <w:rPr>
          <w:rFonts w:ascii="Times New Roman" w:hAnsi="Times New Roman" w:cs="Times New Roman"/>
          <w:color w:val="000000" w:themeColor="text1"/>
          <w:lang w:val="en-IN"/>
        </w:rPr>
      </w:pPr>
      <w:r w:rsidRPr="00C725FC">
        <w:rPr>
          <w:rFonts w:ascii="Times New Roman" w:hAnsi="Times New Roman" w:cs="Times New Roman"/>
          <w:color w:val="000000" w:themeColor="text1"/>
          <w:lang w:val="en-IN"/>
        </w:rPr>
        <w:t>They have Planners and Intelligence Specialists</w:t>
      </w:r>
    </w:p>
    <w:p w14:paraId="0B231288" w14:textId="77777777" w:rsidR="00526043" w:rsidRPr="00C725FC" w:rsidRDefault="00526043" w:rsidP="00A5498A">
      <w:pPr>
        <w:numPr>
          <w:ilvl w:val="1"/>
          <w:numId w:val="13"/>
        </w:numPr>
        <w:jc w:val="both"/>
        <w:rPr>
          <w:rFonts w:ascii="Times New Roman" w:hAnsi="Times New Roman" w:cs="Times New Roman"/>
          <w:color w:val="000000" w:themeColor="text1"/>
          <w:lang w:val="en-IN"/>
        </w:rPr>
      </w:pPr>
      <w:r w:rsidRPr="00C725FC">
        <w:rPr>
          <w:rFonts w:ascii="Times New Roman" w:hAnsi="Times New Roman" w:cs="Times New Roman"/>
          <w:color w:val="000000" w:themeColor="text1"/>
          <w:lang w:val="en-IN"/>
        </w:rPr>
        <w:t>Define campaign Objectives</w:t>
      </w:r>
    </w:p>
    <w:p w14:paraId="5B8A97B0" w14:textId="77777777" w:rsidR="00526043" w:rsidRPr="00C725FC" w:rsidRDefault="00526043" w:rsidP="00A5498A">
      <w:pPr>
        <w:numPr>
          <w:ilvl w:val="1"/>
          <w:numId w:val="13"/>
        </w:numPr>
        <w:jc w:val="both"/>
        <w:rPr>
          <w:rFonts w:ascii="Times New Roman" w:hAnsi="Times New Roman" w:cs="Times New Roman"/>
          <w:color w:val="000000" w:themeColor="text1"/>
          <w:lang w:val="en-IN"/>
        </w:rPr>
      </w:pPr>
      <w:r w:rsidRPr="00C725FC">
        <w:rPr>
          <w:rFonts w:ascii="Times New Roman" w:hAnsi="Times New Roman" w:cs="Times New Roman"/>
          <w:color w:val="000000" w:themeColor="text1"/>
          <w:lang w:val="en-IN"/>
        </w:rPr>
        <w:t>Weight of effort to air, sea, land components</w:t>
      </w:r>
    </w:p>
    <w:p w14:paraId="6EEA2230" w14:textId="77777777" w:rsidR="00526043" w:rsidRPr="00C725FC" w:rsidRDefault="00526043" w:rsidP="00A5498A">
      <w:pPr>
        <w:numPr>
          <w:ilvl w:val="1"/>
          <w:numId w:val="13"/>
        </w:numPr>
        <w:jc w:val="both"/>
        <w:rPr>
          <w:rFonts w:ascii="Times New Roman" w:hAnsi="Times New Roman" w:cs="Times New Roman"/>
          <w:color w:val="000000" w:themeColor="text1"/>
          <w:lang w:val="en-IN"/>
        </w:rPr>
      </w:pPr>
      <w:r w:rsidRPr="00C725FC">
        <w:rPr>
          <w:rFonts w:ascii="Times New Roman" w:hAnsi="Times New Roman" w:cs="Times New Roman"/>
          <w:color w:val="000000" w:themeColor="text1"/>
          <w:lang w:val="en-IN"/>
        </w:rPr>
        <w:t>Define manoeuvre of ground forces, allocation of air forces, direction of move for naval and amphibious components.</w:t>
      </w:r>
    </w:p>
    <w:p w14:paraId="272E70D1" w14:textId="77777777" w:rsidR="00526043" w:rsidRPr="00C725FC" w:rsidRDefault="00526043" w:rsidP="00A5498A">
      <w:pPr>
        <w:numPr>
          <w:ilvl w:val="1"/>
          <w:numId w:val="13"/>
        </w:numPr>
        <w:jc w:val="both"/>
        <w:rPr>
          <w:rFonts w:ascii="Times New Roman" w:hAnsi="Times New Roman" w:cs="Times New Roman"/>
          <w:color w:val="000000" w:themeColor="text1"/>
          <w:lang w:val="en-IN"/>
        </w:rPr>
      </w:pPr>
      <w:r w:rsidRPr="00C725FC">
        <w:rPr>
          <w:rFonts w:ascii="Times New Roman" w:hAnsi="Times New Roman" w:cs="Times New Roman"/>
          <w:color w:val="000000" w:themeColor="text1"/>
          <w:lang w:val="en-IN"/>
        </w:rPr>
        <w:t>While defining the campaign objectives it also details the forces available, allies and constraints.</w:t>
      </w:r>
    </w:p>
    <w:p w14:paraId="3BAAD2A0" w14:textId="77777777" w:rsidR="00526043" w:rsidRPr="00C725FC" w:rsidRDefault="00526043" w:rsidP="00A5498A">
      <w:pPr>
        <w:numPr>
          <w:ilvl w:val="1"/>
          <w:numId w:val="13"/>
        </w:numPr>
        <w:jc w:val="both"/>
        <w:rPr>
          <w:rFonts w:ascii="Times New Roman" w:hAnsi="Times New Roman" w:cs="Times New Roman"/>
          <w:color w:val="000000" w:themeColor="text1"/>
          <w:lang w:val="en-IN"/>
        </w:rPr>
      </w:pPr>
      <w:r w:rsidRPr="00C725FC">
        <w:rPr>
          <w:rFonts w:ascii="Times New Roman" w:hAnsi="Times New Roman" w:cs="Times New Roman"/>
          <w:color w:val="000000" w:themeColor="text1"/>
          <w:lang w:val="en-IN"/>
        </w:rPr>
        <w:t>Detailed Planning-COG, objective, intent, matching force elements to this objective, time-phased employment-deployment of forces.</w:t>
      </w:r>
    </w:p>
    <w:p w14:paraId="235F0FA8" w14:textId="77777777" w:rsidR="00526043" w:rsidRPr="00C725FC" w:rsidRDefault="00526043" w:rsidP="00A5498A">
      <w:pPr>
        <w:numPr>
          <w:ilvl w:val="1"/>
          <w:numId w:val="13"/>
        </w:numPr>
        <w:jc w:val="both"/>
        <w:rPr>
          <w:rFonts w:ascii="Times New Roman" w:hAnsi="Times New Roman" w:cs="Times New Roman"/>
          <w:color w:val="000000" w:themeColor="text1"/>
          <w:lang w:val="en-IN"/>
        </w:rPr>
      </w:pPr>
      <w:r w:rsidRPr="00C725FC">
        <w:rPr>
          <w:rFonts w:ascii="Times New Roman" w:hAnsi="Times New Roman" w:cs="Times New Roman"/>
          <w:color w:val="000000" w:themeColor="text1"/>
          <w:lang w:val="en-IN"/>
        </w:rPr>
        <w:lastRenderedPageBreak/>
        <w:t>Live adjustment of campaign plans, policies, status of forces based on Intelligence Assessment</w:t>
      </w:r>
    </w:p>
    <w:p w14:paraId="10E8571B" w14:textId="77777777" w:rsidR="00526043" w:rsidRPr="00C725FC" w:rsidRDefault="00526043" w:rsidP="00A5498A">
      <w:pPr>
        <w:numPr>
          <w:ilvl w:val="1"/>
          <w:numId w:val="13"/>
        </w:numPr>
        <w:jc w:val="both"/>
        <w:rPr>
          <w:rFonts w:ascii="Times New Roman" w:hAnsi="Times New Roman" w:cs="Times New Roman"/>
          <w:color w:val="000000" w:themeColor="text1"/>
          <w:lang w:val="en-IN"/>
        </w:rPr>
      </w:pPr>
      <w:r w:rsidRPr="00C725FC">
        <w:rPr>
          <w:rFonts w:ascii="Times New Roman" w:hAnsi="Times New Roman" w:cs="Times New Roman"/>
          <w:color w:val="000000" w:themeColor="text1"/>
          <w:lang w:val="en-IN"/>
        </w:rPr>
        <w:t>Resolving disagreement in effort weights, targeting priority, demand of resources</w:t>
      </w:r>
    </w:p>
    <w:p w14:paraId="3C626DB1" w14:textId="77777777" w:rsidR="00526043" w:rsidRPr="00C725FC" w:rsidRDefault="00526043" w:rsidP="00170E39">
      <w:pPr>
        <w:numPr>
          <w:ilvl w:val="0"/>
          <w:numId w:val="13"/>
        </w:numPr>
        <w:rPr>
          <w:rFonts w:ascii="Times New Roman" w:hAnsi="Times New Roman" w:cs="Times New Roman"/>
          <w:color w:val="000000" w:themeColor="text1"/>
          <w:lang w:val="en-IN"/>
        </w:rPr>
      </w:pPr>
      <w:r w:rsidRPr="00C725FC">
        <w:rPr>
          <w:rFonts w:ascii="Times New Roman" w:hAnsi="Times New Roman" w:cs="Times New Roman"/>
          <w:b/>
          <w:bCs/>
          <w:color w:val="000000" w:themeColor="text1"/>
          <w:lang w:val="en-IN"/>
        </w:rPr>
        <w:t>Models required</w:t>
      </w:r>
      <w:r w:rsidRPr="00C725FC">
        <w:rPr>
          <w:rFonts w:ascii="Times New Roman" w:hAnsi="Times New Roman" w:cs="Times New Roman"/>
          <w:color w:val="000000" w:themeColor="text1"/>
          <w:lang w:val="en-IN"/>
        </w:rPr>
        <w:t xml:space="preserve"> to fulfil above processes are:</w:t>
      </w:r>
    </w:p>
    <w:p w14:paraId="2716F2B3" w14:textId="77777777" w:rsidR="00526043" w:rsidRPr="00C725FC" w:rsidRDefault="00526043" w:rsidP="00A5498A">
      <w:pPr>
        <w:numPr>
          <w:ilvl w:val="1"/>
          <w:numId w:val="13"/>
        </w:numPr>
        <w:jc w:val="both"/>
        <w:rPr>
          <w:rFonts w:ascii="Times New Roman" w:hAnsi="Times New Roman" w:cs="Times New Roman"/>
          <w:color w:val="000000" w:themeColor="text1"/>
          <w:lang w:val="en-IN"/>
        </w:rPr>
      </w:pPr>
      <w:r w:rsidRPr="00C725FC">
        <w:rPr>
          <w:rFonts w:ascii="Times New Roman" w:hAnsi="Times New Roman" w:cs="Times New Roman"/>
          <w:color w:val="000000" w:themeColor="text1"/>
          <w:lang w:val="en-IN"/>
        </w:rPr>
        <w:t xml:space="preserve">Effectiveness and performance of components are assessed for different air-scenarios like Recce, air-borne assault, air-to-land, special </w:t>
      </w:r>
      <w:proofErr w:type="spellStart"/>
      <w:r w:rsidRPr="00C725FC">
        <w:rPr>
          <w:rFonts w:ascii="Times New Roman" w:hAnsi="Times New Roman" w:cs="Times New Roman"/>
          <w:color w:val="000000" w:themeColor="text1"/>
          <w:lang w:val="en-IN"/>
        </w:rPr>
        <w:t>heli</w:t>
      </w:r>
      <w:proofErr w:type="spellEnd"/>
      <w:r w:rsidRPr="00C725FC">
        <w:rPr>
          <w:rFonts w:ascii="Times New Roman" w:hAnsi="Times New Roman" w:cs="Times New Roman"/>
          <w:color w:val="000000" w:themeColor="text1"/>
          <w:lang w:val="en-IN"/>
        </w:rPr>
        <w:t>-borne, air transport operations.</w:t>
      </w:r>
    </w:p>
    <w:p w14:paraId="366976DF" w14:textId="77777777" w:rsidR="00526043" w:rsidRPr="00C725FC" w:rsidRDefault="00526043" w:rsidP="00A5498A">
      <w:pPr>
        <w:numPr>
          <w:ilvl w:val="1"/>
          <w:numId w:val="13"/>
        </w:numPr>
        <w:jc w:val="both"/>
        <w:rPr>
          <w:rFonts w:ascii="Times New Roman" w:hAnsi="Times New Roman" w:cs="Times New Roman"/>
          <w:color w:val="000000" w:themeColor="text1"/>
          <w:lang w:val="en-IN"/>
        </w:rPr>
      </w:pPr>
      <w:r w:rsidRPr="00C725FC">
        <w:rPr>
          <w:rFonts w:ascii="Times New Roman" w:hAnsi="Times New Roman" w:cs="Times New Roman"/>
          <w:color w:val="000000" w:themeColor="text1"/>
          <w:lang w:val="en-IN"/>
        </w:rPr>
        <w:t>Models for evaluating capabilities of available forces.</w:t>
      </w:r>
    </w:p>
    <w:p w14:paraId="07022B8C" w14:textId="77777777" w:rsidR="00526043" w:rsidRPr="00C725FC" w:rsidRDefault="00526043" w:rsidP="00A5498A">
      <w:pPr>
        <w:numPr>
          <w:ilvl w:val="1"/>
          <w:numId w:val="13"/>
        </w:numPr>
        <w:jc w:val="both"/>
        <w:rPr>
          <w:rFonts w:ascii="Times New Roman" w:hAnsi="Times New Roman" w:cs="Times New Roman"/>
          <w:color w:val="000000" w:themeColor="text1"/>
          <w:lang w:val="en-IN"/>
        </w:rPr>
      </w:pPr>
      <w:r w:rsidRPr="00C725FC">
        <w:rPr>
          <w:rFonts w:ascii="Times New Roman" w:hAnsi="Times New Roman" w:cs="Times New Roman"/>
          <w:color w:val="000000" w:themeColor="text1"/>
          <w:lang w:val="en-IN"/>
        </w:rPr>
        <w:t>Model for time-phased employment &amp; deployment of forces</w:t>
      </w:r>
    </w:p>
    <w:p w14:paraId="794D47DD" w14:textId="77777777" w:rsidR="00526043" w:rsidRPr="00C725FC" w:rsidRDefault="00526043" w:rsidP="00A5498A">
      <w:pPr>
        <w:numPr>
          <w:ilvl w:val="1"/>
          <w:numId w:val="13"/>
        </w:numPr>
        <w:jc w:val="both"/>
        <w:rPr>
          <w:rFonts w:ascii="Times New Roman" w:hAnsi="Times New Roman" w:cs="Times New Roman"/>
          <w:color w:val="000000" w:themeColor="text1"/>
          <w:lang w:val="en-IN"/>
        </w:rPr>
      </w:pPr>
      <w:r w:rsidRPr="00C725FC">
        <w:rPr>
          <w:rFonts w:ascii="Times New Roman" w:hAnsi="Times New Roman" w:cs="Times New Roman"/>
          <w:color w:val="000000" w:themeColor="text1"/>
          <w:lang w:val="en-IN"/>
        </w:rPr>
        <w:t>Model for detailed planning-COG analysis</w:t>
      </w:r>
    </w:p>
    <w:p w14:paraId="24CAD75B" w14:textId="77777777" w:rsidR="00526043" w:rsidRPr="00C725FC" w:rsidRDefault="00526043" w:rsidP="00A5498A">
      <w:pPr>
        <w:numPr>
          <w:ilvl w:val="1"/>
          <w:numId w:val="13"/>
        </w:numPr>
        <w:jc w:val="both"/>
        <w:rPr>
          <w:rFonts w:ascii="Times New Roman" w:hAnsi="Times New Roman" w:cs="Times New Roman"/>
          <w:color w:val="000000" w:themeColor="text1"/>
          <w:lang w:val="en-IN"/>
        </w:rPr>
      </w:pPr>
      <w:r w:rsidRPr="00C725FC">
        <w:rPr>
          <w:rFonts w:ascii="Times New Roman" w:hAnsi="Times New Roman" w:cs="Times New Roman"/>
          <w:color w:val="000000" w:themeColor="text1"/>
          <w:lang w:val="en-IN"/>
        </w:rPr>
        <w:lastRenderedPageBreak/>
        <w:t>Battle management –target prioritization, resolve disputes.</w:t>
      </w:r>
    </w:p>
    <w:p w14:paraId="14B49175" w14:textId="77777777" w:rsidR="00526043" w:rsidRPr="00C725FC" w:rsidRDefault="00526043" w:rsidP="00A5498A">
      <w:pPr>
        <w:numPr>
          <w:ilvl w:val="1"/>
          <w:numId w:val="13"/>
        </w:numPr>
        <w:jc w:val="both"/>
        <w:rPr>
          <w:rFonts w:ascii="Times New Roman" w:hAnsi="Times New Roman" w:cs="Times New Roman"/>
          <w:color w:val="000000" w:themeColor="text1"/>
          <w:lang w:val="en-IN"/>
        </w:rPr>
      </w:pPr>
      <w:r w:rsidRPr="00C725FC">
        <w:rPr>
          <w:rFonts w:ascii="Times New Roman" w:hAnsi="Times New Roman" w:cs="Times New Roman"/>
          <w:color w:val="000000" w:themeColor="text1"/>
          <w:lang w:val="en-IN"/>
        </w:rPr>
        <w:t>Resource movement</w:t>
      </w:r>
    </w:p>
    <w:p w14:paraId="6E3CEF59" w14:textId="77777777" w:rsidR="00526043" w:rsidRPr="00C725FC" w:rsidRDefault="00526043" w:rsidP="00170E39">
      <w:pPr>
        <w:numPr>
          <w:ilvl w:val="0"/>
          <w:numId w:val="13"/>
        </w:numPr>
        <w:rPr>
          <w:rFonts w:ascii="Times New Roman" w:hAnsi="Times New Roman" w:cs="Times New Roman"/>
          <w:b/>
          <w:bCs/>
          <w:color w:val="000000" w:themeColor="text1"/>
          <w:lang w:val="en-IN"/>
        </w:rPr>
      </w:pPr>
      <w:r w:rsidRPr="00C725FC">
        <w:rPr>
          <w:rFonts w:ascii="Times New Roman" w:hAnsi="Times New Roman" w:cs="Times New Roman"/>
          <w:b/>
          <w:bCs/>
          <w:color w:val="000000" w:themeColor="text1"/>
          <w:lang w:val="en-IN"/>
        </w:rPr>
        <w:t>Processes at Operational Level</w:t>
      </w:r>
    </w:p>
    <w:p w14:paraId="32B70BDD" w14:textId="77777777" w:rsidR="00526043" w:rsidRPr="00C725FC" w:rsidRDefault="00526043" w:rsidP="00A5498A">
      <w:pPr>
        <w:numPr>
          <w:ilvl w:val="1"/>
          <w:numId w:val="13"/>
        </w:numPr>
        <w:jc w:val="both"/>
        <w:rPr>
          <w:rFonts w:ascii="Times New Roman" w:hAnsi="Times New Roman" w:cs="Times New Roman"/>
          <w:color w:val="000000" w:themeColor="text1"/>
          <w:lang w:val="en-IN"/>
        </w:rPr>
      </w:pPr>
      <w:r w:rsidRPr="00C725FC">
        <w:rPr>
          <w:rFonts w:ascii="Times New Roman" w:hAnsi="Times New Roman" w:cs="Times New Roman"/>
          <w:color w:val="000000" w:themeColor="text1"/>
          <w:lang w:val="en-IN"/>
        </w:rPr>
        <w:t>Employment-deployment of air power</w:t>
      </w:r>
    </w:p>
    <w:p w14:paraId="334EF1BB" w14:textId="77777777" w:rsidR="00526043" w:rsidRPr="00C725FC" w:rsidRDefault="00526043" w:rsidP="00A5498A">
      <w:pPr>
        <w:numPr>
          <w:ilvl w:val="1"/>
          <w:numId w:val="13"/>
        </w:numPr>
        <w:jc w:val="both"/>
        <w:rPr>
          <w:rFonts w:ascii="Times New Roman" w:hAnsi="Times New Roman" w:cs="Times New Roman"/>
          <w:color w:val="000000" w:themeColor="text1"/>
          <w:lang w:val="en-IN"/>
        </w:rPr>
      </w:pPr>
      <w:r w:rsidRPr="00C725FC">
        <w:rPr>
          <w:rFonts w:ascii="Times New Roman" w:hAnsi="Times New Roman" w:cs="Times New Roman"/>
          <w:color w:val="000000" w:themeColor="text1"/>
          <w:lang w:val="en-IN"/>
        </w:rPr>
        <w:t>Weights of effort at operational level</w:t>
      </w:r>
    </w:p>
    <w:p w14:paraId="769C619B" w14:textId="77777777" w:rsidR="00526043" w:rsidRPr="00C725FC" w:rsidRDefault="00526043" w:rsidP="00A5498A">
      <w:pPr>
        <w:numPr>
          <w:ilvl w:val="1"/>
          <w:numId w:val="13"/>
        </w:numPr>
        <w:jc w:val="both"/>
        <w:rPr>
          <w:rFonts w:ascii="Times New Roman" w:hAnsi="Times New Roman" w:cs="Times New Roman"/>
          <w:color w:val="000000" w:themeColor="text1"/>
          <w:lang w:val="en-IN"/>
        </w:rPr>
      </w:pPr>
      <w:r w:rsidRPr="00C725FC">
        <w:rPr>
          <w:rFonts w:ascii="Times New Roman" w:hAnsi="Times New Roman" w:cs="Times New Roman"/>
          <w:color w:val="000000" w:themeColor="text1"/>
          <w:lang w:val="en-IN"/>
        </w:rPr>
        <w:t>Allocate air force accordingly</w:t>
      </w:r>
    </w:p>
    <w:p w14:paraId="68596CDE" w14:textId="77777777" w:rsidR="00526043" w:rsidRPr="00C725FC" w:rsidRDefault="00526043" w:rsidP="00A5498A">
      <w:pPr>
        <w:numPr>
          <w:ilvl w:val="1"/>
          <w:numId w:val="13"/>
        </w:numPr>
        <w:jc w:val="both"/>
        <w:rPr>
          <w:rFonts w:ascii="Times New Roman" w:hAnsi="Times New Roman" w:cs="Times New Roman"/>
          <w:color w:val="000000" w:themeColor="text1"/>
          <w:lang w:val="en-IN"/>
        </w:rPr>
      </w:pPr>
      <w:r w:rsidRPr="00C725FC">
        <w:rPr>
          <w:rFonts w:ascii="Times New Roman" w:hAnsi="Times New Roman" w:cs="Times New Roman"/>
          <w:color w:val="000000" w:themeColor="text1"/>
          <w:lang w:val="en-IN"/>
        </w:rPr>
        <w:t>Adjust weights and allocation as battle progress</w:t>
      </w:r>
    </w:p>
    <w:p w14:paraId="49B280B3" w14:textId="77777777" w:rsidR="00526043" w:rsidRPr="00C725FC" w:rsidRDefault="00526043" w:rsidP="00A5498A">
      <w:pPr>
        <w:numPr>
          <w:ilvl w:val="1"/>
          <w:numId w:val="13"/>
        </w:numPr>
        <w:jc w:val="both"/>
        <w:rPr>
          <w:rFonts w:ascii="Times New Roman" w:hAnsi="Times New Roman" w:cs="Times New Roman"/>
          <w:color w:val="000000" w:themeColor="text1"/>
          <w:lang w:val="en-IN"/>
        </w:rPr>
      </w:pPr>
      <w:r w:rsidRPr="00C725FC">
        <w:rPr>
          <w:rFonts w:ascii="Times New Roman" w:hAnsi="Times New Roman" w:cs="Times New Roman"/>
          <w:color w:val="000000" w:themeColor="text1"/>
          <w:lang w:val="en-IN"/>
        </w:rPr>
        <w:t>Detailed plans-tasking order (targeting, suppression, refuelling, engagement)</w:t>
      </w:r>
    </w:p>
    <w:p w14:paraId="60003D20" w14:textId="77777777" w:rsidR="00526043" w:rsidRPr="00C725FC" w:rsidRDefault="00526043" w:rsidP="00170E39">
      <w:pPr>
        <w:numPr>
          <w:ilvl w:val="0"/>
          <w:numId w:val="13"/>
        </w:numPr>
        <w:rPr>
          <w:rFonts w:ascii="Times New Roman" w:hAnsi="Times New Roman" w:cs="Times New Roman"/>
          <w:b/>
          <w:bCs/>
          <w:color w:val="000000" w:themeColor="text1"/>
          <w:lang w:val="en-IN"/>
        </w:rPr>
      </w:pPr>
      <w:r w:rsidRPr="00C725FC">
        <w:rPr>
          <w:rFonts w:ascii="Times New Roman" w:hAnsi="Times New Roman" w:cs="Times New Roman"/>
          <w:b/>
          <w:bCs/>
          <w:color w:val="000000" w:themeColor="text1"/>
          <w:lang w:val="en-IN"/>
        </w:rPr>
        <w:t>Processes at Engagement Level</w:t>
      </w:r>
    </w:p>
    <w:p w14:paraId="0435D643" w14:textId="4BD0DD90" w:rsidR="00526043" w:rsidRPr="00C725FC" w:rsidRDefault="00526043" w:rsidP="00A5498A">
      <w:pPr>
        <w:numPr>
          <w:ilvl w:val="1"/>
          <w:numId w:val="13"/>
        </w:numPr>
        <w:jc w:val="both"/>
        <w:rPr>
          <w:rFonts w:ascii="Times New Roman" w:hAnsi="Times New Roman" w:cs="Times New Roman"/>
          <w:color w:val="000000" w:themeColor="text1"/>
          <w:lang w:val="en-IN"/>
        </w:rPr>
      </w:pPr>
      <w:r w:rsidRPr="00C725FC">
        <w:rPr>
          <w:rFonts w:ascii="Times New Roman" w:hAnsi="Times New Roman" w:cs="Times New Roman"/>
          <w:color w:val="000000" w:themeColor="text1"/>
          <w:lang w:val="en-IN"/>
        </w:rPr>
        <w:t>Engagement monitoring by AWACS</w:t>
      </w:r>
    </w:p>
    <w:p w14:paraId="20696F74" w14:textId="77777777" w:rsidR="00526043" w:rsidRPr="00C725FC" w:rsidRDefault="00526043" w:rsidP="00A5498A">
      <w:pPr>
        <w:numPr>
          <w:ilvl w:val="1"/>
          <w:numId w:val="13"/>
        </w:numPr>
        <w:jc w:val="both"/>
        <w:rPr>
          <w:rFonts w:ascii="Times New Roman" w:hAnsi="Times New Roman" w:cs="Times New Roman"/>
          <w:color w:val="000000" w:themeColor="text1"/>
          <w:lang w:val="en-IN"/>
        </w:rPr>
      </w:pPr>
      <w:r w:rsidRPr="00C725FC">
        <w:rPr>
          <w:rFonts w:ascii="Times New Roman" w:hAnsi="Times New Roman" w:cs="Times New Roman"/>
          <w:color w:val="000000" w:themeColor="text1"/>
          <w:lang w:val="en-IN"/>
        </w:rPr>
        <w:t>AWACS directs fighter to interceptors</w:t>
      </w:r>
    </w:p>
    <w:p w14:paraId="07E587F1" w14:textId="0EB67D0A" w:rsidR="00526043" w:rsidRPr="00C725FC" w:rsidRDefault="00DF71D3" w:rsidP="00A5498A">
      <w:pPr>
        <w:numPr>
          <w:ilvl w:val="1"/>
          <w:numId w:val="13"/>
        </w:numPr>
        <w:jc w:val="both"/>
        <w:rPr>
          <w:rFonts w:ascii="Times New Roman" w:hAnsi="Times New Roman" w:cs="Times New Roman"/>
          <w:color w:val="000000" w:themeColor="text1"/>
          <w:lang w:val="en-IN"/>
        </w:rPr>
      </w:pPr>
      <w:r>
        <w:rPr>
          <w:rFonts w:ascii="Times New Roman" w:hAnsi="Times New Roman" w:cs="Times New Roman"/>
          <w:color w:val="000000" w:themeColor="text1"/>
          <w:lang w:val="en-IN"/>
        </w:rPr>
        <w:lastRenderedPageBreak/>
        <w:t>AWACS</w:t>
      </w:r>
      <w:r w:rsidR="00526043" w:rsidRPr="00C725FC">
        <w:rPr>
          <w:rFonts w:ascii="Times New Roman" w:hAnsi="Times New Roman" w:cs="Times New Roman"/>
          <w:color w:val="000000" w:themeColor="text1"/>
          <w:lang w:val="en-IN"/>
        </w:rPr>
        <w:t xml:space="preserve"> aids attacking aircraft with ground targets</w:t>
      </w:r>
    </w:p>
    <w:p w14:paraId="0B9CD104" w14:textId="77777777" w:rsidR="00526043" w:rsidRPr="00C725FC" w:rsidRDefault="00526043" w:rsidP="00A5498A">
      <w:pPr>
        <w:numPr>
          <w:ilvl w:val="1"/>
          <w:numId w:val="13"/>
        </w:numPr>
        <w:jc w:val="both"/>
        <w:rPr>
          <w:rFonts w:ascii="Times New Roman" w:hAnsi="Times New Roman" w:cs="Times New Roman"/>
          <w:color w:val="000000" w:themeColor="text1"/>
          <w:lang w:val="en-IN"/>
        </w:rPr>
      </w:pPr>
      <w:r w:rsidRPr="00C725FC">
        <w:rPr>
          <w:rFonts w:ascii="Times New Roman" w:hAnsi="Times New Roman" w:cs="Times New Roman"/>
          <w:color w:val="000000" w:themeColor="text1"/>
          <w:lang w:val="en-IN"/>
        </w:rPr>
        <w:t>Weather monitoring with the attack</w:t>
      </w:r>
    </w:p>
    <w:p w14:paraId="1A0B3D3A" w14:textId="77777777" w:rsidR="00526043" w:rsidRPr="00C725FC" w:rsidRDefault="00526043" w:rsidP="00A5498A">
      <w:pPr>
        <w:numPr>
          <w:ilvl w:val="1"/>
          <w:numId w:val="13"/>
        </w:numPr>
        <w:jc w:val="both"/>
        <w:rPr>
          <w:rFonts w:ascii="Times New Roman" w:hAnsi="Times New Roman" w:cs="Times New Roman"/>
          <w:color w:val="000000" w:themeColor="text1"/>
          <w:lang w:val="en-IN"/>
        </w:rPr>
      </w:pPr>
      <w:r w:rsidRPr="00C725FC">
        <w:rPr>
          <w:rFonts w:ascii="Times New Roman" w:hAnsi="Times New Roman" w:cs="Times New Roman"/>
          <w:color w:val="000000" w:themeColor="text1"/>
          <w:lang w:val="en-IN"/>
        </w:rPr>
        <w:t>Target selection (aim point, target status), route selection (ingress-egress, awaking AD, radars), decide on tactics (make use of environment, target properties, weather condition, selecting type of weapon)</w:t>
      </w:r>
      <w:r w:rsidRPr="00C725FC">
        <w:rPr>
          <w:rFonts w:ascii="Times New Roman" w:hAnsi="Times New Roman" w:cs="Times New Roman"/>
          <w:color w:val="000000" w:themeColor="text1"/>
          <w:lang w:val="en-IN"/>
        </w:rPr>
        <w:tab/>
      </w:r>
    </w:p>
    <w:p w14:paraId="3C38AB71" w14:textId="77777777" w:rsidR="00526043" w:rsidRPr="00C725FC" w:rsidRDefault="00526043" w:rsidP="00170E39">
      <w:pPr>
        <w:numPr>
          <w:ilvl w:val="0"/>
          <w:numId w:val="13"/>
        </w:numPr>
        <w:rPr>
          <w:rFonts w:ascii="Times New Roman" w:hAnsi="Times New Roman" w:cs="Times New Roman"/>
          <w:b/>
          <w:bCs/>
          <w:color w:val="000000" w:themeColor="text1"/>
          <w:lang w:val="en-IN"/>
        </w:rPr>
      </w:pPr>
      <w:r w:rsidRPr="00C725FC">
        <w:rPr>
          <w:rFonts w:ascii="Times New Roman" w:hAnsi="Times New Roman" w:cs="Times New Roman"/>
          <w:b/>
          <w:bCs/>
          <w:color w:val="000000" w:themeColor="text1"/>
          <w:lang w:val="en-IN"/>
        </w:rPr>
        <w:t>Processes at all levels</w:t>
      </w:r>
    </w:p>
    <w:p w14:paraId="6515F1EE" w14:textId="77777777" w:rsidR="00526043" w:rsidRPr="00C725FC" w:rsidRDefault="00526043" w:rsidP="00A5498A">
      <w:pPr>
        <w:numPr>
          <w:ilvl w:val="1"/>
          <w:numId w:val="13"/>
        </w:numPr>
        <w:jc w:val="both"/>
        <w:rPr>
          <w:rFonts w:ascii="Times New Roman" w:hAnsi="Times New Roman" w:cs="Times New Roman"/>
          <w:color w:val="000000" w:themeColor="text1"/>
          <w:lang w:val="en-IN"/>
        </w:rPr>
      </w:pPr>
      <w:r w:rsidRPr="00C725FC">
        <w:rPr>
          <w:rFonts w:ascii="Times New Roman" w:hAnsi="Times New Roman" w:cs="Times New Roman"/>
          <w:color w:val="000000" w:themeColor="text1"/>
          <w:lang w:val="en-IN"/>
        </w:rPr>
        <w:t>Intelligence Gathering of Adversaries: performance of weapon system, tactics, intention</w:t>
      </w:r>
    </w:p>
    <w:p w14:paraId="15EF162C" w14:textId="77777777" w:rsidR="00526043" w:rsidRPr="00C725FC" w:rsidRDefault="00526043" w:rsidP="00A5498A">
      <w:pPr>
        <w:numPr>
          <w:ilvl w:val="1"/>
          <w:numId w:val="13"/>
        </w:numPr>
        <w:jc w:val="both"/>
        <w:rPr>
          <w:rFonts w:ascii="Times New Roman" w:hAnsi="Times New Roman" w:cs="Times New Roman"/>
          <w:color w:val="000000" w:themeColor="text1"/>
          <w:lang w:val="en-IN"/>
        </w:rPr>
      </w:pPr>
      <w:r w:rsidRPr="00C725FC">
        <w:rPr>
          <w:rFonts w:ascii="Times New Roman" w:hAnsi="Times New Roman" w:cs="Times New Roman"/>
          <w:color w:val="000000" w:themeColor="text1"/>
          <w:lang w:val="en-IN"/>
        </w:rPr>
        <w:t xml:space="preserve">Intelligence Assessment: Situational Awareness  </w:t>
      </w:r>
    </w:p>
    <w:p w14:paraId="1032603E" w14:textId="77777777" w:rsidR="00526043" w:rsidRPr="00C725FC" w:rsidRDefault="00526043" w:rsidP="00A5498A">
      <w:pPr>
        <w:numPr>
          <w:ilvl w:val="1"/>
          <w:numId w:val="13"/>
        </w:numPr>
        <w:jc w:val="both"/>
        <w:rPr>
          <w:rFonts w:ascii="Times New Roman" w:hAnsi="Times New Roman" w:cs="Times New Roman"/>
          <w:color w:val="000000" w:themeColor="text1"/>
          <w:lang w:val="en-IN"/>
        </w:rPr>
      </w:pPr>
      <w:r w:rsidRPr="00C725FC">
        <w:rPr>
          <w:rFonts w:ascii="Times New Roman" w:hAnsi="Times New Roman" w:cs="Times New Roman"/>
          <w:color w:val="000000" w:themeColor="text1"/>
          <w:lang w:val="en-IN"/>
        </w:rPr>
        <w:t>Training: Wargaming</w:t>
      </w:r>
    </w:p>
    <w:p w14:paraId="3E341749" w14:textId="59CBCE8C" w:rsidR="00526043" w:rsidRPr="00653975" w:rsidRDefault="00526043" w:rsidP="00A5498A">
      <w:pPr>
        <w:numPr>
          <w:ilvl w:val="1"/>
          <w:numId w:val="13"/>
        </w:numPr>
        <w:jc w:val="both"/>
        <w:rPr>
          <w:rFonts w:ascii="Times New Roman" w:hAnsi="Times New Roman" w:cs="Times New Roman"/>
          <w:color w:val="000000" w:themeColor="text1"/>
          <w:lang w:val="en-IN"/>
        </w:rPr>
        <w:sectPr w:rsidR="00526043" w:rsidRPr="00653975" w:rsidSect="000C7341">
          <w:pgSz w:w="5954" w:h="8420" w:code="9"/>
          <w:pgMar w:top="709" w:right="567" w:bottom="851" w:left="567" w:header="283" w:footer="283" w:gutter="0"/>
          <w:pgBorders w:offsetFrom="page">
            <w:top w:val="single" w:sz="4" w:space="1" w:color="auto"/>
            <w:left w:val="single" w:sz="4" w:space="1" w:color="auto"/>
            <w:bottom w:val="single" w:sz="4" w:space="1" w:color="auto"/>
            <w:right w:val="single" w:sz="4" w:space="1" w:color="auto"/>
          </w:pgBorders>
          <w:cols w:space="708"/>
          <w:docGrid w:linePitch="360"/>
        </w:sectPr>
      </w:pPr>
      <w:r w:rsidRPr="00C725FC">
        <w:rPr>
          <w:rFonts w:ascii="Times New Roman" w:hAnsi="Times New Roman" w:cs="Times New Roman"/>
          <w:color w:val="000000" w:themeColor="text1"/>
          <w:lang w:val="en-IN"/>
        </w:rPr>
        <w:t>Communications: two-way communications</w:t>
      </w:r>
    </w:p>
    <w:p w14:paraId="32388F11" w14:textId="23122808" w:rsidR="00653975" w:rsidRDefault="00203F1C" w:rsidP="00A9577D">
      <w:pPr>
        <w:keepNext/>
        <w:tabs>
          <w:tab w:val="left" w:pos="1752"/>
          <w:tab w:val="center" w:pos="2716"/>
        </w:tabs>
        <w:jc w:val="center"/>
        <w:rPr>
          <w:rFonts w:ascii="Times New Roman" w:hAnsi="Times New Roman" w:cs="Times New Roman"/>
          <w:color w:val="000000" w:themeColor="text1"/>
        </w:rPr>
      </w:pPr>
      <w:bookmarkStart w:id="37" w:name="_Toc119670386"/>
      <w:r w:rsidRPr="00C725FC">
        <w:rPr>
          <w:rFonts w:ascii="Times New Roman" w:hAnsi="Times New Roman" w:cs="Times New Roman"/>
          <w:noProof/>
          <w:color w:val="000000" w:themeColor="text1"/>
        </w:rPr>
        <w:lastRenderedPageBreak/>
        <w:drawing>
          <wp:anchor distT="0" distB="0" distL="114300" distR="114300" simplePos="0" relativeHeight="251380224" behindDoc="1" locked="0" layoutInCell="1" allowOverlap="1" wp14:anchorId="12A93094" wp14:editId="3568B87E">
            <wp:simplePos x="0" y="0"/>
            <wp:positionH relativeFrom="margin">
              <wp:posOffset>-52070</wp:posOffset>
            </wp:positionH>
            <wp:positionV relativeFrom="margin">
              <wp:posOffset>-111125</wp:posOffset>
            </wp:positionV>
            <wp:extent cx="4444365" cy="2567940"/>
            <wp:effectExtent l="0" t="0" r="0" b="3810"/>
            <wp:wrapTopAndBottom/>
            <wp:docPr id="78862" name="Picture 4">
              <a:extLst xmlns:a="http://schemas.openxmlformats.org/drawingml/2006/main">
                <a:ext uri="{FF2B5EF4-FFF2-40B4-BE49-F238E27FC236}">
                  <a16:creationId xmlns:a16="http://schemas.microsoft.com/office/drawing/2014/main" id="{78D32670-11DA-414E-8147-68A9508E4E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2" name="Picture 4">
                      <a:extLst>
                        <a:ext uri="{FF2B5EF4-FFF2-40B4-BE49-F238E27FC236}">
                          <a16:creationId xmlns:a16="http://schemas.microsoft.com/office/drawing/2014/main" id="{78D32670-11DA-414E-8147-68A9508E4EB3}"/>
                        </a:ext>
                      </a:extLs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44365" cy="2567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3975" w:rsidRPr="00C725FC">
        <w:rPr>
          <w:rFonts w:ascii="Times New Roman" w:hAnsi="Times New Roman" w:cs="Times New Roman"/>
          <w:color w:val="000000" w:themeColor="text1"/>
        </w:rPr>
        <w:t xml:space="preserve">Figure </w:t>
      </w:r>
      <w:r w:rsidR="00653975" w:rsidRPr="00C725FC">
        <w:rPr>
          <w:rFonts w:ascii="Times New Roman" w:hAnsi="Times New Roman" w:cs="Times New Roman"/>
          <w:i/>
          <w:iCs/>
          <w:color w:val="000000" w:themeColor="text1"/>
        </w:rPr>
        <w:fldChar w:fldCharType="begin"/>
      </w:r>
      <w:r w:rsidR="00653975" w:rsidRPr="00C725FC">
        <w:rPr>
          <w:rFonts w:ascii="Times New Roman" w:hAnsi="Times New Roman" w:cs="Times New Roman"/>
          <w:color w:val="000000" w:themeColor="text1"/>
        </w:rPr>
        <w:instrText xml:space="preserve"> SEQ Figure \* ARABIC </w:instrText>
      </w:r>
      <w:r w:rsidR="00653975" w:rsidRPr="00C725FC">
        <w:rPr>
          <w:rFonts w:ascii="Times New Roman" w:hAnsi="Times New Roman" w:cs="Times New Roman"/>
          <w:i/>
          <w:iCs/>
          <w:color w:val="000000" w:themeColor="text1"/>
        </w:rPr>
        <w:fldChar w:fldCharType="separate"/>
      </w:r>
      <w:r w:rsidR="005F6F39">
        <w:rPr>
          <w:rFonts w:ascii="Times New Roman" w:hAnsi="Times New Roman" w:cs="Times New Roman"/>
          <w:noProof/>
          <w:color w:val="000000" w:themeColor="text1"/>
        </w:rPr>
        <w:t>14</w:t>
      </w:r>
      <w:r w:rsidR="00653975" w:rsidRPr="00C725FC">
        <w:rPr>
          <w:rFonts w:ascii="Times New Roman" w:hAnsi="Times New Roman" w:cs="Times New Roman"/>
          <w:i/>
          <w:iCs/>
          <w:color w:val="000000" w:themeColor="text1"/>
        </w:rPr>
        <w:fldChar w:fldCharType="end"/>
      </w:r>
      <w:r w:rsidR="00653975" w:rsidRPr="00C725FC">
        <w:rPr>
          <w:rFonts w:ascii="Times New Roman" w:hAnsi="Times New Roman" w:cs="Times New Roman"/>
          <w:color w:val="000000" w:themeColor="text1"/>
        </w:rPr>
        <w:t xml:space="preserve">. </w:t>
      </w:r>
      <w:bookmarkEnd w:id="37"/>
      <w:r w:rsidR="00A5498A">
        <w:rPr>
          <w:rFonts w:ascii="Times New Roman" w:hAnsi="Times New Roman" w:cs="Times New Roman"/>
          <w:color w:val="000000" w:themeColor="text1"/>
        </w:rPr>
        <w:t xml:space="preserve">Block diagram of the </w:t>
      </w:r>
      <w:r w:rsidR="00275218">
        <w:rPr>
          <w:rFonts w:ascii="Times New Roman" w:hAnsi="Times New Roman" w:cs="Times New Roman"/>
          <w:color w:val="000000" w:themeColor="text1"/>
        </w:rPr>
        <w:t>System’s Architecture</w:t>
      </w:r>
    </w:p>
    <w:p w14:paraId="6DB36214" w14:textId="36487820" w:rsidR="00526043" w:rsidRPr="00C725FC" w:rsidRDefault="00526043" w:rsidP="00653975">
      <w:pPr>
        <w:pStyle w:val="Caption"/>
        <w:rPr>
          <w:rFonts w:ascii="Times New Roman" w:hAnsi="Times New Roman" w:cs="Times New Roman"/>
          <w:i w:val="0"/>
          <w:iCs w:val="0"/>
          <w:color w:val="000000" w:themeColor="text1"/>
          <w:sz w:val="20"/>
          <w:szCs w:val="20"/>
        </w:rPr>
        <w:sectPr w:rsidR="00526043" w:rsidRPr="00C725FC" w:rsidSect="000C7341">
          <w:pgSz w:w="8392" w:h="5954" w:code="11"/>
          <w:pgMar w:top="992" w:right="567" w:bottom="709" w:left="720" w:header="284" w:footer="284" w:gutter="0"/>
          <w:pgBorders w:offsetFrom="page">
            <w:top w:val="single" w:sz="4" w:space="1" w:color="auto"/>
            <w:left w:val="single" w:sz="4" w:space="1" w:color="auto"/>
            <w:bottom w:val="single" w:sz="4" w:space="1" w:color="auto"/>
            <w:right w:val="single" w:sz="4" w:space="1" w:color="auto"/>
          </w:pgBorders>
          <w:cols w:space="708"/>
          <w:docGrid w:linePitch="360"/>
        </w:sectPr>
      </w:pPr>
    </w:p>
    <w:p w14:paraId="04AA1720" w14:textId="4ED0BB3A" w:rsidR="00526043" w:rsidRPr="00C725FC" w:rsidRDefault="00563044" w:rsidP="00563044">
      <w:pPr>
        <w:jc w:val="both"/>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The system view from the Army commander </w:t>
      </w:r>
      <w:r w:rsidR="003826F3">
        <w:rPr>
          <w:rFonts w:ascii="Times New Roman" w:hAnsi="Times New Roman" w:cs="Times New Roman"/>
          <w:color w:val="000000" w:themeColor="text1"/>
        </w:rPr>
        <w:t>point</w:t>
      </w:r>
      <w:r>
        <w:rPr>
          <w:rFonts w:ascii="Times New Roman" w:hAnsi="Times New Roman" w:cs="Times New Roman"/>
          <w:color w:val="000000" w:themeColor="text1"/>
        </w:rPr>
        <w:t xml:space="preserve"> of view </w:t>
      </w:r>
      <w:r w:rsidR="00526043" w:rsidRPr="00C725FC">
        <w:rPr>
          <w:rFonts w:ascii="Times New Roman" w:hAnsi="Times New Roman" w:cs="Times New Roman"/>
          <w:color w:val="000000" w:themeColor="text1"/>
        </w:rPr>
        <w:t>is based on one of the theater levels measures of effectiveness of FEBA</w:t>
      </w:r>
      <w:r w:rsidR="00675608">
        <w:rPr>
          <w:rFonts w:ascii="Times New Roman" w:hAnsi="Times New Roman" w:cs="Times New Roman"/>
          <w:color w:val="000000" w:themeColor="text1"/>
        </w:rPr>
        <w:t xml:space="preserve"> or FTL or FUP</w:t>
      </w:r>
      <w:r w:rsidR="00526043" w:rsidRPr="00C725FC">
        <w:rPr>
          <w:rFonts w:ascii="Times New Roman" w:hAnsi="Times New Roman" w:cs="Times New Roman"/>
          <w:color w:val="000000" w:themeColor="text1"/>
        </w:rPr>
        <w:t xml:space="preserve"> (Forward Edge of Battle Area</w:t>
      </w:r>
      <w:r w:rsidR="00675608">
        <w:rPr>
          <w:rFonts w:ascii="Times New Roman" w:hAnsi="Times New Roman" w:cs="Times New Roman"/>
          <w:color w:val="000000" w:themeColor="text1"/>
        </w:rPr>
        <w:t xml:space="preserve"> or forward troop line or for</w:t>
      </w:r>
      <w:r w:rsidR="00A0762D">
        <w:rPr>
          <w:rFonts w:ascii="Times New Roman" w:hAnsi="Times New Roman" w:cs="Times New Roman"/>
          <w:color w:val="000000" w:themeColor="text1"/>
        </w:rPr>
        <w:t>ming</w:t>
      </w:r>
      <w:r w:rsidR="00675608">
        <w:rPr>
          <w:rFonts w:ascii="Times New Roman" w:hAnsi="Times New Roman" w:cs="Times New Roman"/>
          <w:color w:val="000000" w:themeColor="text1"/>
        </w:rPr>
        <w:t xml:space="preserve"> up </w:t>
      </w:r>
      <w:r w:rsidR="00A0762D">
        <w:rPr>
          <w:rFonts w:ascii="Times New Roman" w:hAnsi="Times New Roman" w:cs="Times New Roman"/>
          <w:color w:val="000000" w:themeColor="text1"/>
        </w:rPr>
        <w:t>place</w:t>
      </w:r>
      <w:r w:rsidR="00526043" w:rsidRPr="00C725FC">
        <w:rPr>
          <w:rFonts w:ascii="Times New Roman" w:hAnsi="Times New Roman" w:cs="Times New Roman"/>
          <w:color w:val="000000" w:themeColor="text1"/>
        </w:rPr>
        <w:t>). This model is divided into four sub models</w:t>
      </w:r>
      <w:r w:rsidR="00526043" w:rsidRPr="00C725FC">
        <w:rPr>
          <w:rFonts w:ascii="Times New Roman" w:hAnsi="Times New Roman" w:cs="Times New Roman"/>
          <w:color w:val="000000" w:themeColor="text1"/>
        </w:rPr>
        <w:fldChar w:fldCharType="begin"/>
      </w:r>
      <w:r w:rsidR="00526043" w:rsidRPr="00C725FC">
        <w:rPr>
          <w:rFonts w:ascii="Times New Roman" w:hAnsi="Times New Roman" w:cs="Times New Roman"/>
          <w:color w:val="000000" w:themeColor="text1"/>
        </w:rPr>
        <w:instrText xml:space="preserve"> XE "models" </w:instrText>
      </w:r>
      <w:r w:rsidR="00526043" w:rsidRPr="00C725FC">
        <w:rPr>
          <w:rFonts w:ascii="Times New Roman" w:hAnsi="Times New Roman" w:cs="Times New Roman"/>
          <w:color w:val="000000" w:themeColor="text1"/>
        </w:rPr>
        <w:fldChar w:fldCharType="end"/>
      </w:r>
      <w:r w:rsidR="00526043" w:rsidRPr="00C725FC">
        <w:rPr>
          <w:rFonts w:ascii="Times New Roman" w:hAnsi="Times New Roman" w:cs="Times New Roman"/>
          <w:color w:val="000000" w:themeColor="text1"/>
        </w:rPr>
        <w:t>. These are as follow:</w:t>
      </w:r>
    </w:p>
    <w:p w14:paraId="0C45E3FF" w14:textId="77777777" w:rsidR="00526043" w:rsidRPr="00C725FC" w:rsidRDefault="00526043" w:rsidP="00170E39">
      <w:pPr>
        <w:pStyle w:val="ListParagraph"/>
        <w:numPr>
          <w:ilvl w:val="0"/>
          <w:numId w:val="5"/>
        </w:numPr>
        <w:spacing w:after="200" w:line="276" w:lineRule="auto"/>
        <w:ind w:left="284" w:hanging="284"/>
        <w:rPr>
          <w:rFonts w:ascii="Times New Roman" w:hAnsi="Times New Roman" w:cs="Times New Roman"/>
          <w:b/>
          <w:bCs/>
          <w:color w:val="000000" w:themeColor="text1"/>
        </w:rPr>
      </w:pPr>
      <w:r w:rsidRPr="00C725FC">
        <w:rPr>
          <w:rFonts w:ascii="Times New Roman" w:hAnsi="Times New Roman" w:cs="Times New Roman"/>
          <w:b/>
          <w:bCs/>
          <w:color w:val="000000" w:themeColor="text1"/>
        </w:rPr>
        <w:t>Theatre Control</w:t>
      </w:r>
    </w:p>
    <w:p w14:paraId="7048580B" w14:textId="77777777" w:rsidR="00526043" w:rsidRPr="00247579" w:rsidRDefault="00526043" w:rsidP="00170E39">
      <w:pPr>
        <w:numPr>
          <w:ilvl w:val="1"/>
          <w:numId w:val="13"/>
        </w:numPr>
        <w:tabs>
          <w:tab w:val="clear" w:pos="1080"/>
          <w:tab w:val="num" w:pos="567"/>
        </w:tabs>
        <w:ind w:left="567" w:hanging="283"/>
        <w:rPr>
          <w:rFonts w:ascii="Times New Roman" w:hAnsi="Times New Roman" w:cs="Times New Roman"/>
          <w:color w:val="000000" w:themeColor="text1"/>
          <w:lang w:val="en-IN"/>
        </w:rPr>
      </w:pPr>
      <w:r w:rsidRPr="00247579">
        <w:rPr>
          <w:rFonts w:ascii="Times New Roman" w:hAnsi="Times New Roman" w:cs="Times New Roman"/>
          <w:color w:val="000000" w:themeColor="text1"/>
          <w:lang w:val="en-IN"/>
        </w:rPr>
        <w:t>Resource Allocation</w:t>
      </w:r>
    </w:p>
    <w:p w14:paraId="226696DC" w14:textId="4738B1B3" w:rsidR="00526043" w:rsidRPr="00247579" w:rsidRDefault="00526043" w:rsidP="00563044">
      <w:pPr>
        <w:ind w:left="567"/>
        <w:rPr>
          <w:rFonts w:ascii="Times New Roman" w:hAnsi="Times New Roman" w:cs="Times New Roman"/>
          <w:color w:val="000000" w:themeColor="text1"/>
          <w:lang w:val="en-IN"/>
        </w:rPr>
      </w:pPr>
      <w:r w:rsidRPr="00563044">
        <w:rPr>
          <w:rFonts w:ascii="Times New Roman" w:hAnsi="Times New Roman" w:cs="Times New Roman"/>
          <w:i/>
          <w:iCs/>
          <w:color w:val="000000" w:themeColor="text1"/>
          <w:lang w:val="en-IN"/>
        </w:rPr>
        <w:t>R</w:t>
      </w:r>
      <w:r w:rsidR="00563044" w:rsidRPr="00563044">
        <w:rPr>
          <w:rFonts w:ascii="Times New Roman" w:hAnsi="Times New Roman" w:cs="Times New Roman"/>
          <w:i/>
          <w:iCs/>
          <w:color w:val="000000" w:themeColor="text1"/>
          <w:lang w:val="en-IN"/>
        </w:rPr>
        <w:t>A</w:t>
      </w:r>
      <w:r w:rsidRPr="00247579">
        <w:rPr>
          <w:rFonts w:ascii="Times New Roman" w:hAnsi="Times New Roman" w:cs="Times New Roman"/>
          <w:color w:val="000000" w:themeColor="text1"/>
          <w:lang w:val="en-IN"/>
        </w:rPr>
        <w:t>=</w:t>
      </w:r>
      <w:r w:rsidR="00563044" w:rsidRPr="00563044">
        <w:rPr>
          <w:rFonts w:ascii="Times New Roman" w:hAnsi="Times New Roman" w:cs="Times New Roman"/>
          <w:i/>
          <w:iCs/>
          <w:color w:val="000000" w:themeColor="text1"/>
          <w:lang w:val="en-IN"/>
        </w:rPr>
        <w:t>f</w:t>
      </w:r>
      <w:r w:rsidRPr="00247579">
        <w:rPr>
          <w:rFonts w:ascii="Times New Roman" w:hAnsi="Times New Roman" w:cs="Times New Roman"/>
          <w:color w:val="000000" w:themeColor="text1"/>
          <w:lang w:val="en-IN"/>
        </w:rPr>
        <w:t xml:space="preserve"> (</w:t>
      </w:r>
      <w:r w:rsidRPr="00563044">
        <w:rPr>
          <w:rFonts w:ascii="Times New Roman" w:hAnsi="Times New Roman" w:cs="Times New Roman"/>
          <w:color w:val="000000" w:themeColor="text1"/>
          <w:sz w:val="16"/>
          <w:szCs w:val="16"/>
          <w:lang w:val="en-IN"/>
        </w:rPr>
        <w:t>loss (</w:t>
      </w:r>
      <w:proofErr w:type="spellStart"/>
      <w:r w:rsidRPr="00563044">
        <w:rPr>
          <w:rFonts w:ascii="Times New Roman" w:hAnsi="Times New Roman" w:cs="Times New Roman"/>
          <w:color w:val="000000" w:themeColor="text1"/>
          <w:sz w:val="16"/>
          <w:szCs w:val="16"/>
          <w:lang w:val="en-IN"/>
        </w:rPr>
        <w:t>wpn</w:t>
      </w:r>
      <w:proofErr w:type="spellEnd"/>
      <w:r w:rsidRPr="00563044">
        <w:rPr>
          <w:rFonts w:ascii="Times New Roman" w:hAnsi="Times New Roman" w:cs="Times New Roman"/>
          <w:color w:val="000000" w:themeColor="text1"/>
          <w:sz w:val="16"/>
          <w:szCs w:val="16"/>
          <w:lang w:val="en-IN"/>
        </w:rPr>
        <w:t xml:space="preserve">, </w:t>
      </w:r>
      <w:proofErr w:type="spellStart"/>
      <w:r w:rsidRPr="00563044">
        <w:rPr>
          <w:rFonts w:ascii="Times New Roman" w:hAnsi="Times New Roman" w:cs="Times New Roman"/>
          <w:color w:val="000000" w:themeColor="text1"/>
          <w:sz w:val="16"/>
          <w:szCs w:val="16"/>
          <w:lang w:val="en-IN"/>
        </w:rPr>
        <w:t>pers</w:t>
      </w:r>
      <w:proofErr w:type="spellEnd"/>
      <w:r w:rsidRPr="00563044">
        <w:rPr>
          <w:rFonts w:ascii="Times New Roman" w:hAnsi="Times New Roman" w:cs="Times New Roman"/>
          <w:color w:val="000000" w:themeColor="text1"/>
          <w:sz w:val="16"/>
          <w:szCs w:val="16"/>
          <w:lang w:val="en-IN"/>
        </w:rPr>
        <w:t>), Mission Effectiveness, demand</w:t>
      </w:r>
      <w:r w:rsidRPr="00247579">
        <w:rPr>
          <w:rFonts w:ascii="Times New Roman" w:hAnsi="Times New Roman" w:cs="Times New Roman"/>
          <w:color w:val="000000" w:themeColor="text1"/>
          <w:lang w:val="en-IN"/>
        </w:rPr>
        <w:t>)</w:t>
      </w:r>
    </w:p>
    <w:p w14:paraId="54B628F2" w14:textId="77777777" w:rsidR="00526043" w:rsidRPr="00247579" w:rsidRDefault="00526043" w:rsidP="00170E39">
      <w:pPr>
        <w:numPr>
          <w:ilvl w:val="1"/>
          <w:numId w:val="13"/>
        </w:numPr>
        <w:tabs>
          <w:tab w:val="clear" w:pos="1080"/>
          <w:tab w:val="num" w:pos="567"/>
        </w:tabs>
        <w:ind w:left="567" w:hanging="283"/>
        <w:rPr>
          <w:rFonts w:ascii="Times New Roman" w:hAnsi="Times New Roman" w:cs="Times New Roman"/>
          <w:color w:val="000000" w:themeColor="text1"/>
          <w:lang w:val="en-IN"/>
        </w:rPr>
      </w:pPr>
      <w:r w:rsidRPr="00247579">
        <w:rPr>
          <w:rFonts w:ascii="Times New Roman" w:hAnsi="Times New Roman" w:cs="Times New Roman"/>
          <w:color w:val="000000" w:themeColor="text1"/>
          <w:lang w:val="en-IN"/>
        </w:rPr>
        <w:t>Initial Deployment</w:t>
      </w:r>
    </w:p>
    <w:p w14:paraId="6B4DC080" w14:textId="01638D92" w:rsidR="00526043" w:rsidRPr="00563044" w:rsidRDefault="00526043" w:rsidP="00563044">
      <w:pPr>
        <w:ind w:left="567"/>
        <w:rPr>
          <w:rFonts w:ascii="Times New Roman" w:hAnsi="Times New Roman" w:cs="Times New Roman"/>
          <w:color w:val="000000" w:themeColor="text1"/>
          <w:sz w:val="18"/>
          <w:szCs w:val="18"/>
          <w:lang w:val="en-IN"/>
        </w:rPr>
      </w:pPr>
      <w:r w:rsidRPr="0036728E">
        <w:rPr>
          <w:rFonts w:ascii="Times New Roman" w:hAnsi="Times New Roman" w:cs="Times New Roman"/>
          <w:i/>
          <w:iCs/>
          <w:color w:val="000000" w:themeColor="text1"/>
          <w:lang w:val="en-IN"/>
        </w:rPr>
        <w:t>Deployment</w:t>
      </w:r>
      <w:r w:rsidRPr="00247579">
        <w:rPr>
          <w:rFonts w:ascii="Times New Roman" w:hAnsi="Times New Roman" w:cs="Times New Roman"/>
          <w:color w:val="000000" w:themeColor="text1"/>
          <w:lang w:val="en-IN"/>
        </w:rPr>
        <w:t>=</w:t>
      </w:r>
      <w:r w:rsidR="00563044" w:rsidRPr="00563044">
        <w:rPr>
          <w:rFonts w:ascii="Times New Roman" w:hAnsi="Times New Roman" w:cs="Times New Roman"/>
          <w:i/>
          <w:iCs/>
          <w:color w:val="000000" w:themeColor="text1"/>
          <w:lang w:val="en-IN"/>
        </w:rPr>
        <w:t>f</w:t>
      </w:r>
      <w:r w:rsidRPr="00247579">
        <w:rPr>
          <w:rFonts w:ascii="Times New Roman" w:hAnsi="Times New Roman" w:cs="Times New Roman"/>
          <w:color w:val="000000" w:themeColor="text1"/>
          <w:lang w:val="en-IN"/>
        </w:rPr>
        <w:t xml:space="preserve"> </w:t>
      </w:r>
      <w:r w:rsidRPr="00563044">
        <w:rPr>
          <w:rFonts w:ascii="Times New Roman" w:hAnsi="Times New Roman" w:cs="Times New Roman"/>
          <w:color w:val="000000" w:themeColor="text1"/>
          <w:sz w:val="18"/>
          <w:szCs w:val="18"/>
          <w:lang w:val="en-IN"/>
        </w:rPr>
        <w:t>(threat, availability, effectiveness)</w:t>
      </w:r>
    </w:p>
    <w:p w14:paraId="20DEE09E" w14:textId="77777777" w:rsidR="00526043" w:rsidRPr="00247579" w:rsidRDefault="00526043" w:rsidP="00170E39">
      <w:pPr>
        <w:numPr>
          <w:ilvl w:val="1"/>
          <w:numId w:val="13"/>
        </w:numPr>
        <w:tabs>
          <w:tab w:val="clear" w:pos="1080"/>
          <w:tab w:val="num" w:pos="567"/>
        </w:tabs>
        <w:ind w:left="567" w:hanging="283"/>
        <w:rPr>
          <w:rFonts w:ascii="Times New Roman" w:hAnsi="Times New Roman" w:cs="Times New Roman"/>
          <w:color w:val="000000" w:themeColor="text1"/>
          <w:lang w:val="en-IN"/>
        </w:rPr>
      </w:pPr>
      <w:r w:rsidRPr="00247579">
        <w:rPr>
          <w:rFonts w:ascii="Times New Roman" w:hAnsi="Times New Roman" w:cs="Times New Roman"/>
          <w:color w:val="000000" w:themeColor="text1"/>
          <w:lang w:val="en-IN"/>
        </w:rPr>
        <w:t>Reinforce</w:t>
      </w:r>
    </w:p>
    <w:p w14:paraId="215BD974" w14:textId="45E27444" w:rsidR="00526043" w:rsidRPr="00247579" w:rsidRDefault="00526043" w:rsidP="00563044">
      <w:pPr>
        <w:ind w:left="567"/>
        <w:rPr>
          <w:rFonts w:ascii="Times New Roman" w:hAnsi="Times New Roman" w:cs="Times New Roman"/>
          <w:color w:val="000000" w:themeColor="text1"/>
          <w:lang w:val="en-IN"/>
        </w:rPr>
      </w:pPr>
      <w:r w:rsidRPr="00563044">
        <w:rPr>
          <w:rFonts w:ascii="Times New Roman" w:hAnsi="Times New Roman" w:cs="Times New Roman"/>
          <w:i/>
          <w:iCs/>
          <w:color w:val="000000" w:themeColor="text1"/>
          <w:lang w:val="en-IN"/>
        </w:rPr>
        <w:t>R</w:t>
      </w:r>
      <w:r w:rsidRPr="00247579">
        <w:rPr>
          <w:rFonts w:ascii="Times New Roman" w:hAnsi="Times New Roman" w:cs="Times New Roman"/>
          <w:color w:val="000000" w:themeColor="text1"/>
          <w:lang w:val="en-IN"/>
        </w:rPr>
        <w:t>=</w:t>
      </w:r>
      <w:r w:rsidR="00563044" w:rsidRPr="00563044">
        <w:rPr>
          <w:rFonts w:ascii="Times New Roman" w:hAnsi="Times New Roman" w:cs="Times New Roman"/>
          <w:i/>
          <w:iCs/>
          <w:color w:val="000000" w:themeColor="text1"/>
          <w:lang w:val="en-IN"/>
        </w:rPr>
        <w:t>f</w:t>
      </w:r>
      <w:r w:rsidRPr="00247579">
        <w:rPr>
          <w:rFonts w:ascii="Times New Roman" w:hAnsi="Times New Roman" w:cs="Times New Roman"/>
          <w:color w:val="000000" w:themeColor="text1"/>
          <w:lang w:val="en-IN"/>
        </w:rPr>
        <w:t xml:space="preserve"> </w:t>
      </w:r>
      <w:r w:rsidRPr="00563044">
        <w:rPr>
          <w:rFonts w:ascii="Times New Roman" w:hAnsi="Times New Roman" w:cs="Times New Roman"/>
          <w:color w:val="000000" w:themeColor="text1"/>
          <w:sz w:val="16"/>
          <w:szCs w:val="16"/>
          <w:lang w:val="en-IN"/>
        </w:rPr>
        <w:t>(loss (</w:t>
      </w:r>
      <w:proofErr w:type="spellStart"/>
      <w:r w:rsidRPr="00563044">
        <w:rPr>
          <w:rFonts w:ascii="Times New Roman" w:hAnsi="Times New Roman" w:cs="Times New Roman"/>
          <w:color w:val="000000" w:themeColor="text1"/>
          <w:sz w:val="16"/>
          <w:szCs w:val="16"/>
          <w:lang w:val="en-IN"/>
        </w:rPr>
        <w:t>wpn</w:t>
      </w:r>
      <w:proofErr w:type="spellEnd"/>
      <w:r w:rsidRPr="00563044">
        <w:rPr>
          <w:rFonts w:ascii="Times New Roman" w:hAnsi="Times New Roman" w:cs="Times New Roman"/>
          <w:color w:val="000000" w:themeColor="text1"/>
          <w:sz w:val="16"/>
          <w:szCs w:val="16"/>
          <w:lang w:val="en-IN"/>
        </w:rPr>
        <w:t xml:space="preserve">, </w:t>
      </w:r>
      <w:proofErr w:type="spellStart"/>
      <w:r w:rsidRPr="00563044">
        <w:rPr>
          <w:rFonts w:ascii="Times New Roman" w:hAnsi="Times New Roman" w:cs="Times New Roman"/>
          <w:color w:val="000000" w:themeColor="text1"/>
          <w:sz w:val="16"/>
          <w:szCs w:val="16"/>
          <w:lang w:val="en-IN"/>
        </w:rPr>
        <w:t>pers</w:t>
      </w:r>
      <w:proofErr w:type="spellEnd"/>
      <w:r w:rsidRPr="00563044">
        <w:rPr>
          <w:rFonts w:ascii="Times New Roman" w:hAnsi="Times New Roman" w:cs="Times New Roman"/>
          <w:color w:val="000000" w:themeColor="text1"/>
          <w:sz w:val="16"/>
          <w:szCs w:val="16"/>
          <w:lang w:val="en-IN"/>
        </w:rPr>
        <w:t>), Mission Effectiveness, demand)</w:t>
      </w:r>
    </w:p>
    <w:p w14:paraId="5BB1F8A0" w14:textId="77777777" w:rsidR="00526043" w:rsidRPr="00203F1C" w:rsidRDefault="00526043" w:rsidP="00170E39">
      <w:pPr>
        <w:pStyle w:val="ListParagraph"/>
        <w:numPr>
          <w:ilvl w:val="0"/>
          <w:numId w:val="5"/>
        </w:numPr>
        <w:spacing w:after="200" w:line="276" w:lineRule="auto"/>
        <w:ind w:left="284" w:hanging="284"/>
        <w:rPr>
          <w:rFonts w:ascii="Times New Roman" w:hAnsi="Times New Roman" w:cs="Times New Roman"/>
          <w:b/>
          <w:bCs/>
          <w:color w:val="000000" w:themeColor="text1"/>
        </w:rPr>
      </w:pPr>
      <w:r w:rsidRPr="00203F1C">
        <w:rPr>
          <w:rFonts w:ascii="Times New Roman" w:hAnsi="Times New Roman" w:cs="Times New Roman"/>
          <w:b/>
          <w:bCs/>
          <w:color w:val="000000" w:themeColor="text1"/>
        </w:rPr>
        <w:t>Combat Unit Densities per area</w:t>
      </w:r>
    </w:p>
    <w:p w14:paraId="5E2BEFF8" w14:textId="419E8A87" w:rsidR="004460BA" w:rsidRPr="00703E9B" w:rsidRDefault="00526043" w:rsidP="00170E39">
      <w:pPr>
        <w:numPr>
          <w:ilvl w:val="1"/>
          <w:numId w:val="13"/>
        </w:numPr>
        <w:tabs>
          <w:tab w:val="clear" w:pos="1080"/>
          <w:tab w:val="num" w:pos="567"/>
        </w:tabs>
        <w:ind w:left="567" w:hanging="283"/>
        <w:jc w:val="both"/>
        <w:rPr>
          <w:rFonts w:ascii="Times New Roman" w:hAnsi="Times New Roman" w:cs="Times New Roman"/>
          <w:color w:val="000000" w:themeColor="text1"/>
        </w:rPr>
      </w:pPr>
      <w:r w:rsidRPr="00703E9B">
        <w:rPr>
          <w:rFonts w:ascii="Times New Roman" w:hAnsi="Times New Roman" w:cs="Times New Roman"/>
          <w:color w:val="000000" w:themeColor="text1"/>
          <w:lang w:val="en-IN"/>
        </w:rPr>
        <w:t>Ground Combat</w:t>
      </w:r>
    </w:p>
    <w:p w14:paraId="7631810C" w14:textId="77777777" w:rsidR="004460BA" w:rsidRDefault="004460BA" w:rsidP="004460BA">
      <w:pPr>
        <w:pStyle w:val="Caption"/>
        <w:jc w:val="center"/>
        <w:rPr>
          <w:rFonts w:ascii="Times New Roman" w:hAnsi="Times New Roman" w:cs="Times New Roman"/>
          <w:i w:val="0"/>
          <w:iCs w:val="0"/>
          <w:color w:val="000000" w:themeColor="text1"/>
          <w:sz w:val="20"/>
          <w:szCs w:val="20"/>
        </w:rPr>
        <w:sectPr w:rsidR="004460BA" w:rsidSect="000C7341">
          <w:pgSz w:w="5761" w:h="8641" w:code="130"/>
          <w:pgMar w:top="425" w:right="567" w:bottom="425" w:left="720" w:header="283" w:footer="283" w:gutter="0"/>
          <w:pgBorders w:offsetFrom="page">
            <w:top w:val="single" w:sz="4" w:space="1" w:color="auto"/>
            <w:left w:val="single" w:sz="4" w:space="1" w:color="auto"/>
            <w:bottom w:val="single" w:sz="4" w:space="1" w:color="auto"/>
            <w:right w:val="single" w:sz="4" w:space="1" w:color="auto"/>
          </w:pgBorders>
          <w:cols w:space="708"/>
          <w:docGrid w:linePitch="360"/>
        </w:sectPr>
      </w:pPr>
    </w:p>
    <w:p w14:paraId="5D9AA2B6" w14:textId="31B1A19B" w:rsidR="004460BA" w:rsidRPr="00703E9B" w:rsidRDefault="004460BA" w:rsidP="00703E9B">
      <w:pPr>
        <w:pStyle w:val="Caption"/>
        <w:jc w:val="center"/>
        <w:rPr>
          <w:rFonts w:ascii="Times New Roman" w:hAnsi="Times New Roman" w:cs="Times New Roman"/>
          <w:i w:val="0"/>
          <w:iCs w:val="0"/>
          <w:noProof/>
          <w:color w:val="000000" w:themeColor="text1"/>
          <w:sz w:val="20"/>
          <w:szCs w:val="20"/>
        </w:rPr>
        <w:sectPr w:rsidR="004460BA" w:rsidRPr="00703E9B" w:rsidSect="000C7341">
          <w:pgSz w:w="8420" w:h="5954" w:orient="landscape" w:code="9"/>
          <w:pgMar w:top="720" w:right="425" w:bottom="567" w:left="425" w:header="284" w:footer="284" w:gutter="0"/>
          <w:pgBorders w:offsetFrom="page">
            <w:top w:val="single" w:sz="4" w:space="1" w:color="auto"/>
            <w:left w:val="single" w:sz="4" w:space="1" w:color="auto"/>
            <w:bottom w:val="single" w:sz="4" w:space="1" w:color="auto"/>
            <w:right w:val="single" w:sz="4" w:space="1" w:color="auto"/>
          </w:pgBorders>
          <w:cols w:space="708"/>
          <w:docGrid w:linePitch="360"/>
        </w:sectPr>
      </w:pPr>
      <w:r w:rsidRPr="00C725FC">
        <w:rPr>
          <w:rFonts w:ascii="Times New Roman" w:hAnsi="Times New Roman" w:cs="Times New Roman"/>
          <w:noProof/>
          <w:color w:val="000000" w:themeColor="text1"/>
        </w:rPr>
        <w:lastRenderedPageBreak/>
        <w:drawing>
          <wp:anchor distT="0" distB="0" distL="114300" distR="114300" simplePos="0" relativeHeight="251423232" behindDoc="0" locked="0" layoutInCell="1" allowOverlap="1" wp14:anchorId="23636C78" wp14:editId="0D7A88FA">
            <wp:simplePos x="0" y="0"/>
            <wp:positionH relativeFrom="margin">
              <wp:align>center</wp:align>
            </wp:positionH>
            <wp:positionV relativeFrom="page">
              <wp:posOffset>563935</wp:posOffset>
            </wp:positionV>
            <wp:extent cx="4491382" cy="2543175"/>
            <wp:effectExtent l="0" t="0" r="4445" b="0"/>
            <wp:wrapTopAndBottom/>
            <wp:docPr id="57358" name="Picture 57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91382" cy="2543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65F2F">
        <w:rPr>
          <w:rFonts w:ascii="Times New Roman" w:hAnsi="Times New Roman" w:cs="Times New Roman"/>
          <w:i w:val="0"/>
          <w:iCs w:val="0"/>
          <w:color w:val="000000" w:themeColor="text1"/>
          <w:sz w:val="20"/>
          <w:szCs w:val="20"/>
        </w:rPr>
        <w:t xml:space="preserve">Figure </w:t>
      </w:r>
      <w:r w:rsidRPr="00E65F2F">
        <w:rPr>
          <w:rFonts w:ascii="Times New Roman" w:hAnsi="Times New Roman" w:cs="Times New Roman"/>
          <w:i w:val="0"/>
          <w:iCs w:val="0"/>
          <w:color w:val="000000" w:themeColor="text1"/>
          <w:sz w:val="20"/>
          <w:szCs w:val="20"/>
        </w:rPr>
        <w:fldChar w:fldCharType="begin"/>
      </w:r>
      <w:r w:rsidRPr="00E65F2F">
        <w:rPr>
          <w:rFonts w:ascii="Times New Roman" w:hAnsi="Times New Roman" w:cs="Times New Roman"/>
          <w:i w:val="0"/>
          <w:iCs w:val="0"/>
          <w:color w:val="000000" w:themeColor="text1"/>
          <w:sz w:val="20"/>
          <w:szCs w:val="20"/>
        </w:rPr>
        <w:instrText xml:space="preserve"> SEQ Figure \* ARABIC </w:instrText>
      </w:r>
      <w:r w:rsidRPr="00E65F2F">
        <w:rPr>
          <w:rFonts w:ascii="Times New Roman" w:hAnsi="Times New Roman" w:cs="Times New Roman"/>
          <w:i w:val="0"/>
          <w:iCs w:val="0"/>
          <w:color w:val="000000" w:themeColor="text1"/>
          <w:sz w:val="20"/>
          <w:szCs w:val="20"/>
        </w:rPr>
        <w:fldChar w:fldCharType="separate"/>
      </w:r>
      <w:r w:rsidR="005F6F39">
        <w:rPr>
          <w:rFonts w:ascii="Times New Roman" w:hAnsi="Times New Roman" w:cs="Times New Roman"/>
          <w:i w:val="0"/>
          <w:iCs w:val="0"/>
          <w:noProof/>
          <w:color w:val="000000" w:themeColor="text1"/>
          <w:sz w:val="20"/>
          <w:szCs w:val="20"/>
        </w:rPr>
        <w:t>15</w:t>
      </w:r>
      <w:r w:rsidRPr="00E65F2F">
        <w:rPr>
          <w:rFonts w:ascii="Times New Roman" w:hAnsi="Times New Roman" w:cs="Times New Roman"/>
          <w:i w:val="0"/>
          <w:iCs w:val="0"/>
          <w:color w:val="000000" w:themeColor="text1"/>
          <w:sz w:val="20"/>
          <w:szCs w:val="20"/>
        </w:rPr>
        <w:fldChar w:fldCharType="end"/>
      </w:r>
      <w:r w:rsidRPr="00E65F2F">
        <w:rPr>
          <w:rFonts w:ascii="Times New Roman" w:hAnsi="Times New Roman" w:cs="Times New Roman"/>
          <w:i w:val="0"/>
          <w:iCs w:val="0"/>
          <w:color w:val="000000" w:themeColor="text1"/>
          <w:sz w:val="20"/>
          <w:szCs w:val="20"/>
        </w:rPr>
        <w:t>. System view of the flow of operations</w:t>
      </w:r>
    </w:p>
    <w:p w14:paraId="3F598AE9" w14:textId="77777777" w:rsidR="00703E9B" w:rsidRPr="00247579" w:rsidRDefault="00703E9B" w:rsidP="00170E39">
      <w:pPr>
        <w:numPr>
          <w:ilvl w:val="1"/>
          <w:numId w:val="13"/>
        </w:numPr>
        <w:tabs>
          <w:tab w:val="clear" w:pos="1080"/>
          <w:tab w:val="num" w:pos="567"/>
        </w:tabs>
        <w:ind w:left="567" w:hanging="283"/>
        <w:rPr>
          <w:rFonts w:ascii="Times New Roman" w:hAnsi="Times New Roman" w:cs="Times New Roman"/>
          <w:color w:val="000000" w:themeColor="text1"/>
          <w:lang w:val="en-IN"/>
        </w:rPr>
      </w:pPr>
      <w:r>
        <w:rPr>
          <w:rFonts w:ascii="Times New Roman" w:hAnsi="Times New Roman" w:cs="Times New Roman"/>
          <w:color w:val="000000" w:themeColor="text1"/>
        </w:rPr>
        <w:lastRenderedPageBreak/>
        <w:tab/>
      </w:r>
      <w:r w:rsidRPr="00247579">
        <w:rPr>
          <w:rFonts w:ascii="Times New Roman" w:hAnsi="Times New Roman" w:cs="Times New Roman"/>
          <w:color w:val="000000" w:themeColor="text1"/>
          <w:lang w:val="en-IN"/>
        </w:rPr>
        <w:t>Weapon performance/weapon effectiveness</w:t>
      </w:r>
    </w:p>
    <w:p w14:paraId="6932EC07" w14:textId="77777777" w:rsidR="00703E9B" w:rsidRPr="00247579" w:rsidRDefault="00703E9B" w:rsidP="00170E39">
      <w:pPr>
        <w:numPr>
          <w:ilvl w:val="1"/>
          <w:numId w:val="13"/>
        </w:numPr>
        <w:tabs>
          <w:tab w:val="clear" w:pos="1080"/>
          <w:tab w:val="num" w:pos="567"/>
        </w:tabs>
        <w:ind w:left="567" w:hanging="283"/>
        <w:rPr>
          <w:rFonts w:ascii="Times New Roman" w:hAnsi="Times New Roman" w:cs="Times New Roman"/>
          <w:color w:val="000000" w:themeColor="text1"/>
          <w:lang w:val="en-IN"/>
        </w:rPr>
      </w:pPr>
      <w:r w:rsidRPr="00247579">
        <w:rPr>
          <w:rFonts w:ascii="Times New Roman" w:hAnsi="Times New Roman" w:cs="Times New Roman"/>
          <w:color w:val="000000" w:themeColor="text1"/>
          <w:lang w:val="en-IN"/>
        </w:rPr>
        <w:t>Unit Combat effectiveness</w:t>
      </w:r>
    </w:p>
    <w:p w14:paraId="6195AB26" w14:textId="7502FDAD" w:rsidR="00703E9B" w:rsidRPr="00247579" w:rsidRDefault="00703E9B" w:rsidP="00170E39">
      <w:pPr>
        <w:numPr>
          <w:ilvl w:val="1"/>
          <w:numId w:val="13"/>
        </w:numPr>
        <w:tabs>
          <w:tab w:val="clear" w:pos="1080"/>
          <w:tab w:val="num" w:pos="567"/>
        </w:tabs>
        <w:ind w:left="567" w:hanging="283"/>
        <w:rPr>
          <w:rFonts w:ascii="Times New Roman" w:hAnsi="Times New Roman" w:cs="Times New Roman"/>
          <w:color w:val="000000" w:themeColor="text1"/>
          <w:lang w:val="en-IN"/>
        </w:rPr>
      </w:pPr>
      <w:r w:rsidRPr="00247579">
        <w:rPr>
          <w:rFonts w:ascii="Times New Roman" w:hAnsi="Times New Roman" w:cs="Times New Roman"/>
          <w:color w:val="000000" w:themeColor="text1"/>
          <w:lang w:val="en-IN"/>
        </w:rPr>
        <w:t>Force Correlation (Air</w:t>
      </w:r>
      <w:r w:rsidR="0036728E">
        <w:rPr>
          <w:rFonts w:ascii="Times New Roman" w:hAnsi="Times New Roman" w:cs="Times New Roman"/>
          <w:color w:val="000000" w:themeColor="text1"/>
          <w:lang w:val="en-IN"/>
        </w:rPr>
        <w:t xml:space="preserve"> </w:t>
      </w:r>
      <w:r w:rsidRPr="00247579">
        <w:rPr>
          <w:rFonts w:ascii="Times New Roman" w:hAnsi="Times New Roman" w:cs="Times New Roman"/>
          <w:color w:val="000000" w:themeColor="text1"/>
          <w:lang w:val="en-IN"/>
        </w:rPr>
        <w:t>+ Naval)</w:t>
      </w:r>
    </w:p>
    <w:p w14:paraId="45D3AC24" w14:textId="77777777" w:rsidR="00703E9B" w:rsidRPr="00247579" w:rsidRDefault="00703E9B" w:rsidP="00170E39">
      <w:pPr>
        <w:numPr>
          <w:ilvl w:val="1"/>
          <w:numId w:val="13"/>
        </w:numPr>
        <w:tabs>
          <w:tab w:val="clear" w:pos="1080"/>
          <w:tab w:val="num" w:pos="567"/>
        </w:tabs>
        <w:ind w:left="567" w:hanging="283"/>
        <w:rPr>
          <w:rFonts w:ascii="Times New Roman" w:hAnsi="Times New Roman" w:cs="Times New Roman"/>
          <w:color w:val="000000" w:themeColor="text1"/>
          <w:lang w:val="en-IN"/>
        </w:rPr>
      </w:pPr>
      <w:r w:rsidRPr="00247579">
        <w:rPr>
          <w:rFonts w:ascii="Times New Roman" w:hAnsi="Times New Roman" w:cs="Times New Roman"/>
          <w:color w:val="000000" w:themeColor="text1"/>
          <w:lang w:val="en-IN"/>
        </w:rPr>
        <w:t>Force Exchange (additional Support Elements)</w:t>
      </w:r>
    </w:p>
    <w:p w14:paraId="647FCB06" w14:textId="77777777" w:rsidR="00703E9B" w:rsidRPr="00BE349F" w:rsidRDefault="00703E9B" w:rsidP="00170E39">
      <w:pPr>
        <w:pStyle w:val="ListParagraph"/>
        <w:numPr>
          <w:ilvl w:val="0"/>
          <w:numId w:val="5"/>
        </w:numPr>
        <w:spacing w:after="200" w:line="276" w:lineRule="auto"/>
        <w:ind w:left="284" w:hanging="284"/>
        <w:rPr>
          <w:rFonts w:ascii="Times New Roman" w:hAnsi="Times New Roman" w:cs="Times New Roman"/>
          <w:b/>
          <w:bCs/>
          <w:color w:val="000000" w:themeColor="text1"/>
        </w:rPr>
      </w:pPr>
      <w:r w:rsidRPr="00BE349F">
        <w:rPr>
          <w:rFonts w:ascii="Times New Roman" w:hAnsi="Times New Roman" w:cs="Times New Roman"/>
          <w:b/>
          <w:bCs/>
          <w:color w:val="000000" w:themeColor="text1"/>
        </w:rPr>
        <w:t>FEBA Movement</w:t>
      </w:r>
    </w:p>
    <w:p w14:paraId="159C9F3E" w14:textId="77777777" w:rsidR="00703E9B" w:rsidRPr="00247579" w:rsidRDefault="00703E9B" w:rsidP="00170E39">
      <w:pPr>
        <w:numPr>
          <w:ilvl w:val="1"/>
          <w:numId w:val="13"/>
        </w:numPr>
        <w:tabs>
          <w:tab w:val="clear" w:pos="1080"/>
          <w:tab w:val="num" w:pos="567"/>
        </w:tabs>
        <w:ind w:left="567" w:hanging="283"/>
        <w:rPr>
          <w:rFonts w:ascii="Times New Roman" w:hAnsi="Times New Roman" w:cs="Times New Roman"/>
          <w:color w:val="000000" w:themeColor="text1"/>
          <w:lang w:val="en-IN"/>
        </w:rPr>
      </w:pPr>
      <w:r w:rsidRPr="00247579">
        <w:rPr>
          <w:rFonts w:ascii="Times New Roman" w:hAnsi="Times New Roman" w:cs="Times New Roman"/>
          <w:color w:val="000000" w:themeColor="text1"/>
          <w:lang w:val="en-IN"/>
        </w:rPr>
        <w:t>Flank Determination</w:t>
      </w:r>
    </w:p>
    <w:p w14:paraId="3495BCE1" w14:textId="77777777" w:rsidR="00703E9B" w:rsidRPr="00247579" w:rsidRDefault="00703E9B" w:rsidP="00170E39">
      <w:pPr>
        <w:numPr>
          <w:ilvl w:val="1"/>
          <w:numId w:val="13"/>
        </w:numPr>
        <w:tabs>
          <w:tab w:val="clear" w:pos="1080"/>
          <w:tab w:val="num" w:pos="567"/>
        </w:tabs>
        <w:ind w:left="567" w:hanging="283"/>
        <w:rPr>
          <w:rFonts w:ascii="Times New Roman" w:hAnsi="Times New Roman" w:cs="Times New Roman"/>
          <w:color w:val="000000" w:themeColor="text1"/>
          <w:lang w:val="en-IN"/>
        </w:rPr>
      </w:pPr>
      <w:r w:rsidRPr="00247579">
        <w:rPr>
          <w:rFonts w:ascii="Times New Roman" w:hAnsi="Times New Roman" w:cs="Times New Roman"/>
          <w:color w:val="000000" w:themeColor="text1"/>
          <w:lang w:val="en-IN"/>
        </w:rPr>
        <w:t>New FEBA position</w:t>
      </w:r>
    </w:p>
    <w:p w14:paraId="6F7BD5C8" w14:textId="77777777" w:rsidR="00703E9B" w:rsidRPr="00247579" w:rsidRDefault="00703E9B" w:rsidP="00170E39">
      <w:pPr>
        <w:numPr>
          <w:ilvl w:val="1"/>
          <w:numId w:val="13"/>
        </w:numPr>
        <w:tabs>
          <w:tab w:val="clear" w:pos="1080"/>
          <w:tab w:val="num" w:pos="567"/>
        </w:tabs>
        <w:ind w:left="567" w:hanging="283"/>
        <w:rPr>
          <w:rFonts w:ascii="Times New Roman" w:hAnsi="Times New Roman" w:cs="Times New Roman"/>
          <w:color w:val="000000" w:themeColor="text1"/>
          <w:lang w:val="en-IN"/>
        </w:rPr>
      </w:pPr>
      <w:r w:rsidRPr="00247579">
        <w:rPr>
          <w:rFonts w:ascii="Times New Roman" w:hAnsi="Times New Roman" w:cs="Times New Roman"/>
          <w:color w:val="000000" w:themeColor="text1"/>
          <w:lang w:val="en-IN"/>
        </w:rPr>
        <w:t>Changes in the Supply Node</w:t>
      </w:r>
    </w:p>
    <w:p w14:paraId="7CC555E2" w14:textId="77777777" w:rsidR="00703E9B" w:rsidRPr="00247579" w:rsidRDefault="00703E9B" w:rsidP="00170E39">
      <w:pPr>
        <w:numPr>
          <w:ilvl w:val="1"/>
          <w:numId w:val="13"/>
        </w:numPr>
        <w:tabs>
          <w:tab w:val="clear" w:pos="1080"/>
          <w:tab w:val="num" w:pos="567"/>
        </w:tabs>
        <w:ind w:left="567" w:hanging="283"/>
        <w:rPr>
          <w:rFonts w:ascii="Times New Roman" w:hAnsi="Times New Roman" w:cs="Times New Roman"/>
          <w:color w:val="000000" w:themeColor="text1"/>
          <w:lang w:val="en-IN"/>
        </w:rPr>
      </w:pPr>
      <w:r w:rsidRPr="00247579">
        <w:rPr>
          <w:rFonts w:ascii="Times New Roman" w:hAnsi="Times New Roman" w:cs="Times New Roman"/>
          <w:color w:val="000000" w:themeColor="text1"/>
          <w:lang w:val="en-IN"/>
        </w:rPr>
        <w:t>New Position</w:t>
      </w:r>
    </w:p>
    <w:p w14:paraId="397CC599" w14:textId="77777777" w:rsidR="00703E9B" w:rsidRPr="00C725FC" w:rsidRDefault="00703E9B" w:rsidP="00170E39">
      <w:pPr>
        <w:pStyle w:val="ListParagraph"/>
        <w:numPr>
          <w:ilvl w:val="0"/>
          <w:numId w:val="5"/>
        </w:numPr>
        <w:spacing w:after="200" w:line="276" w:lineRule="auto"/>
        <w:ind w:left="284" w:hanging="284"/>
        <w:rPr>
          <w:rFonts w:ascii="Times New Roman" w:hAnsi="Times New Roman" w:cs="Times New Roman"/>
          <w:b/>
          <w:bCs/>
          <w:color w:val="000000" w:themeColor="text1"/>
        </w:rPr>
      </w:pPr>
      <w:r w:rsidRPr="00C725FC">
        <w:rPr>
          <w:rFonts w:ascii="Times New Roman" w:hAnsi="Times New Roman" w:cs="Times New Roman"/>
          <w:b/>
          <w:bCs/>
          <w:color w:val="000000" w:themeColor="text1"/>
        </w:rPr>
        <w:t>Status Update</w:t>
      </w:r>
    </w:p>
    <w:p w14:paraId="02B55A39" w14:textId="77777777" w:rsidR="00703E9B" w:rsidRPr="00BE349F" w:rsidRDefault="00703E9B" w:rsidP="00170E39">
      <w:pPr>
        <w:numPr>
          <w:ilvl w:val="1"/>
          <w:numId w:val="13"/>
        </w:numPr>
        <w:tabs>
          <w:tab w:val="clear" w:pos="1080"/>
          <w:tab w:val="num" w:pos="567"/>
        </w:tabs>
        <w:ind w:left="567" w:hanging="283"/>
        <w:rPr>
          <w:rFonts w:ascii="Times New Roman" w:hAnsi="Times New Roman" w:cs="Times New Roman"/>
          <w:color w:val="000000" w:themeColor="text1"/>
          <w:lang w:val="en-IN"/>
        </w:rPr>
      </w:pPr>
      <w:r w:rsidRPr="00BE349F">
        <w:rPr>
          <w:rFonts w:ascii="Times New Roman" w:hAnsi="Times New Roman" w:cs="Times New Roman"/>
          <w:color w:val="000000" w:themeColor="text1"/>
          <w:lang w:val="en-IN"/>
        </w:rPr>
        <w:t>Loss Recording</w:t>
      </w:r>
    </w:p>
    <w:p w14:paraId="0252F5CE" w14:textId="77777777" w:rsidR="00703E9B" w:rsidRPr="00BE349F" w:rsidRDefault="00703E9B" w:rsidP="00170E39">
      <w:pPr>
        <w:numPr>
          <w:ilvl w:val="1"/>
          <w:numId w:val="13"/>
        </w:numPr>
        <w:tabs>
          <w:tab w:val="clear" w:pos="1080"/>
          <w:tab w:val="num" w:pos="567"/>
        </w:tabs>
        <w:ind w:left="567" w:hanging="283"/>
        <w:rPr>
          <w:rFonts w:ascii="Times New Roman" w:hAnsi="Times New Roman" w:cs="Times New Roman"/>
          <w:color w:val="000000" w:themeColor="text1"/>
          <w:lang w:val="en-IN"/>
        </w:rPr>
      </w:pPr>
      <w:r w:rsidRPr="00BE349F">
        <w:rPr>
          <w:rFonts w:ascii="Times New Roman" w:hAnsi="Times New Roman" w:cs="Times New Roman"/>
          <w:color w:val="000000" w:themeColor="text1"/>
          <w:lang w:val="en-IN"/>
        </w:rPr>
        <w:t>Reinforcement Calculation</w:t>
      </w:r>
    </w:p>
    <w:p w14:paraId="43ACA30D" w14:textId="77777777" w:rsidR="00703E9B" w:rsidRPr="00BE349F" w:rsidRDefault="00703E9B" w:rsidP="00170E39">
      <w:pPr>
        <w:numPr>
          <w:ilvl w:val="1"/>
          <w:numId w:val="13"/>
        </w:numPr>
        <w:tabs>
          <w:tab w:val="clear" w:pos="1080"/>
          <w:tab w:val="num" w:pos="567"/>
        </w:tabs>
        <w:ind w:left="567" w:hanging="283"/>
        <w:rPr>
          <w:rFonts w:ascii="Times New Roman" w:hAnsi="Times New Roman" w:cs="Times New Roman"/>
          <w:color w:val="000000" w:themeColor="text1"/>
          <w:lang w:val="en-IN"/>
        </w:rPr>
      </w:pPr>
      <w:r w:rsidRPr="00BE349F">
        <w:rPr>
          <w:rFonts w:ascii="Times New Roman" w:hAnsi="Times New Roman" w:cs="Times New Roman"/>
          <w:color w:val="000000" w:themeColor="text1"/>
          <w:lang w:val="en-IN"/>
        </w:rPr>
        <w:t>Update Unit Status</w:t>
      </w:r>
    </w:p>
    <w:p w14:paraId="50F7F193" w14:textId="77777777" w:rsidR="00703E9B" w:rsidRPr="00BE349F" w:rsidRDefault="00703E9B" w:rsidP="00170E39">
      <w:pPr>
        <w:numPr>
          <w:ilvl w:val="1"/>
          <w:numId w:val="13"/>
        </w:numPr>
        <w:tabs>
          <w:tab w:val="clear" w:pos="1080"/>
          <w:tab w:val="num" w:pos="567"/>
        </w:tabs>
        <w:ind w:left="567" w:hanging="283"/>
        <w:rPr>
          <w:rFonts w:ascii="Times New Roman" w:hAnsi="Times New Roman" w:cs="Times New Roman"/>
          <w:color w:val="000000" w:themeColor="text1"/>
          <w:lang w:val="en-IN"/>
        </w:rPr>
      </w:pPr>
      <w:r w:rsidRPr="00BE349F">
        <w:rPr>
          <w:rFonts w:ascii="Times New Roman" w:hAnsi="Times New Roman" w:cs="Times New Roman"/>
          <w:color w:val="000000" w:themeColor="text1"/>
          <w:lang w:val="en-IN"/>
        </w:rPr>
        <w:lastRenderedPageBreak/>
        <w:t>Effect of FEBA movement (Position, supply mode, Air bases)</w:t>
      </w:r>
    </w:p>
    <w:p w14:paraId="52FB6E04" w14:textId="77777777" w:rsidR="00703E9B" w:rsidRDefault="00703E9B" w:rsidP="00703E9B">
      <w:pPr>
        <w:jc w:val="both"/>
        <w:rPr>
          <w:rFonts w:ascii="Times New Roman" w:hAnsi="Times New Roman" w:cs="Times New Roman"/>
          <w:color w:val="000000" w:themeColor="text1"/>
        </w:rPr>
      </w:pPr>
      <w:r w:rsidRPr="00C725FC">
        <w:rPr>
          <w:rFonts w:ascii="Times New Roman" w:hAnsi="Times New Roman" w:cs="Times New Roman"/>
          <w:color w:val="000000" w:themeColor="text1"/>
        </w:rPr>
        <w:t>Following figure shows the system</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"System"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view of the flow of the operation.</w:t>
      </w:r>
    </w:p>
    <w:p w14:paraId="12B87296" w14:textId="77777777" w:rsidR="00703E9B" w:rsidRDefault="00703E9B" w:rsidP="00703E9B">
      <w:pPr>
        <w:jc w:val="both"/>
        <w:rPr>
          <w:rFonts w:ascii="Times New Roman" w:hAnsi="Times New Roman" w:cs="Times New Roman"/>
          <w:color w:val="000000" w:themeColor="text1"/>
        </w:rPr>
      </w:pPr>
    </w:p>
    <w:p w14:paraId="5626E4B3" w14:textId="4910A3E2" w:rsidR="004460BA" w:rsidRDefault="004460BA" w:rsidP="00703E9B">
      <w:pPr>
        <w:pStyle w:val="Caption"/>
        <w:tabs>
          <w:tab w:val="left" w:pos="1515"/>
        </w:tabs>
        <w:rPr>
          <w:rFonts w:ascii="Times New Roman" w:hAnsi="Times New Roman" w:cs="Times New Roman"/>
          <w:color w:val="000000" w:themeColor="text1"/>
        </w:rPr>
      </w:pPr>
    </w:p>
    <w:p w14:paraId="068EB62C" w14:textId="4307BCBF" w:rsidR="00703E9B" w:rsidRPr="00703E9B" w:rsidRDefault="00703E9B" w:rsidP="00703E9B">
      <w:pPr>
        <w:tabs>
          <w:tab w:val="left" w:pos="1515"/>
        </w:tabs>
        <w:sectPr w:rsidR="00703E9B" w:rsidRPr="00703E9B" w:rsidSect="000C7341">
          <w:pgSz w:w="5954" w:h="8420" w:code="130"/>
          <w:pgMar w:top="851" w:right="567" w:bottom="1077" w:left="720" w:header="284" w:footer="284" w:gutter="0"/>
          <w:pgBorders w:offsetFrom="page">
            <w:top w:val="single" w:sz="4" w:space="1" w:color="auto"/>
            <w:left w:val="single" w:sz="4" w:space="1" w:color="auto"/>
            <w:bottom w:val="single" w:sz="4" w:space="1" w:color="auto"/>
            <w:right w:val="single" w:sz="4" w:space="1" w:color="auto"/>
          </w:pgBorders>
          <w:cols w:space="708"/>
          <w:docGrid w:linePitch="360"/>
        </w:sectPr>
      </w:pPr>
      <w:r>
        <w:tab/>
      </w:r>
    </w:p>
    <w:p w14:paraId="7FEF5E54" w14:textId="151ACA2D" w:rsidR="004460BA" w:rsidRPr="00E65F2F" w:rsidRDefault="00EC6921" w:rsidP="004460BA">
      <w:pPr>
        <w:pStyle w:val="Caption"/>
        <w:jc w:val="center"/>
        <w:rPr>
          <w:rFonts w:ascii="Times New Roman" w:hAnsi="Times New Roman" w:cs="Times New Roman"/>
          <w:i w:val="0"/>
          <w:iCs w:val="0"/>
          <w:noProof/>
          <w:color w:val="000000" w:themeColor="text1"/>
          <w:sz w:val="22"/>
          <w:szCs w:val="22"/>
        </w:rPr>
      </w:pPr>
      <w:r>
        <w:rPr>
          <w:rFonts w:ascii="Times New Roman" w:hAnsi="Times New Roman" w:cs="Times New Roman"/>
          <w:i w:val="0"/>
          <w:iCs w:val="0"/>
          <w:noProof/>
          <w:color w:val="000000" w:themeColor="text1"/>
          <w:sz w:val="20"/>
          <w:szCs w:val="20"/>
        </w:rPr>
        <w:lastRenderedPageBreak/>
        <w:drawing>
          <wp:anchor distT="0" distB="0" distL="114300" distR="114300" simplePos="0" relativeHeight="251563520" behindDoc="1" locked="0" layoutInCell="1" allowOverlap="1" wp14:anchorId="4840B0AD" wp14:editId="30E59213">
            <wp:simplePos x="0" y="0"/>
            <wp:positionH relativeFrom="page">
              <wp:posOffset>508635</wp:posOffset>
            </wp:positionH>
            <wp:positionV relativeFrom="margin">
              <wp:posOffset>-111125</wp:posOffset>
            </wp:positionV>
            <wp:extent cx="4500245" cy="2584450"/>
            <wp:effectExtent l="0" t="0" r="0" b="635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00245" cy="2584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60BA" w:rsidRPr="00E65F2F">
        <w:rPr>
          <w:rFonts w:ascii="Times New Roman" w:hAnsi="Times New Roman" w:cs="Times New Roman"/>
          <w:i w:val="0"/>
          <w:iCs w:val="0"/>
          <w:color w:val="000000" w:themeColor="text1"/>
          <w:sz w:val="20"/>
          <w:szCs w:val="20"/>
        </w:rPr>
        <w:t xml:space="preserve">Figure </w:t>
      </w:r>
      <w:r w:rsidR="004460BA" w:rsidRPr="00E65F2F">
        <w:rPr>
          <w:rFonts w:ascii="Times New Roman" w:hAnsi="Times New Roman" w:cs="Times New Roman"/>
          <w:i w:val="0"/>
          <w:iCs w:val="0"/>
          <w:color w:val="000000" w:themeColor="text1"/>
          <w:sz w:val="20"/>
          <w:szCs w:val="20"/>
        </w:rPr>
        <w:fldChar w:fldCharType="begin"/>
      </w:r>
      <w:r w:rsidR="004460BA" w:rsidRPr="00E65F2F">
        <w:rPr>
          <w:rFonts w:ascii="Times New Roman" w:hAnsi="Times New Roman" w:cs="Times New Roman"/>
          <w:i w:val="0"/>
          <w:iCs w:val="0"/>
          <w:color w:val="000000" w:themeColor="text1"/>
          <w:sz w:val="20"/>
          <w:szCs w:val="20"/>
        </w:rPr>
        <w:instrText xml:space="preserve"> SEQ Figure \* ARABIC </w:instrText>
      </w:r>
      <w:r w:rsidR="004460BA" w:rsidRPr="00E65F2F">
        <w:rPr>
          <w:rFonts w:ascii="Times New Roman" w:hAnsi="Times New Roman" w:cs="Times New Roman"/>
          <w:i w:val="0"/>
          <w:iCs w:val="0"/>
          <w:color w:val="000000" w:themeColor="text1"/>
          <w:sz w:val="20"/>
          <w:szCs w:val="20"/>
        </w:rPr>
        <w:fldChar w:fldCharType="separate"/>
      </w:r>
      <w:r w:rsidR="005F6F39">
        <w:rPr>
          <w:rFonts w:ascii="Times New Roman" w:hAnsi="Times New Roman" w:cs="Times New Roman"/>
          <w:i w:val="0"/>
          <w:iCs w:val="0"/>
          <w:noProof/>
          <w:color w:val="000000" w:themeColor="text1"/>
          <w:sz w:val="20"/>
          <w:szCs w:val="20"/>
        </w:rPr>
        <w:t>16</w:t>
      </w:r>
      <w:r w:rsidR="004460BA" w:rsidRPr="00E65F2F">
        <w:rPr>
          <w:rFonts w:ascii="Times New Roman" w:hAnsi="Times New Roman" w:cs="Times New Roman"/>
          <w:i w:val="0"/>
          <w:iCs w:val="0"/>
          <w:color w:val="000000" w:themeColor="text1"/>
          <w:sz w:val="20"/>
          <w:szCs w:val="20"/>
        </w:rPr>
        <w:fldChar w:fldCharType="end"/>
      </w:r>
      <w:r w:rsidR="004460BA" w:rsidRPr="00E65F2F">
        <w:rPr>
          <w:rFonts w:ascii="Times New Roman" w:hAnsi="Times New Roman" w:cs="Times New Roman"/>
          <w:i w:val="0"/>
          <w:iCs w:val="0"/>
          <w:color w:val="000000" w:themeColor="text1"/>
          <w:sz w:val="20"/>
          <w:szCs w:val="20"/>
        </w:rPr>
        <w:t>. Sub-modules of the entire flow of the operation</w:t>
      </w:r>
    </w:p>
    <w:p w14:paraId="780DC7E0" w14:textId="1D02BA79" w:rsidR="00653975" w:rsidRDefault="00653975" w:rsidP="00BE349F">
      <w:pPr>
        <w:tabs>
          <w:tab w:val="center" w:pos="2702"/>
        </w:tabs>
        <w:rPr>
          <w:rFonts w:ascii="Times New Roman" w:hAnsi="Times New Roman" w:cs="Times New Roman"/>
          <w:color w:val="000000" w:themeColor="text1"/>
        </w:rPr>
        <w:sectPr w:rsidR="00653975" w:rsidSect="000C7341">
          <w:pgSz w:w="8420" w:h="5954" w:orient="landscape" w:code="9"/>
          <w:pgMar w:top="720" w:right="992" w:bottom="567" w:left="1077" w:header="284" w:footer="284" w:gutter="0"/>
          <w:pgBorders w:offsetFrom="page">
            <w:top w:val="single" w:sz="4" w:space="1" w:color="auto"/>
            <w:left w:val="single" w:sz="4" w:space="1" w:color="auto"/>
            <w:bottom w:val="single" w:sz="4" w:space="1" w:color="auto"/>
            <w:right w:val="single" w:sz="4" w:space="1" w:color="auto"/>
          </w:pgBorders>
          <w:cols w:space="708"/>
          <w:docGrid w:linePitch="360"/>
        </w:sectPr>
      </w:pPr>
    </w:p>
    <w:p w14:paraId="283C0A80" w14:textId="6682F8E9" w:rsidR="00703E9B" w:rsidRPr="00C725FC" w:rsidRDefault="00703E9B" w:rsidP="00703E9B">
      <w:pPr>
        <w:spacing w:after="0" w:line="360" w:lineRule="auto"/>
        <w:jc w:val="both"/>
        <w:rPr>
          <w:rFonts w:ascii="Times New Roman" w:hAnsi="Times New Roman" w:cs="Times New Roman"/>
          <w:color w:val="000000" w:themeColor="text1"/>
        </w:rPr>
      </w:pPr>
      <w:r w:rsidRPr="00C725FC">
        <w:rPr>
          <w:rFonts w:ascii="Times New Roman" w:hAnsi="Times New Roman" w:cs="Times New Roman"/>
          <w:color w:val="000000" w:themeColor="text1"/>
        </w:rPr>
        <w:lastRenderedPageBreak/>
        <w:t xml:space="preserve">A </w:t>
      </w:r>
      <w:r w:rsidR="003826F3">
        <w:rPr>
          <w:rFonts w:ascii="Times New Roman" w:hAnsi="Times New Roman" w:cs="Times New Roman"/>
          <w:color w:val="000000" w:themeColor="text1"/>
        </w:rPr>
        <w:t>Joint</w:t>
      </w:r>
      <w:r w:rsidRPr="00C725FC">
        <w:rPr>
          <w:rFonts w:ascii="Times New Roman" w:hAnsi="Times New Roman" w:cs="Times New Roman"/>
          <w:color w:val="000000" w:themeColor="text1"/>
        </w:rPr>
        <w:t xml:space="preserve"> Task Force (</w:t>
      </w:r>
      <w:r w:rsidR="003826F3">
        <w:rPr>
          <w:rFonts w:ascii="Times New Roman" w:hAnsi="Times New Roman" w:cs="Times New Roman"/>
          <w:color w:val="000000" w:themeColor="text1"/>
        </w:rPr>
        <w:t>J</w:t>
      </w:r>
      <w:r w:rsidR="00563044">
        <w:rPr>
          <w:rFonts w:ascii="Times New Roman" w:hAnsi="Times New Roman" w:cs="Times New Roman"/>
          <w:color w:val="000000" w:themeColor="text1"/>
        </w:rPr>
        <w:t>TF</w:t>
      </w:r>
      <w:r w:rsidRPr="00C725FC">
        <w:rPr>
          <w:rFonts w:ascii="Times New Roman" w:hAnsi="Times New Roman" w:cs="Times New Roman"/>
          <w:color w:val="000000" w:themeColor="text1"/>
        </w:rPr>
        <w:t xml:space="preserve">) is a temporary grouping of combat units (assuming at the abstractions level of Army Divisions, Air Half squadrons and Naval Task Force), under one </w:t>
      </w:r>
      <w:r>
        <w:rPr>
          <w:rFonts w:ascii="Times New Roman" w:hAnsi="Times New Roman" w:cs="Times New Roman"/>
          <w:color w:val="000000" w:themeColor="text1"/>
        </w:rPr>
        <w:t>higher</w:t>
      </w:r>
      <w:r w:rsidRPr="00C725FC">
        <w:rPr>
          <w:rFonts w:ascii="Times New Roman" w:hAnsi="Times New Roman" w:cs="Times New Roman"/>
          <w:color w:val="000000" w:themeColor="text1"/>
        </w:rPr>
        <w:t xml:space="preserve"> commander, formed for the purpose of carrying out a specific operation or mission. It may be a semi-permanent organization of units under theater commander, formed for the purpose of carrying out a specific strategic operation. The </w:t>
      </w:r>
      <w:r w:rsidR="003826F3">
        <w:rPr>
          <w:rFonts w:ascii="Times New Roman" w:hAnsi="Times New Roman" w:cs="Times New Roman"/>
          <w:color w:val="000000" w:themeColor="text1"/>
        </w:rPr>
        <w:t>J</w:t>
      </w:r>
      <w:r w:rsidR="00563044">
        <w:rPr>
          <w:rFonts w:ascii="Times New Roman" w:hAnsi="Times New Roman" w:cs="Times New Roman"/>
          <w:color w:val="000000" w:themeColor="text1"/>
        </w:rPr>
        <w:t>TF</w:t>
      </w:r>
      <w:r w:rsidRPr="00C725FC">
        <w:rPr>
          <w:rFonts w:ascii="Times New Roman" w:hAnsi="Times New Roman" w:cs="Times New Roman"/>
          <w:color w:val="000000" w:themeColor="text1"/>
        </w:rPr>
        <w:t xml:space="preserve"> is considered as a combination of Forces and Command, Control &amp; Communication (C3) system used within </w:t>
      </w:r>
      <w:r w:rsidR="00563044">
        <w:rPr>
          <w:rFonts w:ascii="Times New Roman" w:hAnsi="Times New Roman" w:cs="Times New Roman"/>
          <w:color w:val="000000" w:themeColor="text1"/>
        </w:rPr>
        <w:t>collaborative</w:t>
      </w:r>
      <w:r w:rsidRPr="00C725FC">
        <w:rPr>
          <w:rFonts w:ascii="Times New Roman" w:hAnsi="Times New Roman" w:cs="Times New Roman"/>
          <w:color w:val="000000" w:themeColor="text1"/>
        </w:rPr>
        <w:t xml:space="preserve"> operations.</w:t>
      </w:r>
    </w:p>
    <w:p w14:paraId="56376D10" w14:textId="5FA3904A" w:rsidR="00703E9B" w:rsidRPr="00703E9B" w:rsidRDefault="00703E9B" w:rsidP="00126AE4">
      <w:pPr>
        <w:ind w:firstLine="360"/>
        <w:jc w:val="both"/>
        <w:rPr>
          <w:rFonts w:ascii="Times New Roman" w:hAnsi="Times New Roman" w:cs="Times New Roman"/>
        </w:rPr>
        <w:sectPr w:rsidR="00703E9B" w:rsidRPr="00703E9B" w:rsidSect="000C7341">
          <w:pgSz w:w="5761" w:h="8641" w:code="130"/>
          <w:pgMar w:top="567" w:right="658" w:bottom="1077" w:left="567" w:header="283" w:footer="283" w:gutter="0"/>
          <w:pgBorders w:offsetFrom="page">
            <w:top w:val="single" w:sz="4" w:space="1" w:color="auto"/>
            <w:left w:val="single" w:sz="4" w:space="1" w:color="auto"/>
            <w:bottom w:val="single" w:sz="4" w:space="1" w:color="auto"/>
            <w:right w:val="single" w:sz="4" w:space="1" w:color="auto"/>
          </w:pgBorders>
          <w:cols w:space="708"/>
          <w:docGrid w:linePitch="360"/>
        </w:sectPr>
      </w:pPr>
      <w:r>
        <w:rPr>
          <w:rFonts w:ascii="Times New Roman" w:hAnsi="Times New Roman" w:cs="Times New Roman"/>
          <w:color w:val="000000" w:themeColor="text1"/>
        </w:rPr>
        <w:t>This system</w:t>
      </w:r>
      <w:r w:rsidRPr="00C725FC">
        <w:rPr>
          <w:rFonts w:ascii="Times New Roman" w:hAnsi="Times New Roman" w:cs="Times New Roman"/>
          <w:color w:val="000000" w:themeColor="text1"/>
        </w:rPr>
        <w:t xml:space="preserve"> considers nine major modules, and they are (</w:t>
      </w:r>
      <w:proofErr w:type="spellStart"/>
      <w:r w:rsidRPr="00C725FC">
        <w:rPr>
          <w:rFonts w:ascii="Times New Roman" w:hAnsi="Times New Roman" w:cs="Times New Roman"/>
          <w:color w:val="000000" w:themeColor="text1"/>
        </w:rPr>
        <w:t>i</w:t>
      </w:r>
      <w:proofErr w:type="spellEnd"/>
      <w:r w:rsidRPr="00C725FC">
        <w:rPr>
          <w:rFonts w:ascii="Times New Roman" w:hAnsi="Times New Roman" w:cs="Times New Roman"/>
          <w:color w:val="000000" w:themeColor="text1"/>
        </w:rPr>
        <w:t>) Air (ii) Navy (iii) Land and (iv) Amphibious, (v)</w:t>
      </w:r>
      <w:r w:rsidR="00675608">
        <w:rPr>
          <w:rFonts w:ascii="Times New Roman" w:hAnsi="Times New Roman" w:cs="Times New Roman"/>
          <w:color w:val="000000" w:themeColor="text1"/>
        </w:rPr>
        <w:t xml:space="preserve"> </w:t>
      </w:r>
      <w:r w:rsidR="00563044">
        <w:rPr>
          <w:rFonts w:ascii="Times New Roman" w:hAnsi="Times New Roman" w:cs="Times New Roman"/>
          <w:color w:val="000000" w:themeColor="text1"/>
        </w:rPr>
        <w:t>Collaborative</w:t>
      </w:r>
      <w:r w:rsidRPr="00C725FC">
        <w:rPr>
          <w:rFonts w:ascii="Times New Roman" w:hAnsi="Times New Roman" w:cs="Times New Roman"/>
          <w:color w:val="000000" w:themeColor="text1"/>
        </w:rPr>
        <w:t>-Air-Land Operation (JALO) (vi) Marine Air-to-Land Operations (MALO) (vii) Cyber (viii) Information (ix) Special (</w:t>
      </w:r>
      <w:r>
        <w:rPr>
          <w:rFonts w:ascii="Times New Roman" w:hAnsi="Times New Roman" w:cs="Times New Roman"/>
          <w:color w:val="000000" w:themeColor="text1"/>
        </w:rPr>
        <w:t>see following figure</w:t>
      </w:r>
      <w:r w:rsidRPr="00C725FC">
        <w:rPr>
          <w:rFonts w:ascii="Times New Roman" w:hAnsi="Times New Roman" w:cs="Times New Roman"/>
          <w:color w:val="000000" w:themeColor="text1"/>
        </w:rPr>
        <w:t>). These modules simulate the functioning of the sub-systems as mentioned above. The Data sub-module will keep</w:t>
      </w:r>
    </w:p>
    <w:p w14:paraId="24BC3CAF" w14:textId="2002A4FA" w:rsidR="00526043" w:rsidRPr="00374201" w:rsidRDefault="00526043" w:rsidP="00170E39">
      <w:pPr>
        <w:pStyle w:val="Heading1"/>
        <w:numPr>
          <w:ilvl w:val="1"/>
          <w:numId w:val="20"/>
        </w:numPr>
        <w:spacing w:before="0" w:line="240" w:lineRule="auto"/>
        <w:rPr>
          <w:rFonts w:ascii="Times New Roman" w:hAnsi="Times New Roman" w:cs="Times New Roman"/>
          <w:b/>
          <w:bCs/>
          <w:color w:val="000000" w:themeColor="text1"/>
          <w:sz w:val="20"/>
          <w:szCs w:val="20"/>
        </w:rPr>
      </w:pPr>
      <w:bookmarkStart w:id="38" w:name="_Toc119921724"/>
      <w:r w:rsidRPr="00374201">
        <w:rPr>
          <w:rFonts w:ascii="Times New Roman" w:hAnsi="Times New Roman" w:cs="Times New Roman"/>
          <w:b/>
          <w:bCs/>
          <w:color w:val="000000" w:themeColor="text1"/>
          <w:sz w:val="20"/>
          <w:szCs w:val="20"/>
        </w:rPr>
        <w:lastRenderedPageBreak/>
        <w:t xml:space="preserve">Categorization of </w:t>
      </w:r>
      <w:r w:rsidR="00DC03CE" w:rsidRPr="00374201">
        <w:rPr>
          <w:rFonts w:ascii="Times New Roman" w:hAnsi="Times New Roman" w:cs="Times New Roman"/>
          <w:b/>
          <w:bCs/>
          <w:color w:val="000000" w:themeColor="text1"/>
          <w:sz w:val="20"/>
          <w:szCs w:val="20"/>
        </w:rPr>
        <w:t>the</w:t>
      </w:r>
      <w:r w:rsidRPr="00374201">
        <w:rPr>
          <w:rFonts w:ascii="Times New Roman" w:hAnsi="Times New Roman" w:cs="Times New Roman"/>
          <w:b/>
          <w:bCs/>
          <w:color w:val="000000" w:themeColor="text1"/>
          <w:sz w:val="20"/>
          <w:szCs w:val="20"/>
        </w:rPr>
        <w:t xml:space="preserve"> System</w:t>
      </w:r>
      <w:bookmarkEnd w:id="38"/>
    </w:p>
    <w:p w14:paraId="6470D260" w14:textId="0B13C7E2" w:rsidR="00526043" w:rsidRPr="00DC03CE" w:rsidRDefault="00083F8B" w:rsidP="00083F8B">
      <w:pPr>
        <w:pStyle w:val="BodyTextIndent2"/>
        <w:spacing w:after="0" w:line="240" w:lineRule="auto"/>
        <w:ind w:left="142" w:firstLine="218"/>
        <w:jc w:val="both"/>
        <w:rPr>
          <w:rFonts w:ascii="Times New Roman" w:hAnsi="Times New Roman" w:cs="Times New Roman"/>
          <w:color w:val="000000" w:themeColor="text1"/>
          <w:sz w:val="18"/>
          <w:szCs w:val="18"/>
        </w:rPr>
      </w:pPr>
      <w:r w:rsidRPr="00EC6921">
        <w:rPr>
          <w:rFonts w:ascii="Times New Roman" w:hAnsi="Times New Roman" w:cs="Times New Roman"/>
          <w:noProof/>
          <w:color w:val="000000" w:themeColor="text1"/>
        </w:rPr>
        <w:drawing>
          <wp:anchor distT="0" distB="0" distL="114300" distR="114300" simplePos="0" relativeHeight="251431424" behindDoc="0" locked="0" layoutInCell="1" allowOverlap="1" wp14:anchorId="2953A40B" wp14:editId="72219FAB">
            <wp:simplePos x="0" y="0"/>
            <wp:positionH relativeFrom="margin">
              <wp:posOffset>212311</wp:posOffset>
            </wp:positionH>
            <wp:positionV relativeFrom="paragraph">
              <wp:posOffset>400989</wp:posOffset>
            </wp:positionV>
            <wp:extent cx="4285615" cy="1764665"/>
            <wp:effectExtent l="0" t="0" r="635" b="698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 r="-360" b="7870"/>
                    <a:stretch/>
                  </pic:blipFill>
                  <pic:spPr bwMode="auto">
                    <a:xfrm>
                      <a:off x="0" y="0"/>
                      <a:ext cx="4285615" cy="17646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6043" w:rsidRPr="00EC6921">
        <w:rPr>
          <w:rFonts w:ascii="Times New Roman" w:hAnsi="Times New Roman" w:cs="Times New Roman"/>
          <w:color w:val="000000" w:themeColor="text1"/>
        </w:rPr>
        <w:t xml:space="preserve">The major components considered for the </w:t>
      </w:r>
      <w:r w:rsidR="00563044">
        <w:rPr>
          <w:rFonts w:ascii="Times New Roman" w:hAnsi="Times New Roman" w:cs="Times New Roman"/>
          <w:color w:val="000000" w:themeColor="text1"/>
        </w:rPr>
        <w:t>Collaborative</w:t>
      </w:r>
      <w:r w:rsidR="00526043" w:rsidRPr="00EC6921">
        <w:rPr>
          <w:rFonts w:ascii="Times New Roman" w:hAnsi="Times New Roman" w:cs="Times New Roman"/>
          <w:color w:val="000000" w:themeColor="text1"/>
        </w:rPr>
        <w:t xml:space="preserve"> Operation Scenarios are illustrated in </w:t>
      </w:r>
      <w:r w:rsidR="00DC03CE" w:rsidRPr="00EC6921">
        <w:rPr>
          <w:rFonts w:ascii="Times New Roman" w:hAnsi="Times New Roman" w:cs="Times New Roman"/>
          <w:color w:val="000000" w:themeColor="text1"/>
        </w:rPr>
        <w:t>following figure</w:t>
      </w:r>
      <w:r w:rsidR="00526043" w:rsidRPr="00DC03CE">
        <w:rPr>
          <w:rFonts w:ascii="Times New Roman" w:hAnsi="Times New Roman" w:cs="Times New Roman"/>
          <w:color w:val="000000" w:themeColor="text1"/>
          <w:sz w:val="18"/>
          <w:szCs w:val="18"/>
        </w:rPr>
        <w:t>.</w:t>
      </w:r>
    </w:p>
    <w:p w14:paraId="7C0CE8B0" w14:textId="0E2DB784" w:rsidR="00653975" w:rsidRPr="00C725FC" w:rsidRDefault="00653975" w:rsidP="00653975">
      <w:pPr>
        <w:pStyle w:val="Caption"/>
        <w:jc w:val="center"/>
        <w:rPr>
          <w:rFonts w:ascii="Times New Roman" w:hAnsi="Times New Roman" w:cs="Times New Roman"/>
          <w:i w:val="0"/>
          <w:iCs w:val="0"/>
          <w:color w:val="000000" w:themeColor="text1"/>
          <w:sz w:val="20"/>
          <w:szCs w:val="20"/>
        </w:rPr>
      </w:pPr>
      <w:bookmarkStart w:id="39" w:name="_Toc119670389"/>
      <w:r w:rsidRPr="00C725FC">
        <w:rPr>
          <w:rFonts w:ascii="Times New Roman" w:hAnsi="Times New Roman" w:cs="Times New Roman"/>
          <w:i w:val="0"/>
          <w:iCs w:val="0"/>
          <w:color w:val="000000" w:themeColor="text1"/>
          <w:sz w:val="20"/>
          <w:szCs w:val="20"/>
        </w:rPr>
        <w:t xml:space="preserve">Figure </w:t>
      </w:r>
      <w:r w:rsidRPr="00C725FC">
        <w:rPr>
          <w:rFonts w:ascii="Times New Roman" w:hAnsi="Times New Roman" w:cs="Times New Roman"/>
          <w:i w:val="0"/>
          <w:iCs w:val="0"/>
          <w:color w:val="000000" w:themeColor="text1"/>
          <w:sz w:val="20"/>
          <w:szCs w:val="20"/>
        </w:rPr>
        <w:fldChar w:fldCharType="begin"/>
      </w:r>
      <w:r w:rsidRPr="00C725FC">
        <w:rPr>
          <w:rFonts w:ascii="Times New Roman" w:hAnsi="Times New Roman" w:cs="Times New Roman"/>
          <w:i w:val="0"/>
          <w:iCs w:val="0"/>
          <w:color w:val="000000" w:themeColor="text1"/>
          <w:sz w:val="20"/>
          <w:szCs w:val="20"/>
        </w:rPr>
        <w:instrText xml:space="preserve"> SEQ Figure \* ARABIC </w:instrText>
      </w:r>
      <w:r w:rsidRPr="00C725FC">
        <w:rPr>
          <w:rFonts w:ascii="Times New Roman" w:hAnsi="Times New Roman" w:cs="Times New Roman"/>
          <w:i w:val="0"/>
          <w:iCs w:val="0"/>
          <w:color w:val="000000" w:themeColor="text1"/>
          <w:sz w:val="20"/>
          <w:szCs w:val="20"/>
        </w:rPr>
        <w:fldChar w:fldCharType="separate"/>
      </w:r>
      <w:r w:rsidR="005F6F39">
        <w:rPr>
          <w:rFonts w:ascii="Times New Roman" w:hAnsi="Times New Roman" w:cs="Times New Roman"/>
          <w:i w:val="0"/>
          <w:iCs w:val="0"/>
          <w:noProof/>
          <w:color w:val="000000" w:themeColor="text1"/>
          <w:sz w:val="20"/>
          <w:szCs w:val="20"/>
        </w:rPr>
        <w:t>17</w:t>
      </w:r>
      <w:r w:rsidRPr="00C725FC">
        <w:rPr>
          <w:rFonts w:ascii="Times New Roman" w:hAnsi="Times New Roman" w:cs="Times New Roman"/>
          <w:i w:val="0"/>
          <w:iCs w:val="0"/>
          <w:color w:val="000000" w:themeColor="text1"/>
          <w:sz w:val="20"/>
          <w:szCs w:val="20"/>
        </w:rPr>
        <w:fldChar w:fldCharType="end"/>
      </w:r>
      <w:r w:rsidRPr="00C725FC">
        <w:rPr>
          <w:rFonts w:ascii="Times New Roman" w:hAnsi="Times New Roman" w:cs="Times New Roman"/>
          <w:i w:val="0"/>
          <w:iCs w:val="0"/>
          <w:color w:val="000000" w:themeColor="text1"/>
          <w:sz w:val="20"/>
          <w:szCs w:val="20"/>
        </w:rPr>
        <w:t xml:space="preserve">.Major </w:t>
      </w:r>
      <w:r w:rsidR="005478F1">
        <w:rPr>
          <w:rFonts w:ascii="Times New Roman" w:hAnsi="Times New Roman" w:cs="Times New Roman"/>
          <w:i w:val="0"/>
          <w:iCs w:val="0"/>
          <w:color w:val="000000" w:themeColor="text1"/>
          <w:sz w:val="20"/>
          <w:szCs w:val="20"/>
        </w:rPr>
        <w:t>s</w:t>
      </w:r>
      <w:r w:rsidRPr="00C725FC">
        <w:rPr>
          <w:rFonts w:ascii="Times New Roman" w:hAnsi="Times New Roman" w:cs="Times New Roman"/>
          <w:i w:val="0"/>
          <w:iCs w:val="0"/>
          <w:color w:val="000000" w:themeColor="text1"/>
          <w:sz w:val="20"/>
          <w:szCs w:val="20"/>
        </w:rPr>
        <w:t>ub-</w:t>
      </w:r>
      <w:r w:rsidR="005478F1">
        <w:rPr>
          <w:rFonts w:ascii="Times New Roman" w:hAnsi="Times New Roman" w:cs="Times New Roman"/>
          <w:i w:val="0"/>
          <w:iCs w:val="0"/>
          <w:color w:val="000000" w:themeColor="text1"/>
          <w:sz w:val="20"/>
          <w:szCs w:val="20"/>
        </w:rPr>
        <w:t>s</w:t>
      </w:r>
      <w:r w:rsidRPr="00C725FC">
        <w:rPr>
          <w:rFonts w:ascii="Times New Roman" w:hAnsi="Times New Roman" w:cs="Times New Roman"/>
          <w:i w:val="0"/>
          <w:iCs w:val="0"/>
          <w:color w:val="000000" w:themeColor="text1"/>
          <w:sz w:val="20"/>
          <w:szCs w:val="20"/>
        </w:rPr>
        <w:t xml:space="preserve">ystems of </w:t>
      </w:r>
      <w:r w:rsidR="00D45022">
        <w:rPr>
          <w:rFonts w:ascii="Times New Roman" w:hAnsi="Times New Roman" w:cs="Times New Roman"/>
          <w:i w:val="0"/>
          <w:iCs w:val="0"/>
          <w:color w:val="000000" w:themeColor="text1"/>
          <w:sz w:val="20"/>
          <w:szCs w:val="20"/>
        </w:rPr>
        <w:t xml:space="preserve">the </w:t>
      </w:r>
      <w:r w:rsidR="00563044">
        <w:rPr>
          <w:rFonts w:ascii="Times New Roman" w:hAnsi="Times New Roman" w:cs="Times New Roman"/>
          <w:i w:val="0"/>
          <w:iCs w:val="0"/>
          <w:color w:val="000000" w:themeColor="text1"/>
          <w:sz w:val="20"/>
          <w:szCs w:val="20"/>
        </w:rPr>
        <w:t>Collaborative</w:t>
      </w:r>
      <w:r w:rsidRPr="00C725FC">
        <w:rPr>
          <w:rFonts w:ascii="Times New Roman" w:hAnsi="Times New Roman" w:cs="Times New Roman"/>
          <w:i w:val="0"/>
          <w:iCs w:val="0"/>
          <w:color w:val="000000" w:themeColor="text1"/>
          <w:sz w:val="20"/>
          <w:szCs w:val="20"/>
        </w:rPr>
        <w:t xml:space="preserve"> </w:t>
      </w:r>
      <w:bookmarkEnd w:id="39"/>
      <w:r w:rsidR="00D45022">
        <w:rPr>
          <w:rFonts w:ascii="Times New Roman" w:hAnsi="Times New Roman" w:cs="Times New Roman"/>
          <w:i w:val="0"/>
          <w:iCs w:val="0"/>
          <w:color w:val="000000" w:themeColor="text1"/>
          <w:sz w:val="20"/>
          <w:szCs w:val="20"/>
        </w:rPr>
        <w:t>Gaming System</w:t>
      </w:r>
    </w:p>
    <w:p w14:paraId="07200C2A" w14:textId="77777777" w:rsidR="00703E9B" w:rsidRDefault="00703E9B" w:rsidP="00703E9B">
      <w:pPr>
        <w:spacing w:after="0" w:line="360" w:lineRule="auto"/>
        <w:ind w:firstLine="284"/>
        <w:jc w:val="both"/>
        <w:rPr>
          <w:rFonts w:ascii="Times New Roman" w:hAnsi="Times New Roman" w:cs="Times New Roman"/>
          <w:color w:val="000000" w:themeColor="text1"/>
        </w:rPr>
        <w:sectPr w:rsidR="00703E9B" w:rsidSect="000C7341">
          <w:pgSz w:w="8420" w:h="5954" w:code="9"/>
          <w:pgMar w:top="703" w:right="567" w:bottom="567" w:left="567" w:header="284" w:footer="284" w:gutter="0"/>
          <w:pgBorders w:offsetFrom="page">
            <w:top w:val="single" w:sz="4" w:space="1" w:color="auto"/>
            <w:left w:val="single" w:sz="4" w:space="1" w:color="auto"/>
            <w:bottom w:val="single" w:sz="4" w:space="1" w:color="auto"/>
            <w:right w:val="single" w:sz="4" w:space="1" w:color="auto"/>
          </w:pgBorders>
          <w:cols w:space="708"/>
          <w:docGrid w:linePitch="360"/>
        </w:sectPr>
      </w:pPr>
    </w:p>
    <w:p w14:paraId="23FDFDBB" w14:textId="2F41B741" w:rsidR="00703E9B" w:rsidRPr="00C725FC" w:rsidRDefault="00703E9B" w:rsidP="00703E9B">
      <w:pPr>
        <w:spacing w:after="0" w:line="360" w:lineRule="auto"/>
        <w:ind w:firstLine="284"/>
        <w:jc w:val="both"/>
        <w:rPr>
          <w:rFonts w:ascii="Times New Roman" w:hAnsi="Times New Roman" w:cs="Times New Roman"/>
          <w:color w:val="000000" w:themeColor="text1"/>
        </w:rPr>
      </w:pPr>
      <w:r w:rsidRPr="00C725FC">
        <w:rPr>
          <w:rFonts w:ascii="Times New Roman" w:hAnsi="Times New Roman" w:cs="Times New Roman"/>
          <w:color w:val="000000" w:themeColor="text1"/>
        </w:rPr>
        <w:lastRenderedPageBreak/>
        <w:t>performances of systems in the form of scores or WEIs, whereas Weightages sub-module will store all the information about the operation type and force composition. The Heterogeneity sub-module will consider both sub-unit’s information and Combat form distribution. These modules will contain mathematical models, databases, operational philosophy translated into algorithms and certain decision rules to represent theater level systems/sub-systems.</w:t>
      </w:r>
    </w:p>
    <w:p w14:paraId="61FBC433" w14:textId="1ED6B218" w:rsidR="00703E9B" w:rsidRDefault="00F1578A" w:rsidP="005478F1">
      <w:pPr>
        <w:tabs>
          <w:tab w:val="left" w:pos="4536"/>
        </w:tabs>
        <w:spacing w:after="0" w:line="360" w:lineRule="auto"/>
        <w:ind w:right="68" w:firstLine="284"/>
        <w:jc w:val="both"/>
        <w:rPr>
          <w:rFonts w:ascii="Times New Roman" w:hAnsi="Times New Roman" w:cs="Times New Roman"/>
          <w:color w:val="000000" w:themeColor="text1"/>
        </w:rPr>
      </w:pPr>
      <w:r>
        <w:rPr>
          <w:noProof/>
        </w:rPr>
        <mc:AlternateContent>
          <mc:Choice Requires="wps">
            <w:drawing>
              <wp:anchor distT="0" distB="0" distL="114300" distR="114300" simplePos="0" relativeHeight="251458048" behindDoc="0" locked="0" layoutInCell="1" allowOverlap="1" wp14:anchorId="325F4FC7" wp14:editId="0EF748E1">
                <wp:simplePos x="0" y="0"/>
                <wp:positionH relativeFrom="margin">
                  <wp:align>right</wp:align>
                </wp:positionH>
                <wp:positionV relativeFrom="paragraph">
                  <wp:posOffset>1722755</wp:posOffset>
                </wp:positionV>
                <wp:extent cx="2870200" cy="635"/>
                <wp:effectExtent l="0" t="0" r="6350" b="0"/>
                <wp:wrapSquare wrapText="bothSides"/>
                <wp:docPr id="13" name="Text Box 13"/>
                <wp:cNvGraphicFramePr/>
                <a:graphic xmlns:a="http://schemas.openxmlformats.org/drawingml/2006/main">
                  <a:graphicData uri="http://schemas.microsoft.com/office/word/2010/wordprocessingShape">
                    <wps:wsp>
                      <wps:cNvSpPr txBox="1"/>
                      <wps:spPr>
                        <a:xfrm>
                          <a:off x="0" y="0"/>
                          <a:ext cx="2870200" cy="635"/>
                        </a:xfrm>
                        <a:prstGeom prst="rect">
                          <a:avLst/>
                        </a:prstGeom>
                        <a:solidFill>
                          <a:prstClr val="white"/>
                        </a:solidFill>
                        <a:ln>
                          <a:noFill/>
                        </a:ln>
                      </wps:spPr>
                      <wps:txbx>
                        <w:txbxContent>
                          <w:p w14:paraId="31C6C702" w14:textId="750EA94D" w:rsidR="00F1578A" w:rsidRPr="005478F1" w:rsidRDefault="00F1578A" w:rsidP="00F1578A">
                            <w:pPr>
                              <w:pStyle w:val="Caption"/>
                              <w:jc w:val="center"/>
                              <w:rPr>
                                <w:rFonts w:ascii="Times New Roman" w:hAnsi="Times New Roman" w:cs="Times New Roman"/>
                                <w:i w:val="0"/>
                                <w:iCs w:val="0"/>
                                <w:noProof/>
                                <w:color w:val="000000" w:themeColor="text1"/>
                                <w:sz w:val="20"/>
                                <w:szCs w:val="20"/>
                              </w:rPr>
                            </w:pPr>
                            <w:r w:rsidRPr="005478F1">
                              <w:rPr>
                                <w:rFonts w:ascii="Times New Roman" w:hAnsi="Times New Roman" w:cs="Times New Roman"/>
                                <w:i w:val="0"/>
                                <w:iCs w:val="0"/>
                                <w:color w:val="000000" w:themeColor="text1"/>
                              </w:rPr>
                              <w:t xml:space="preserve">Figure </w:t>
                            </w:r>
                            <w:r w:rsidRPr="005478F1">
                              <w:rPr>
                                <w:rFonts w:ascii="Times New Roman" w:hAnsi="Times New Roman" w:cs="Times New Roman"/>
                                <w:i w:val="0"/>
                                <w:iCs w:val="0"/>
                                <w:color w:val="000000" w:themeColor="text1"/>
                              </w:rPr>
                              <w:fldChar w:fldCharType="begin"/>
                            </w:r>
                            <w:r w:rsidRPr="005478F1">
                              <w:rPr>
                                <w:rFonts w:ascii="Times New Roman" w:hAnsi="Times New Roman" w:cs="Times New Roman"/>
                                <w:i w:val="0"/>
                                <w:iCs w:val="0"/>
                                <w:color w:val="000000" w:themeColor="text1"/>
                              </w:rPr>
                              <w:instrText xml:space="preserve"> SEQ Figure \* ARABIC </w:instrText>
                            </w:r>
                            <w:r w:rsidRPr="005478F1">
                              <w:rPr>
                                <w:rFonts w:ascii="Times New Roman" w:hAnsi="Times New Roman" w:cs="Times New Roman"/>
                                <w:i w:val="0"/>
                                <w:iCs w:val="0"/>
                                <w:color w:val="000000" w:themeColor="text1"/>
                              </w:rPr>
                              <w:fldChar w:fldCharType="separate"/>
                            </w:r>
                            <w:r w:rsidR="005F6F39">
                              <w:rPr>
                                <w:rFonts w:ascii="Times New Roman" w:hAnsi="Times New Roman" w:cs="Times New Roman"/>
                                <w:i w:val="0"/>
                                <w:iCs w:val="0"/>
                                <w:noProof/>
                                <w:color w:val="000000" w:themeColor="text1"/>
                              </w:rPr>
                              <w:t>18</w:t>
                            </w:r>
                            <w:r w:rsidRPr="005478F1">
                              <w:rPr>
                                <w:rFonts w:ascii="Times New Roman" w:hAnsi="Times New Roman" w:cs="Times New Roman"/>
                                <w:i w:val="0"/>
                                <w:iCs w:val="0"/>
                                <w:color w:val="000000" w:themeColor="text1"/>
                              </w:rPr>
                              <w:fldChar w:fldCharType="end"/>
                            </w:r>
                            <w:r w:rsidRPr="005478F1">
                              <w:rPr>
                                <w:rFonts w:ascii="Times New Roman" w:hAnsi="Times New Roman" w:cs="Times New Roman"/>
                                <w:i w:val="0"/>
                                <w:iCs w:val="0"/>
                                <w:color w:val="000000" w:themeColor="text1"/>
                              </w:rPr>
                              <w:t xml:space="preserve">. Decomposition of </w:t>
                            </w:r>
                            <w:r w:rsidR="00EC6921" w:rsidRPr="005478F1">
                              <w:rPr>
                                <w:rFonts w:ascii="Times New Roman" w:hAnsi="Times New Roman" w:cs="Times New Roman"/>
                                <w:i w:val="0"/>
                                <w:iCs w:val="0"/>
                                <w:color w:val="000000" w:themeColor="text1"/>
                              </w:rPr>
                              <w:t>the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5F4FC7" id="Text Box 13" o:spid="_x0000_s1061" type="#_x0000_t202" style="position:absolute;left:0;text-align:left;margin-left:174.8pt;margin-top:135.65pt;width:226pt;height:.05pt;z-index:2514580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" stroked="f">
                <v:textbox style="mso-fit-shape-to-text:t" inset="0,0,0,0">
                  <w:txbxContent>
                    <w:p w14:paraId="31C6C702" w14:textId="750EA94D" w:rsidR="00F1578A" w:rsidRPr="005478F1" w:rsidRDefault="00F1578A" w:rsidP="00F1578A">
                      <w:pPr>
                        <w:pStyle w:val="Caption"/>
                        <w:jc w:val="center"/>
                        <w:rPr>
                          <w:rFonts w:ascii="Times New Roman" w:hAnsi="Times New Roman" w:cs="Times New Roman"/>
                          <w:i w:val="0"/>
                          <w:iCs w:val="0"/>
                          <w:noProof/>
                          <w:color w:val="000000" w:themeColor="text1"/>
                          <w:sz w:val="20"/>
                          <w:szCs w:val="20"/>
                        </w:rPr>
                      </w:pPr>
                      <w:r w:rsidRPr="005478F1">
                        <w:rPr>
                          <w:rFonts w:ascii="Times New Roman" w:hAnsi="Times New Roman" w:cs="Times New Roman"/>
                          <w:i w:val="0"/>
                          <w:iCs w:val="0"/>
                          <w:color w:val="000000" w:themeColor="text1"/>
                        </w:rPr>
                        <w:t xml:space="preserve">Figure </w:t>
                      </w:r>
                      <w:r w:rsidRPr="005478F1">
                        <w:rPr>
                          <w:rFonts w:ascii="Times New Roman" w:hAnsi="Times New Roman" w:cs="Times New Roman"/>
                          <w:i w:val="0"/>
                          <w:iCs w:val="0"/>
                          <w:color w:val="000000" w:themeColor="text1"/>
                        </w:rPr>
                        <w:fldChar w:fldCharType="begin"/>
                      </w:r>
                      <w:r w:rsidRPr="005478F1">
                        <w:rPr>
                          <w:rFonts w:ascii="Times New Roman" w:hAnsi="Times New Roman" w:cs="Times New Roman"/>
                          <w:i w:val="0"/>
                          <w:iCs w:val="0"/>
                          <w:color w:val="000000" w:themeColor="text1"/>
                        </w:rPr>
                        <w:instrText xml:space="preserve"> SEQ Figure \* ARABIC </w:instrText>
                      </w:r>
                      <w:r w:rsidRPr="005478F1">
                        <w:rPr>
                          <w:rFonts w:ascii="Times New Roman" w:hAnsi="Times New Roman" w:cs="Times New Roman"/>
                          <w:i w:val="0"/>
                          <w:iCs w:val="0"/>
                          <w:color w:val="000000" w:themeColor="text1"/>
                        </w:rPr>
                        <w:fldChar w:fldCharType="separate"/>
                      </w:r>
                      <w:r w:rsidR="005F6F39">
                        <w:rPr>
                          <w:rFonts w:ascii="Times New Roman" w:hAnsi="Times New Roman" w:cs="Times New Roman"/>
                          <w:i w:val="0"/>
                          <w:iCs w:val="0"/>
                          <w:noProof/>
                          <w:color w:val="000000" w:themeColor="text1"/>
                        </w:rPr>
                        <w:t>18</w:t>
                      </w:r>
                      <w:r w:rsidRPr="005478F1">
                        <w:rPr>
                          <w:rFonts w:ascii="Times New Roman" w:hAnsi="Times New Roman" w:cs="Times New Roman"/>
                          <w:i w:val="0"/>
                          <w:iCs w:val="0"/>
                          <w:color w:val="000000" w:themeColor="text1"/>
                        </w:rPr>
                        <w:fldChar w:fldCharType="end"/>
                      </w:r>
                      <w:r w:rsidRPr="005478F1">
                        <w:rPr>
                          <w:rFonts w:ascii="Times New Roman" w:hAnsi="Times New Roman" w:cs="Times New Roman"/>
                          <w:i w:val="0"/>
                          <w:iCs w:val="0"/>
                          <w:color w:val="000000" w:themeColor="text1"/>
                        </w:rPr>
                        <w:t xml:space="preserve">. Decomposition of </w:t>
                      </w:r>
                      <w:r w:rsidR="00EC6921" w:rsidRPr="005478F1">
                        <w:rPr>
                          <w:rFonts w:ascii="Times New Roman" w:hAnsi="Times New Roman" w:cs="Times New Roman"/>
                          <w:i w:val="0"/>
                          <w:iCs w:val="0"/>
                          <w:color w:val="000000" w:themeColor="text1"/>
                        </w:rPr>
                        <w:t>the system</w:t>
                      </w:r>
                    </w:p>
                  </w:txbxContent>
                </v:textbox>
                <w10:wrap type="square" anchorx="margin"/>
              </v:shape>
            </w:pict>
          </mc:Fallback>
        </mc:AlternateContent>
      </w:r>
      <w:r>
        <w:rPr>
          <w:rFonts w:ascii="Times New Roman" w:hAnsi="Times New Roman" w:cs="Times New Roman"/>
          <w:noProof/>
          <w:color w:val="000000" w:themeColor="text1"/>
        </w:rPr>
        <w:drawing>
          <wp:anchor distT="0" distB="0" distL="114300" distR="114300" simplePos="0" relativeHeight="251448832" behindDoc="0" locked="0" layoutInCell="1" allowOverlap="1" wp14:anchorId="0AB22302" wp14:editId="20141A2D">
            <wp:simplePos x="0" y="0"/>
            <wp:positionH relativeFrom="margin">
              <wp:posOffset>100965</wp:posOffset>
            </wp:positionH>
            <wp:positionV relativeFrom="paragraph">
              <wp:posOffset>1002030</wp:posOffset>
            </wp:positionV>
            <wp:extent cx="2870200" cy="580390"/>
            <wp:effectExtent l="0" t="0" r="635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0200" cy="580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3E9B" w:rsidRPr="00C725FC">
        <w:rPr>
          <w:rFonts w:ascii="Times New Roman" w:hAnsi="Times New Roman" w:cs="Times New Roman"/>
          <w:color w:val="000000" w:themeColor="text1"/>
        </w:rPr>
        <w:t xml:space="preserve">The designing concept of these nine modules </w:t>
      </w:r>
      <w:r w:rsidR="00703E9B">
        <w:rPr>
          <w:rFonts w:ascii="Times New Roman" w:hAnsi="Times New Roman" w:cs="Times New Roman"/>
          <w:color w:val="000000" w:themeColor="text1"/>
        </w:rPr>
        <w:t>are</w:t>
      </w:r>
      <w:r w:rsidR="00703E9B" w:rsidRPr="00C725FC">
        <w:rPr>
          <w:rFonts w:ascii="Times New Roman" w:hAnsi="Times New Roman" w:cs="Times New Roman"/>
          <w:color w:val="000000" w:themeColor="text1"/>
        </w:rPr>
        <w:t xml:space="preserve"> discussed in the subsequent </w:t>
      </w:r>
      <w:r w:rsidR="00703E9B">
        <w:rPr>
          <w:rFonts w:ascii="Times New Roman" w:hAnsi="Times New Roman" w:cs="Times New Roman"/>
          <w:color w:val="000000" w:themeColor="text1"/>
        </w:rPr>
        <w:t>books</w:t>
      </w:r>
      <w:r w:rsidR="00703E9B" w:rsidRPr="00C725FC">
        <w:rPr>
          <w:rFonts w:ascii="Times New Roman" w:hAnsi="Times New Roman" w:cs="Times New Roman"/>
          <w:color w:val="000000" w:themeColor="text1"/>
        </w:rPr>
        <w:t xml:space="preserve">. The numbers placed in the right-down corner of the blocks indicate corresponding </w:t>
      </w:r>
      <w:r w:rsidR="00703E9B">
        <w:rPr>
          <w:rFonts w:ascii="Times New Roman" w:hAnsi="Times New Roman" w:cs="Times New Roman"/>
          <w:color w:val="000000" w:themeColor="text1"/>
        </w:rPr>
        <w:t>books</w:t>
      </w:r>
      <w:r w:rsidR="00703E9B" w:rsidRPr="00C725FC">
        <w:rPr>
          <w:rFonts w:ascii="Times New Roman" w:hAnsi="Times New Roman" w:cs="Times New Roman"/>
          <w:color w:val="000000" w:themeColor="text1"/>
        </w:rPr>
        <w:t>.</w:t>
      </w:r>
    </w:p>
    <w:p w14:paraId="292E507F" w14:textId="7B644F95" w:rsidR="00703E9B" w:rsidRPr="00703E9B" w:rsidRDefault="00703E9B" w:rsidP="00703E9B">
      <w:pPr>
        <w:tabs>
          <w:tab w:val="left" w:pos="2091"/>
        </w:tabs>
        <w:sectPr w:rsidR="00703E9B" w:rsidRPr="00703E9B" w:rsidSect="000C7341">
          <w:pgSz w:w="5954" w:h="8420" w:orient="landscape" w:code="9"/>
          <w:pgMar w:top="567" w:right="703" w:bottom="567" w:left="567" w:header="284" w:footer="284" w:gutter="0"/>
          <w:pgBorders w:offsetFrom="page">
            <w:top w:val="single" w:sz="4" w:space="1" w:color="auto"/>
            <w:left w:val="single" w:sz="4" w:space="1" w:color="auto"/>
            <w:bottom w:val="single" w:sz="4" w:space="1" w:color="auto"/>
            <w:right w:val="single" w:sz="4" w:space="1" w:color="auto"/>
          </w:pgBorders>
          <w:cols w:space="708"/>
          <w:docGrid w:linePitch="360"/>
        </w:sectPr>
      </w:pPr>
      <w:r>
        <w:tab/>
      </w:r>
    </w:p>
    <w:p w14:paraId="27C19A63" w14:textId="5842FA2C" w:rsidR="00DC03CE" w:rsidRDefault="00526043" w:rsidP="00083F8B">
      <w:pPr>
        <w:spacing w:after="0" w:line="240" w:lineRule="auto"/>
        <w:ind w:right="68"/>
        <w:jc w:val="both"/>
        <w:rPr>
          <w:rFonts w:ascii="Times New Roman" w:hAnsi="Times New Roman" w:cs="Times New Roman"/>
          <w:color w:val="000000" w:themeColor="text1"/>
        </w:rPr>
      </w:pPr>
      <w:r w:rsidRPr="00C725FC">
        <w:rPr>
          <w:rFonts w:ascii="Times New Roman" w:hAnsi="Times New Roman" w:cs="Times New Roman"/>
          <w:color w:val="000000" w:themeColor="text1"/>
        </w:rPr>
        <w:lastRenderedPageBreak/>
        <w:t>Each subsystem can be further classified into nine groups as- movement, detection, Engagement, Attrition, Heterogeneity, Weightages, Replenishment, Data and C2. These sub-systems will be integrated in part or in simulation Operation</w:t>
      </w:r>
      <w:r w:rsidR="00DC03CE">
        <w:rPr>
          <w:rFonts w:ascii="Times New Roman" w:hAnsi="Times New Roman" w:cs="Times New Roman"/>
          <w:color w:val="000000" w:themeColor="text1"/>
        </w:rPr>
        <w:t>al</w:t>
      </w:r>
      <w:r w:rsidRPr="00C725FC">
        <w:rPr>
          <w:rFonts w:ascii="Times New Roman" w:hAnsi="Times New Roman" w:cs="Times New Roman"/>
          <w:color w:val="000000" w:themeColor="text1"/>
        </w:rPr>
        <w:t xml:space="preserve"> Scenarios both in event- or time- driven set-up.</w:t>
      </w:r>
    </w:p>
    <w:p w14:paraId="596BE563" w14:textId="289A5DC6" w:rsidR="00526043" w:rsidRPr="00C725FC" w:rsidRDefault="00DC03CE" w:rsidP="00703E9B">
      <w:pPr>
        <w:spacing w:after="0" w:line="240" w:lineRule="auto"/>
        <w:ind w:right="68"/>
        <w:jc w:val="right"/>
        <w:rPr>
          <w:rFonts w:ascii="Times New Roman" w:hAnsi="Times New Roman" w:cs="Times New Roman"/>
          <w:color w:val="000000" w:themeColor="text1"/>
        </w:rPr>
      </w:pPr>
      <w:r w:rsidRPr="00C725FC">
        <w:rPr>
          <w:rFonts w:ascii="Times New Roman" w:hAnsi="Times New Roman" w:cs="Times New Roman"/>
          <w:noProof/>
          <w:color w:val="000000" w:themeColor="text1"/>
        </w:rPr>
        <w:drawing>
          <wp:inline distT="0" distB="0" distL="0" distR="0" wp14:anchorId="165611FD" wp14:editId="65408C61">
            <wp:extent cx="4658360" cy="1812898"/>
            <wp:effectExtent l="0" t="0" r="0" b="0"/>
            <wp:docPr id="57354" name="Picture 57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5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29918" cy="1918580"/>
                    </a:xfrm>
                    <a:prstGeom prst="rect">
                      <a:avLst/>
                    </a:prstGeom>
                    <a:noFill/>
                    <a:ln>
                      <a:noFill/>
                    </a:ln>
                  </pic:spPr>
                </pic:pic>
              </a:graphicData>
            </a:graphic>
          </wp:inline>
        </w:drawing>
      </w:r>
    </w:p>
    <w:p w14:paraId="4C77286B" w14:textId="44572F3B" w:rsidR="00526043" w:rsidRPr="00C725FC" w:rsidRDefault="00526043" w:rsidP="00526043">
      <w:pPr>
        <w:pStyle w:val="Caption"/>
        <w:jc w:val="center"/>
        <w:rPr>
          <w:rFonts w:ascii="Times New Roman" w:hAnsi="Times New Roman" w:cs="Times New Roman"/>
          <w:i w:val="0"/>
          <w:iCs w:val="0"/>
          <w:color w:val="000000" w:themeColor="text1"/>
          <w:sz w:val="20"/>
          <w:szCs w:val="20"/>
        </w:rPr>
      </w:pPr>
      <w:bookmarkStart w:id="40" w:name="_Toc119670390"/>
      <w:r w:rsidRPr="00C725FC">
        <w:rPr>
          <w:rFonts w:ascii="Times New Roman" w:hAnsi="Times New Roman" w:cs="Times New Roman"/>
          <w:i w:val="0"/>
          <w:iCs w:val="0"/>
          <w:color w:val="000000" w:themeColor="text1"/>
          <w:sz w:val="20"/>
          <w:szCs w:val="20"/>
        </w:rPr>
        <w:t xml:space="preserve">Figure </w:t>
      </w:r>
      <w:r w:rsidRPr="00C725FC">
        <w:rPr>
          <w:rFonts w:ascii="Times New Roman" w:hAnsi="Times New Roman" w:cs="Times New Roman"/>
          <w:i w:val="0"/>
          <w:iCs w:val="0"/>
          <w:color w:val="000000" w:themeColor="text1"/>
          <w:sz w:val="20"/>
          <w:szCs w:val="20"/>
        </w:rPr>
        <w:fldChar w:fldCharType="begin"/>
      </w:r>
      <w:r w:rsidRPr="00C725FC">
        <w:rPr>
          <w:rFonts w:ascii="Times New Roman" w:hAnsi="Times New Roman" w:cs="Times New Roman"/>
          <w:i w:val="0"/>
          <w:iCs w:val="0"/>
          <w:color w:val="000000" w:themeColor="text1"/>
          <w:sz w:val="20"/>
          <w:szCs w:val="20"/>
        </w:rPr>
        <w:instrText xml:space="preserve"> SEQ Figure \* ARABIC </w:instrText>
      </w:r>
      <w:r w:rsidRPr="00C725FC">
        <w:rPr>
          <w:rFonts w:ascii="Times New Roman" w:hAnsi="Times New Roman" w:cs="Times New Roman"/>
          <w:i w:val="0"/>
          <w:iCs w:val="0"/>
          <w:color w:val="000000" w:themeColor="text1"/>
          <w:sz w:val="20"/>
          <w:szCs w:val="20"/>
        </w:rPr>
        <w:fldChar w:fldCharType="separate"/>
      </w:r>
      <w:r w:rsidR="005F6F39">
        <w:rPr>
          <w:rFonts w:ascii="Times New Roman" w:hAnsi="Times New Roman" w:cs="Times New Roman"/>
          <w:i w:val="0"/>
          <w:iCs w:val="0"/>
          <w:noProof/>
          <w:color w:val="000000" w:themeColor="text1"/>
          <w:sz w:val="20"/>
          <w:szCs w:val="20"/>
        </w:rPr>
        <w:t>19</w:t>
      </w:r>
      <w:r w:rsidRPr="00C725FC">
        <w:rPr>
          <w:rFonts w:ascii="Times New Roman" w:hAnsi="Times New Roman" w:cs="Times New Roman"/>
          <w:i w:val="0"/>
          <w:iCs w:val="0"/>
          <w:color w:val="000000" w:themeColor="text1"/>
          <w:sz w:val="20"/>
          <w:szCs w:val="20"/>
        </w:rPr>
        <w:fldChar w:fldCharType="end"/>
      </w:r>
      <w:r w:rsidRPr="00C725FC">
        <w:rPr>
          <w:rFonts w:ascii="Times New Roman" w:hAnsi="Times New Roman" w:cs="Times New Roman"/>
          <w:i w:val="0"/>
          <w:iCs w:val="0"/>
          <w:color w:val="000000" w:themeColor="text1"/>
          <w:sz w:val="20"/>
          <w:szCs w:val="20"/>
        </w:rPr>
        <w:t xml:space="preserve">.Decomposition of </w:t>
      </w:r>
      <w:r w:rsidR="005478F1">
        <w:rPr>
          <w:rFonts w:ascii="Times New Roman" w:hAnsi="Times New Roman" w:cs="Times New Roman"/>
          <w:i w:val="0"/>
          <w:iCs w:val="0"/>
          <w:color w:val="000000" w:themeColor="text1"/>
          <w:sz w:val="20"/>
          <w:szCs w:val="20"/>
        </w:rPr>
        <w:t>m</w:t>
      </w:r>
      <w:r w:rsidRPr="00C725FC">
        <w:rPr>
          <w:rFonts w:ascii="Times New Roman" w:hAnsi="Times New Roman" w:cs="Times New Roman"/>
          <w:i w:val="0"/>
          <w:iCs w:val="0"/>
          <w:color w:val="000000" w:themeColor="text1"/>
          <w:sz w:val="20"/>
          <w:szCs w:val="20"/>
        </w:rPr>
        <w:t xml:space="preserve">ajor </w:t>
      </w:r>
      <w:r w:rsidR="005478F1">
        <w:rPr>
          <w:rFonts w:ascii="Times New Roman" w:hAnsi="Times New Roman" w:cs="Times New Roman"/>
          <w:i w:val="0"/>
          <w:iCs w:val="0"/>
          <w:color w:val="000000" w:themeColor="text1"/>
          <w:sz w:val="20"/>
          <w:szCs w:val="20"/>
        </w:rPr>
        <w:t>s</w:t>
      </w:r>
      <w:r w:rsidRPr="00C725FC">
        <w:rPr>
          <w:rFonts w:ascii="Times New Roman" w:hAnsi="Times New Roman" w:cs="Times New Roman"/>
          <w:i w:val="0"/>
          <w:iCs w:val="0"/>
          <w:color w:val="000000" w:themeColor="text1"/>
          <w:sz w:val="20"/>
          <w:szCs w:val="20"/>
        </w:rPr>
        <w:t>ub-</w:t>
      </w:r>
      <w:r w:rsidR="005478F1">
        <w:rPr>
          <w:rFonts w:ascii="Times New Roman" w:hAnsi="Times New Roman" w:cs="Times New Roman"/>
          <w:i w:val="0"/>
          <w:iCs w:val="0"/>
          <w:color w:val="000000" w:themeColor="text1"/>
          <w:sz w:val="20"/>
          <w:szCs w:val="20"/>
        </w:rPr>
        <w:t>s</w:t>
      </w:r>
      <w:r w:rsidRPr="00C725FC">
        <w:rPr>
          <w:rFonts w:ascii="Times New Roman" w:hAnsi="Times New Roman" w:cs="Times New Roman"/>
          <w:i w:val="0"/>
          <w:iCs w:val="0"/>
          <w:color w:val="000000" w:themeColor="text1"/>
          <w:sz w:val="20"/>
          <w:szCs w:val="20"/>
        </w:rPr>
        <w:t>ystems</w:t>
      </w:r>
      <w:del w:id="41" w:author="JAYANT-LAB-09" w:date="2022-11-07T12:01:00Z">
        <w:r w:rsidRPr="00C725FC">
          <w:rPr>
            <w:rFonts w:ascii="Times New Roman" w:hAnsi="Times New Roman" w:cs="Times New Roman"/>
            <w:i w:val="0"/>
            <w:iCs w:val="0"/>
            <w:noProof/>
            <w:color w:val="000000" w:themeColor="text1"/>
            <w:sz w:val="20"/>
            <w:szCs w:val="20"/>
          </w:rPr>
          <mc:AlternateContent>
            <mc:Choice Requires="wpg">
              <w:drawing>
                <wp:anchor distT="0" distB="0" distL="114300" distR="114300" simplePos="0" relativeHeight="251363840" behindDoc="0" locked="0" layoutInCell="0" allowOverlap="1" wp14:anchorId="2B593D07" wp14:editId="7856406C">
                  <wp:simplePos x="0" y="0"/>
                  <wp:positionH relativeFrom="column">
                    <wp:posOffset>411480</wp:posOffset>
                  </wp:positionH>
                  <wp:positionV relativeFrom="paragraph">
                    <wp:posOffset>9410700</wp:posOffset>
                  </wp:positionV>
                  <wp:extent cx="4297680" cy="815340"/>
                  <wp:effectExtent l="0" t="0" r="26670" b="60960"/>
                  <wp:wrapNone/>
                  <wp:docPr id="6" name="Group 6"/>
                  <wp:cNvGraphicFramePr/>
                  <a:graphic xmlns:a="http://schemas.openxmlformats.org/drawingml/2006/main">
                    <a:graphicData uri="http://schemas.microsoft.com/office/word/2010/wordprocessingGroup">
                      <wpg:wgp>
                        <wpg:cNvGrpSpPr/>
                        <wpg:grpSpPr bwMode="auto">
                          <a:xfrm>
                            <a:off x="0" y="0"/>
                            <a:ext cx="4297680" cy="815340"/>
                            <a:chOff x="0" y="0"/>
                            <a:chExt cx="6768" cy="1284"/>
                          </a:xfrm>
                        </wpg:grpSpPr>
                        <wps:wsp>
                          <wps:cNvPr id="20" name="Text Box 219"/>
                          <wps:cNvSpPr txBox="1">
                            <a:spLocks noChangeArrowheads="1"/>
                          </wps:cNvSpPr>
                          <wps:spPr bwMode="auto">
                            <a:xfrm>
                              <a:off x="0" y="575"/>
                              <a:ext cx="2160" cy="432"/>
                            </a:xfrm>
                            <a:prstGeom prst="rect">
                              <a:avLst/>
                            </a:prstGeom>
                            <a:solidFill>
                              <a:srgbClr val="FFFFFF"/>
                            </a:solidFill>
                            <a:ln w="9525">
                              <a:solidFill>
                                <a:srgbClr val="000000"/>
                              </a:solidFill>
                              <a:miter lim="800000"/>
                              <a:headEnd/>
                              <a:tailEnd/>
                            </a:ln>
                          </wps:spPr>
                          <wps:txbx>
                            <w:txbxContent>
                              <w:p w14:paraId="07BC0120" w14:textId="77777777" w:rsidR="00526043" w:rsidRDefault="00526043" w:rsidP="00526043">
                                <w:pPr>
                                  <w:jc w:val="center"/>
                                  <w:rPr>
                                    <w:del w:id="42" w:author="JAYANT-LAB-09" w:date="2022-11-07T12:01:00Z"/>
                                    <w:b/>
                                  </w:rPr>
                                </w:pPr>
                              </w:p>
                            </w:txbxContent>
                          </wps:txbx>
                          <wps:bodyPr rot="0" vert="horz" wrap="square" lIns="91440" tIns="45720" rIns="91440" bIns="45720" anchor="t" anchorCtr="0" upright="1">
                            <a:noAutofit/>
                          </wps:bodyPr>
                        </wps:wsp>
                        <wps:wsp>
                          <wps:cNvPr id="21" name="Text Box 220"/>
                          <wps:cNvSpPr txBox="1">
                            <a:spLocks noChangeArrowheads="1"/>
                          </wps:cNvSpPr>
                          <wps:spPr bwMode="auto">
                            <a:xfrm>
                              <a:off x="4896" y="564"/>
                              <a:ext cx="1872" cy="432"/>
                            </a:xfrm>
                            <a:prstGeom prst="rect">
                              <a:avLst/>
                            </a:prstGeom>
                            <a:solidFill>
                              <a:srgbClr val="FFFFFF"/>
                            </a:solidFill>
                            <a:ln w="9525">
                              <a:solidFill>
                                <a:srgbClr val="000000"/>
                              </a:solidFill>
                              <a:miter lim="800000"/>
                              <a:headEnd/>
                              <a:tailEnd/>
                            </a:ln>
                          </wps:spPr>
                          <wps:txbx>
                            <w:txbxContent>
                              <w:p w14:paraId="269A0EE3" w14:textId="77777777" w:rsidR="00526043" w:rsidRDefault="00526043" w:rsidP="00526043">
                                <w:pPr>
                                  <w:jc w:val="center"/>
                                  <w:rPr>
                                    <w:del w:id="43" w:author="JAYANT-LAB-09" w:date="2022-11-07T12:01:00Z"/>
                                    <w:b/>
                                  </w:rPr>
                                </w:pPr>
                              </w:p>
                            </w:txbxContent>
                          </wps:txbx>
                          <wps:bodyPr rot="0" vert="horz" wrap="square" lIns="91440" tIns="45720" rIns="91440" bIns="45720" anchor="t" anchorCtr="0" upright="1">
                            <a:noAutofit/>
                          </wps:bodyPr>
                        </wps:wsp>
                        <wps:wsp>
                          <wps:cNvPr id="23" name="Line 221"/>
                          <wps:cNvCnPr>
                            <a:cxnSpLocks noChangeShapeType="1"/>
                          </wps:cNvCnPr>
                          <wps:spPr bwMode="auto">
                            <a:xfrm>
                              <a:off x="5760" y="288"/>
                              <a:ext cx="0" cy="28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 name="Text Box 222"/>
                          <wps:cNvSpPr txBox="1">
                            <a:spLocks noChangeArrowheads="1"/>
                          </wps:cNvSpPr>
                          <wps:spPr bwMode="auto">
                            <a:xfrm>
                              <a:off x="2880" y="564"/>
                              <a:ext cx="1296" cy="432"/>
                            </a:xfrm>
                            <a:prstGeom prst="rect">
                              <a:avLst/>
                            </a:prstGeom>
                            <a:solidFill>
                              <a:srgbClr val="FFFFFF"/>
                            </a:solidFill>
                            <a:ln w="9525">
                              <a:solidFill>
                                <a:srgbClr val="000000"/>
                              </a:solidFill>
                              <a:miter lim="800000"/>
                              <a:headEnd/>
                              <a:tailEnd/>
                            </a:ln>
                          </wps:spPr>
                          <wps:txbx>
                            <w:txbxContent>
                              <w:p w14:paraId="6C0255A7" w14:textId="77777777" w:rsidR="00526043" w:rsidRDefault="00526043" w:rsidP="00526043">
                                <w:pPr>
                                  <w:jc w:val="center"/>
                                  <w:rPr>
                                    <w:del w:id="44" w:author="JAYANT-LAB-09" w:date="2022-11-07T12:01:00Z"/>
                                    <w:b/>
                                  </w:rPr>
                                </w:pPr>
                              </w:p>
                            </w:txbxContent>
                          </wps:txbx>
                          <wps:bodyPr rot="0" vert="horz" wrap="square" lIns="91440" tIns="45720" rIns="91440" bIns="45720" anchor="t" anchorCtr="0" upright="1">
                            <a:noAutofit/>
                          </wps:bodyPr>
                        </wps:wsp>
                        <wps:wsp>
                          <wps:cNvPr id="33" name="Line 223"/>
                          <wps:cNvCnPr>
                            <a:cxnSpLocks noChangeShapeType="1"/>
                          </wps:cNvCnPr>
                          <wps:spPr bwMode="auto">
                            <a:xfrm>
                              <a:off x="3600" y="288"/>
                              <a:ext cx="0" cy="28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 name="Line 224"/>
                          <wps:cNvCnPr>
                            <a:cxnSpLocks noChangeShapeType="1"/>
                          </wps:cNvCnPr>
                          <wps:spPr bwMode="auto">
                            <a:xfrm>
                              <a:off x="2304" y="0"/>
                              <a:ext cx="0" cy="28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 name="Line 225"/>
                          <wps:cNvCnPr>
                            <a:cxnSpLocks noChangeShapeType="1"/>
                          </wps:cNvCnPr>
                          <wps:spPr bwMode="auto">
                            <a:xfrm flipH="1">
                              <a:off x="5904" y="996"/>
                              <a:ext cx="0" cy="28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B593D07" id="Group 6" o:spid="_x0000_s1062" style="position:absolute;left:0;text-align:left;margin-left:32.4pt;margin-top:741pt;width:338.4pt;height:64.2pt;z-index:251363840" coordsize="6768,1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" o:allowincell="f">
                  <v:shape id="Text Box 219" o:spid="_x0000_s1063" type="#_x0000_t202" style="position:absolute;top:575;width:216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">
                    <v:textbox>
                      <w:txbxContent>
                        <w:p w14:paraId="07BC0120" w14:textId="77777777" w:rsidR="00526043" w:rsidRDefault="00526043" w:rsidP="00526043">
                          <w:pPr>
                            <w:jc w:val="center"/>
                            <w:rPr>
                              <w:del w:id="45" w:author="JAYANT-LAB-09" w:date="2022-11-07T12:01:00Z"/>
                              <w:b/>
                            </w:rPr>
                          </w:pPr>
                        </w:p>
                      </w:txbxContent>
                    </v:textbox>
                  </v:shape>
                  <v:shape id="Text Box 220" o:spid="_x0000_s1064" type="#_x0000_t202" style="position:absolute;left:4896;top:564;width:1872;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">
                    <v:textbox>
                      <w:txbxContent>
                        <w:p w14:paraId="269A0EE3" w14:textId="77777777" w:rsidR="00526043" w:rsidRDefault="00526043" w:rsidP="00526043">
                          <w:pPr>
                            <w:jc w:val="center"/>
                            <w:rPr>
                              <w:del w:id="46" w:author="JAYANT-LAB-09" w:date="2022-11-07T12:01:00Z"/>
                              <w:b/>
                            </w:rPr>
                          </w:pPr>
                        </w:p>
                      </w:txbxContent>
                    </v:textbox>
                  </v:shape>
                  <v:line id="Line 221" o:spid="_x0000_s1065" style="position:absolute;visibility:visible;mso-wrap-style:square" from="5760,288" to="5760,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">
                    <v:stroke endarrow="block"/>
                  </v:line>
                  <v:shape id="Text Box 222" o:spid="_x0000_s1066" type="#_x0000_t202" style="position:absolute;left:2880;top:564;width:1296;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">
                    <v:textbox>
                      <w:txbxContent>
                        <w:p w14:paraId="6C0255A7" w14:textId="77777777" w:rsidR="00526043" w:rsidRDefault="00526043" w:rsidP="00526043">
                          <w:pPr>
                            <w:jc w:val="center"/>
                            <w:rPr>
                              <w:del w:id="47" w:author="JAYANT-LAB-09" w:date="2022-11-07T12:01:00Z"/>
                              <w:b/>
                            </w:rPr>
                          </w:pPr>
                        </w:p>
                      </w:txbxContent>
                    </v:textbox>
                  </v:shape>
                  <v:line id="Line 223" o:spid="_x0000_s1067" style="position:absolute;visibility:visible;mso-wrap-style:square" from="3600,288" to="3600,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">
                    <v:stroke endarrow="block"/>
                  </v:line>
                  <v:line id="Line 224" o:spid="_x0000_s1068" style="position:absolute;visibility:visible;mso-wrap-style:square" from="2304,0" to="2304,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">
                    <v:stroke endarrow="block"/>
                  </v:line>
                  <v:line id="Line 225" o:spid="_x0000_s1069" style="position:absolute;flip:x;visibility:visible;mso-wrap-style:square" from="5904,996" to="5904,1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">
                    <v:stroke endarrow="block"/>
                  </v:line>
                </v:group>
              </w:pict>
            </mc:Fallback>
          </mc:AlternateContent>
        </w:r>
      </w:del>
      <w:ins w:id="48" w:author="JAYANT-LAB-09" w:date="2022-11-07T12:01:00Z">
        <w:r w:rsidRPr="00C725FC">
          <w:rPr>
            <w:rFonts w:ascii="Times New Roman" w:hAnsi="Times New Roman" w:cs="Times New Roman"/>
            <w:i w:val="0"/>
            <w:iCs w:val="0"/>
            <w:noProof/>
            <w:color w:val="000000" w:themeColor="text1"/>
            <w:sz w:val="20"/>
            <w:szCs w:val="20"/>
          </w:rPr>
          <mc:AlternateContent>
            <mc:Choice Requires="wpg">
              <w:drawing>
                <wp:anchor distT="0" distB="0" distL="114300" distR="114300" simplePos="0" relativeHeight="251355648" behindDoc="0" locked="0" layoutInCell="0" allowOverlap="1" wp14:anchorId="6B94579C" wp14:editId="1FF2719D">
                  <wp:simplePos x="0" y="0"/>
                  <wp:positionH relativeFrom="column">
                    <wp:posOffset>411480</wp:posOffset>
                  </wp:positionH>
                  <wp:positionV relativeFrom="paragraph">
                    <wp:posOffset>9410700</wp:posOffset>
                  </wp:positionV>
                  <wp:extent cx="4297680" cy="815340"/>
                  <wp:effectExtent l="0" t="0" r="26670" b="60960"/>
                  <wp:wrapNone/>
                  <wp:docPr id="57356" name="Group 57356"/>
                  <wp:cNvGraphicFramePr/>
                  <a:graphic xmlns:a="http://schemas.openxmlformats.org/drawingml/2006/main">
                    <a:graphicData uri="http://schemas.microsoft.com/office/word/2010/wordprocessingGroup">
                      <wpg:wgp>
                        <wpg:cNvGrpSpPr/>
                        <wpg:grpSpPr bwMode="auto">
                          <a:xfrm>
                            <a:off x="0" y="0"/>
                            <a:ext cx="4297680" cy="815340"/>
                            <a:chOff x="0" y="0"/>
                            <a:chExt cx="6768" cy="1284"/>
                          </a:xfrm>
                        </wpg:grpSpPr>
                        <wps:wsp>
                          <wps:cNvPr id="131" name="Text Box 219"/>
                          <wps:cNvSpPr txBox="1">
                            <a:spLocks noChangeArrowheads="1"/>
                          </wps:cNvSpPr>
                          <wps:spPr bwMode="auto">
                            <a:xfrm>
                              <a:off x="0" y="575"/>
                              <a:ext cx="2160" cy="432"/>
                            </a:xfrm>
                            <a:prstGeom prst="rect">
                              <a:avLst/>
                            </a:prstGeom>
                            <a:solidFill>
                              <a:srgbClr val="FFFFFF"/>
                            </a:solidFill>
                            <a:ln w="9525">
                              <a:solidFill>
                                <a:srgbClr val="000000"/>
                              </a:solidFill>
                              <a:miter lim="800000"/>
                              <a:headEnd/>
                              <a:tailEnd/>
                            </a:ln>
                          </wps:spPr>
                          <wps:txbx>
                            <w:txbxContent>
                              <w:p w14:paraId="0E66E88A" w14:textId="77777777" w:rsidR="00526043" w:rsidRDefault="00526043" w:rsidP="00526043">
                                <w:pPr>
                                  <w:jc w:val="center"/>
                                  <w:rPr>
                                    <w:ins w:id="49" w:author="JAYANT-LAB-09" w:date="2022-11-07T12:01:00Z"/>
                                    <w:b/>
                                  </w:rPr>
                                </w:pPr>
                              </w:p>
                            </w:txbxContent>
                          </wps:txbx>
                          <wps:bodyPr rot="0" vert="horz" wrap="square" lIns="91440" tIns="45720" rIns="91440" bIns="45720" anchor="t" anchorCtr="0" upright="1">
                            <a:noAutofit/>
                          </wps:bodyPr>
                        </wps:wsp>
                        <wps:wsp>
                          <wps:cNvPr id="132" name="Text Box 220"/>
                          <wps:cNvSpPr txBox="1">
                            <a:spLocks noChangeArrowheads="1"/>
                          </wps:cNvSpPr>
                          <wps:spPr bwMode="auto">
                            <a:xfrm>
                              <a:off x="4896" y="564"/>
                              <a:ext cx="1872" cy="432"/>
                            </a:xfrm>
                            <a:prstGeom prst="rect">
                              <a:avLst/>
                            </a:prstGeom>
                            <a:solidFill>
                              <a:srgbClr val="FFFFFF"/>
                            </a:solidFill>
                            <a:ln w="9525">
                              <a:solidFill>
                                <a:srgbClr val="000000"/>
                              </a:solidFill>
                              <a:miter lim="800000"/>
                              <a:headEnd/>
                              <a:tailEnd/>
                            </a:ln>
                          </wps:spPr>
                          <wps:txbx>
                            <w:txbxContent>
                              <w:p w14:paraId="49AD83A1" w14:textId="77777777" w:rsidR="00526043" w:rsidRDefault="00526043" w:rsidP="00526043">
                                <w:pPr>
                                  <w:jc w:val="center"/>
                                  <w:rPr>
                                    <w:ins w:id="50" w:author="JAYANT-LAB-09" w:date="2022-11-07T12:01:00Z"/>
                                    <w:b/>
                                  </w:rPr>
                                </w:pPr>
                              </w:p>
                            </w:txbxContent>
                          </wps:txbx>
                          <wps:bodyPr rot="0" vert="horz" wrap="square" lIns="91440" tIns="45720" rIns="91440" bIns="45720" anchor="t" anchorCtr="0" upright="1">
                            <a:noAutofit/>
                          </wps:bodyPr>
                        </wps:wsp>
                        <wps:wsp>
                          <wps:cNvPr id="133" name="Line 221"/>
                          <wps:cNvCnPr>
                            <a:cxnSpLocks noChangeShapeType="1"/>
                          </wps:cNvCnPr>
                          <wps:spPr bwMode="auto">
                            <a:xfrm>
                              <a:off x="5760" y="288"/>
                              <a:ext cx="0" cy="28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4" name="Text Box 222"/>
                          <wps:cNvSpPr txBox="1">
                            <a:spLocks noChangeArrowheads="1"/>
                          </wps:cNvSpPr>
                          <wps:spPr bwMode="auto">
                            <a:xfrm>
                              <a:off x="2880" y="564"/>
                              <a:ext cx="1296" cy="432"/>
                            </a:xfrm>
                            <a:prstGeom prst="rect">
                              <a:avLst/>
                            </a:prstGeom>
                            <a:solidFill>
                              <a:srgbClr val="FFFFFF"/>
                            </a:solidFill>
                            <a:ln w="9525">
                              <a:solidFill>
                                <a:srgbClr val="000000"/>
                              </a:solidFill>
                              <a:miter lim="800000"/>
                              <a:headEnd/>
                              <a:tailEnd/>
                            </a:ln>
                          </wps:spPr>
                          <wps:txbx>
                            <w:txbxContent>
                              <w:p w14:paraId="25B3A863" w14:textId="77777777" w:rsidR="00526043" w:rsidRDefault="00526043" w:rsidP="00526043">
                                <w:pPr>
                                  <w:jc w:val="center"/>
                                  <w:rPr>
                                    <w:ins w:id="51" w:author="JAYANT-LAB-09" w:date="2022-11-07T12:01:00Z"/>
                                    <w:b/>
                                  </w:rPr>
                                </w:pPr>
                              </w:p>
                            </w:txbxContent>
                          </wps:txbx>
                          <wps:bodyPr rot="0" vert="horz" wrap="square" lIns="91440" tIns="45720" rIns="91440" bIns="45720" anchor="t" anchorCtr="0" upright="1">
                            <a:noAutofit/>
                          </wps:bodyPr>
                        </wps:wsp>
                        <wps:wsp>
                          <wps:cNvPr id="135" name="Line 223"/>
                          <wps:cNvCnPr>
                            <a:cxnSpLocks noChangeShapeType="1"/>
                          </wps:cNvCnPr>
                          <wps:spPr bwMode="auto">
                            <a:xfrm>
                              <a:off x="3600" y="288"/>
                              <a:ext cx="0" cy="28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6" name="Line 224"/>
                          <wps:cNvCnPr>
                            <a:cxnSpLocks noChangeShapeType="1"/>
                          </wps:cNvCnPr>
                          <wps:spPr bwMode="auto">
                            <a:xfrm>
                              <a:off x="2304" y="0"/>
                              <a:ext cx="0" cy="28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7" name="Line 225"/>
                          <wps:cNvCnPr>
                            <a:cxnSpLocks noChangeShapeType="1"/>
                          </wps:cNvCnPr>
                          <wps:spPr bwMode="auto">
                            <a:xfrm flipH="1">
                              <a:off x="5904" y="996"/>
                              <a:ext cx="0" cy="28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B94579C" id="Group 57356" o:spid="_x0000_s1070" style="position:absolute;left:0;text-align:left;margin-left:32.4pt;margin-top:741pt;width:338.4pt;height:64.2pt;z-index:251355648" coordsize="6768,1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" o:allowincell="f">
                  <v:shape id="Text Box 219" o:spid="_x0000_s1071" type="#_x0000_t202" style="position:absolute;top:575;width:216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">
                    <v:textbox>
                      <w:txbxContent>
                        <w:p w14:paraId="0E66E88A" w14:textId="77777777" w:rsidR="00526043" w:rsidRDefault="00526043" w:rsidP="00526043">
                          <w:pPr>
                            <w:jc w:val="center"/>
                            <w:rPr>
                              <w:ins w:id="52" w:author="JAYANT-LAB-09" w:date="2022-11-07T12:01:00Z"/>
                              <w:b/>
                            </w:rPr>
                          </w:pPr>
                        </w:p>
                      </w:txbxContent>
                    </v:textbox>
                  </v:shape>
                  <v:shape id="Text Box 220" o:spid="_x0000_s1072" type="#_x0000_t202" style="position:absolute;left:4896;top:564;width:1872;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">
                    <v:textbox>
                      <w:txbxContent>
                        <w:p w14:paraId="49AD83A1" w14:textId="77777777" w:rsidR="00526043" w:rsidRDefault="00526043" w:rsidP="00526043">
                          <w:pPr>
                            <w:jc w:val="center"/>
                            <w:rPr>
                              <w:ins w:id="53" w:author="JAYANT-LAB-09" w:date="2022-11-07T12:01:00Z"/>
                              <w:b/>
                            </w:rPr>
                          </w:pPr>
                        </w:p>
                      </w:txbxContent>
                    </v:textbox>
                  </v:shape>
                  <v:line id="Line 221" o:spid="_x0000_s1073" style="position:absolute;visibility:visible;mso-wrap-style:square" from="5760,288" to="5760,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">
                    <v:stroke endarrow="block"/>
                  </v:line>
                  <v:shape id="Text Box 222" o:spid="_x0000_s1074" type="#_x0000_t202" style="position:absolute;left:2880;top:564;width:1296;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">
                    <v:textbox>
                      <w:txbxContent>
                        <w:p w14:paraId="25B3A863" w14:textId="77777777" w:rsidR="00526043" w:rsidRDefault="00526043" w:rsidP="00526043">
                          <w:pPr>
                            <w:jc w:val="center"/>
                            <w:rPr>
                              <w:ins w:id="54" w:author="JAYANT-LAB-09" w:date="2022-11-07T12:01:00Z"/>
                              <w:b/>
                            </w:rPr>
                          </w:pPr>
                        </w:p>
                      </w:txbxContent>
                    </v:textbox>
                  </v:shape>
                  <v:line id="Line 223" o:spid="_x0000_s1075" style="position:absolute;visibility:visible;mso-wrap-style:square" from="3600,288" to="3600,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">
                    <v:stroke endarrow="block"/>
                  </v:line>
                  <v:line id="Line 224" o:spid="_x0000_s1076" style="position:absolute;visibility:visible;mso-wrap-style:square" from="2304,0" to="2304,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">
                    <v:stroke endarrow="block"/>
                  </v:line>
                  <v:line id="Line 225" o:spid="_x0000_s1077" style="position:absolute;flip:x;visibility:visible;mso-wrap-style:square" from="5904,996" to="5904,1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">
                    <v:stroke endarrow="block"/>
                  </v:line>
                </v:group>
              </w:pict>
            </mc:Fallback>
          </mc:AlternateContent>
        </w:r>
      </w:ins>
      <w:bookmarkEnd w:id="40"/>
    </w:p>
    <w:p w14:paraId="0CE251E7" w14:textId="77777777" w:rsidR="00653975" w:rsidRDefault="00653975" w:rsidP="00012502">
      <w:pPr>
        <w:jc w:val="both"/>
        <w:rPr>
          <w:rFonts w:ascii="Times New Roman" w:hAnsi="Times New Roman" w:cs="Times New Roman"/>
          <w:color w:val="000000" w:themeColor="text1"/>
        </w:rPr>
        <w:sectPr w:rsidR="00653975" w:rsidSect="000C7341">
          <w:pgSz w:w="8420" w:h="5954" w:orient="landscape" w:code="9"/>
          <w:pgMar w:top="720" w:right="482" w:bottom="709" w:left="567" w:header="284" w:footer="284" w:gutter="0"/>
          <w:pgBorders w:offsetFrom="page">
            <w:top w:val="single" w:sz="4" w:space="1" w:color="auto"/>
            <w:left w:val="single" w:sz="4" w:space="1" w:color="auto"/>
            <w:bottom w:val="single" w:sz="4" w:space="1" w:color="auto"/>
            <w:right w:val="single" w:sz="4" w:space="1" w:color="auto"/>
          </w:pgBorders>
          <w:cols w:space="708"/>
          <w:docGrid w:linePitch="360"/>
        </w:sectPr>
      </w:pPr>
    </w:p>
    <w:p w14:paraId="4313AA0D" w14:textId="3A1366CB" w:rsidR="00F7254D" w:rsidRDefault="00F7254D" w:rsidP="00495998">
      <w:pPr>
        <w:pStyle w:val="Heading1"/>
        <w:numPr>
          <w:ilvl w:val="1"/>
          <w:numId w:val="20"/>
        </w:numPr>
        <w:spacing w:before="0" w:after="240" w:line="240" w:lineRule="auto"/>
        <w:ind w:left="357" w:hanging="357"/>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lastRenderedPageBreak/>
        <w:t>Conclusions</w:t>
      </w:r>
    </w:p>
    <w:p w14:paraId="74475A1B" w14:textId="23EF61E0" w:rsidR="00F7254D" w:rsidRPr="00DB1E85" w:rsidRDefault="00F7254D" w:rsidP="00495998">
      <w:pPr>
        <w:jc w:val="both"/>
        <w:rPr>
          <w:rFonts w:ascii="Times New Roman" w:hAnsi="Times New Roman" w:cs="Times New Roman"/>
          <w:color w:val="000000" w:themeColor="text1"/>
        </w:rPr>
      </w:pPr>
      <w:r w:rsidRPr="00DB1E85">
        <w:rPr>
          <w:rFonts w:ascii="Times New Roman" w:hAnsi="Times New Roman" w:cs="Times New Roman"/>
          <w:color w:val="000000" w:themeColor="text1"/>
        </w:rPr>
        <w:t xml:space="preserve">In the overall perspective of </w:t>
      </w:r>
      <w:r w:rsidR="00495998" w:rsidRPr="00DB1E85">
        <w:rPr>
          <w:rFonts w:ascii="Times New Roman" w:hAnsi="Times New Roman" w:cs="Times New Roman"/>
          <w:color w:val="000000" w:themeColor="text1"/>
        </w:rPr>
        <w:t>model-based</w:t>
      </w:r>
      <w:r w:rsidRPr="00DB1E85">
        <w:rPr>
          <w:rFonts w:ascii="Times New Roman" w:hAnsi="Times New Roman" w:cs="Times New Roman"/>
          <w:color w:val="000000" w:themeColor="text1"/>
        </w:rPr>
        <w:t xml:space="preserve"> system</w:t>
      </w:r>
      <w:r w:rsidR="00DB1E85" w:rsidRPr="00DB1E85">
        <w:rPr>
          <w:rFonts w:ascii="Times New Roman" w:hAnsi="Times New Roman" w:cs="Times New Roman"/>
          <w:color w:val="000000" w:themeColor="text1"/>
        </w:rPr>
        <w:t xml:space="preserve"> Design (MSD) approach we can infer some of its important aspects as follows:</w:t>
      </w:r>
    </w:p>
    <w:p w14:paraId="38248D2E" w14:textId="14061D08" w:rsidR="00DB1E85" w:rsidRPr="00DB1E85" w:rsidRDefault="00E30E81" w:rsidP="00DB1E85">
      <w:pPr>
        <w:pStyle w:val="ListParagraph"/>
        <w:numPr>
          <w:ilvl w:val="2"/>
          <w:numId w:val="16"/>
        </w:numPr>
        <w:tabs>
          <w:tab w:val="clear" w:pos="2160"/>
        </w:tabs>
        <w:ind w:left="567" w:hanging="425"/>
        <w:rPr>
          <w:rFonts w:ascii="Times New Roman" w:hAnsi="Times New Roman" w:cs="Times New Roman"/>
          <w:color w:val="000000" w:themeColor="text1"/>
        </w:rPr>
      </w:pPr>
      <w:r>
        <w:rPr>
          <w:rFonts w:ascii="Times New Roman" w:hAnsi="Times New Roman" w:cs="Times New Roman"/>
          <w:color w:val="000000" w:themeColor="text1"/>
        </w:rPr>
        <w:t>Unifying</w:t>
      </w:r>
      <w:r w:rsidR="00DB1E85" w:rsidRPr="00DB1E85">
        <w:rPr>
          <w:rFonts w:ascii="Times New Roman" w:hAnsi="Times New Roman" w:cs="Times New Roman"/>
          <w:color w:val="000000" w:themeColor="text1"/>
        </w:rPr>
        <w:t xml:space="preserve"> the In</w:t>
      </w:r>
      <w:r>
        <w:rPr>
          <w:rFonts w:ascii="Times New Roman" w:hAnsi="Times New Roman" w:cs="Times New Roman"/>
          <w:color w:val="000000" w:themeColor="text1"/>
        </w:rPr>
        <w:t>terfaces</w:t>
      </w:r>
      <w:r w:rsidR="00DB1E85" w:rsidRPr="00DB1E85">
        <w:rPr>
          <w:rFonts w:ascii="Times New Roman" w:hAnsi="Times New Roman" w:cs="Times New Roman"/>
          <w:color w:val="000000" w:themeColor="text1"/>
        </w:rPr>
        <w:t xml:space="preserve"> and not </w:t>
      </w:r>
      <w:r w:rsidRPr="00DB1E85">
        <w:rPr>
          <w:rFonts w:ascii="Times New Roman" w:hAnsi="Times New Roman" w:cs="Times New Roman"/>
          <w:color w:val="000000" w:themeColor="text1"/>
        </w:rPr>
        <w:t>collecting</w:t>
      </w:r>
      <w:r w:rsidR="00DB1E85" w:rsidRPr="00DB1E85">
        <w:rPr>
          <w:rFonts w:ascii="Times New Roman" w:hAnsi="Times New Roman" w:cs="Times New Roman"/>
          <w:color w:val="000000" w:themeColor="text1"/>
        </w:rPr>
        <w:t xml:space="preserve"> properties.</w:t>
      </w:r>
    </w:p>
    <w:p w14:paraId="01E908A1" w14:textId="7D6D1DF5" w:rsidR="00DB1E85" w:rsidRPr="00DB1E85" w:rsidRDefault="00E30E81" w:rsidP="00DB1E85">
      <w:pPr>
        <w:pStyle w:val="ListParagraph"/>
        <w:numPr>
          <w:ilvl w:val="2"/>
          <w:numId w:val="16"/>
        </w:numPr>
        <w:tabs>
          <w:tab w:val="clear" w:pos="2160"/>
        </w:tabs>
        <w:ind w:left="567" w:hanging="425"/>
        <w:rPr>
          <w:rFonts w:ascii="Times New Roman" w:hAnsi="Times New Roman" w:cs="Times New Roman"/>
          <w:color w:val="000000" w:themeColor="text1"/>
        </w:rPr>
      </w:pPr>
      <w:r w:rsidRPr="00DB1E85">
        <w:rPr>
          <w:rFonts w:ascii="Times New Roman" w:hAnsi="Times New Roman" w:cs="Times New Roman"/>
          <w:color w:val="000000" w:themeColor="text1"/>
        </w:rPr>
        <w:t>Manifesting</w:t>
      </w:r>
      <w:r w:rsidR="00DB1E85" w:rsidRPr="00DB1E85">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the </w:t>
      </w:r>
      <w:r w:rsidR="00DB1E85" w:rsidRPr="00DB1E85">
        <w:rPr>
          <w:rFonts w:ascii="Times New Roman" w:hAnsi="Times New Roman" w:cs="Times New Roman"/>
          <w:color w:val="000000" w:themeColor="text1"/>
        </w:rPr>
        <w:t>main C</w:t>
      </w:r>
      <w:r>
        <w:rPr>
          <w:rFonts w:ascii="Times New Roman" w:hAnsi="Times New Roman" w:cs="Times New Roman"/>
          <w:color w:val="000000" w:themeColor="text1"/>
        </w:rPr>
        <w:t>a</w:t>
      </w:r>
      <w:r w:rsidR="00DB1E85" w:rsidRPr="00DB1E85">
        <w:rPr>
          <w:rFonts w:ascii="Times New Roman" w:hAnsi="Times New Roman" w:cs="Times New Roman"/>
          <w:color w:val="000000" w:themeColor="text1"/>
        </w:rPr>
        <w:t>pabilities.</w:t>
      </w:r>
    </w:p>
    <w:p w14:paraId="684B541E" w14:textId="2EC86516" w:rsidR="00DB1E85" w:rsidRPr="00DB1E85" w:rsidRDefault="00E30E81" w:rsidP="00DB1E85">
      <w:pPr>
        <w:pStyle w:val="ListParagraph"/>
        <w:numPr>
          <w:ilvl w:val="2"/>
          <w:numId w:val="16"/>
        </w:numPr>
        <w:tabs>
          <w:tab w:val="clear" w:pos="2160"/>
        </w:tabs>
        <w:ind w:left="567" w:hanging="425"/>
        <w:rPr>
          <w:rFonts w:ascii="Times New Roman" w:hAnsi="Times New Roman" w:cs="Times New Roman"/>
          <w:color w:val="000000" w:themeColor="text1"/>
        </w:rPr>
      </w:pPr>
      <w:r>
        <w:rPr>
          <w:rFonts w:ascii="Times New Roman" w:hAnsi="Times New Roman" w:cs="Times New Roman"/>
          <w:color w:val="000000" w:themeColor="text1"/>
        </w:rPr>
        <w:t>Satisfying</w:t>
      </w:r>
      <w:r w:rsidR="00DB1E85" w:rsidRPr="00DB1E85">
        <w:rPr>
          <w:rFonts w:ascii="Times New Roman" w:hAnsi="Times New Roman" w:cs="Times New Roman"/>
          <w:color w:val="000000" w:themeColor="text1"/>
        </w:rPr>
        <w:t xml:space="preserve"> individual </w:t>
      </w:r>
      <w:r>
        <w:rPr>
          <w:rFonts w:ascii="Times New Roman" w:hAnsi="Times New Roman" w:cs="Times New Roman"/>
          <w:color w:val="000000" w:themeColor="text1"/>
        </w:rPr>
        <w:t>requirements</w:t>
      </w:r>
      <w:r w:rsidR="00DB1E85" w:rsidRPr="00DB1E85">
        <w:rPr>
          <w:rFonts w:ascii="Times New Roman" w:hAnsi="Times New Roman" w:cs="Times New Roman"/>
          <w:color w:val="000000" w:themeColor="text1"/>
        </w:rPr>
        <w:t xml:space="preserve"> of </w:t>
      </w:r>
      <w:r>
        <w:rPr>
          <w:rFonts w:ascii="Times New Roman" w:hAnsi="Times New Roman" w:cs="Times New Roman"/>
          <w:color w:val="000000" w:themeColor="text1"/>
        </w:rPr>
        <w:t xml:space="preserve">the </w:t>
      </w:r>
      <w:r w:rsidR="00DB1E85" w:rsidRPr="00DB1E85">
        <w:rPr>
          <w:rFonts w:ascii="Times New Roman" w:hAnsi="Times New Roman" w:cs="Times New Roman"/>
          <w:color w:val="000000" w:themeColor="text1"/>
        </w:rPr>
        <w:t xml:space="preserve">basic components </w:t>
      </w:r>
      <w:r>
        <w:rPr>
          <w:rFonts w:ascii="Times New Roman" w:hAnsi="Times New Roman" w:cs="Times New Roman"/>
          <w:color w:val="000000" w:themeColor="text1"/>
        </w:rPr>
        <w:t xml:space="preserve">so that the </w:t>
      </w:r>
      <w:r w:rsidRPr="00DB1E85">
        <w:rPr>
          <w:rFonts w:ascii="Times New Roman" w:hAnsi="Times New Roman" w:cs="Times New Roman"/>
          <w:color w:val="000000" w:themeColor="text1"/>
        </w:rPr>
        <w:t>overall</w:t>
      </w:r>
      <w:r w:rsidR="00DB1E85" w:rsidRPr="00DB1E85">
        <w:rPr>
          <w:rFonts w:ascii="Times New Roman" w:hAnsi="Times New Roman" w:cs="Times New Roman"/>
          <w:color w:val="000000" w:themeColor="text1"/>
        </w:rPr>
        <w:t xml:space="preserve"> </w:t>
      </w:r>
      <w:r w:rsidRPr="00DB1E85">
        <w:rPr>
          <w:rFonts w:ascii="Times New Roman" w:hAnsi="Times New Roman" w:cs="Times New Roman"/>
          <w:color w:val="000000" w:themeColor="text1"/>
        </w:rPr>
        <w:t>system</w:t>
      </w:r>
      <w:r>
        <w:rPr>
          <w:rFonts w:ascii="Times New Roman" w:hAnsi="Times New Roman" w:cs="Times New Roman"/>
          <w:color w:val="000000" w:themeColor="text1"/>
        </w:rPr>
        <w:t xml:space="preserve">’s </w:t>
      </w:r>
      <w:r w:rsidRPr="00DB1E85">
        <w:rPr>
          <w:rFonts w:ascii="Times New Roman" w:hAnsi="Times New Roman" w:cs="Times New Roman"/>
          <w:color w:val="000000" w:themeColor="text1"/>
        </w:rPr>
        <w:t>requirements</w:t>
      </w:r>
      <w:r>
        <w:rPr>
          <w:rFonts w:ascii="Times New Roman" w:hAnsi="Times New Roman" w:cs="Times New Roman"/>
          <w:color w:val="000000" w:themeColor="text1"/>
        </w:rPr>
        <w:t xml:space="preserve"> can be achieved</w:t>
      </w:r>
      <w:r w:rsidR="00DB1E85" w:rsidRPr="00DB1E85">
        <w:rPr>
          <w:rFonts w:ascii="Times New Roman" w:hAnsi="Times New Roman" w:cs="Times New Roman"/>
          <w:color w:val="000000" w:themeColor="text1"/>
        </w:rPr>
        <w:t>.</w:t>
      </w:r>
    </w:p>
    <w:p w14:paraId="07B7155B" w14:textId="1693EA11" w:rsidR="00DB1E85" w:rsidRPr="00DB1E85" w:rsidRDefault="00E30E81" w:rsidP="00DB1E85">
      <w:pPr>
        <w:pStyle w:val="ListParagraph"/>
        <w:numPr>
          <w:ilvl w:val="2"/>
          <w:numId w:val="16"/>
        </w:numPr>
        <w:tabs>
          <w:tab w:val="clear" w:pos="2160"/>
        </w:tabs>
        <w:ind w:left="567" w:hanging="425"/>
        <w:rPr>
          <w:rFonts w:ascii="Times New Roman" w:hAnsi="Times New Roman" w:cs="Times New Roman"/>
          <w:color w:val="000000" w:themeColor="text1"/>
        </w:rPr>
      </w:pPr>
      <w:r w:rsidRPr="00DB1E85">
        <w:rPr>
          <w:rFonts w:ascii="Times New Roman" w:hAnsi="Times New Roman" w:cs="Times New Roman"/>
          <w:color w:val="000000" w:themeColor="text1"/>
        </w:rPr>
        <w:t>Realiz</w:t>
      </w:r>
      <w:r>
        <w:rPr>
          <w:rFonts w:ascii="Times New Roman" w:hAnsi="Times New Roman" w:cs="Times New Roman"/>
          <w:color w:val="000000" w:themeColor="text1"/>
        </w:rPr>
        <w:t>ing the</w:t>
      </w:r>
      <w:r w:rsidR="00DB1E85" w:rsidRPr="00DB1E85">
        <w:rPr>
          <w:rFonts w:ascii="Times New Roman" w:hAnsi="Times New Roman" w:cs="Times New Roman"/>
          <w:color w:val="000000" w:themeColor="text1"/>
        </w:rPr>
        <w:t xml:space="preserve"> </w:t>
      </w:r>
      <w:r w:rsidRPr="00DB1E85">
        <w:rPr>
          <w:rFonts w:ascii="Times New Roman" w:hAnsi="Times New Roman" w:cs="Times New Roman"/>
          <w:color w:val="000000" w:themeColor="text1"/>
        </w:rPr>
        <w:t>autonomous</w:t>
      </w:r>
      <w:r w:rsidR="00DB1E85" w:rsidRPr="00DB1E85">
        <w:rPr>
          <w:rFonts w:ascii="Times New Roman" w:hAnsi="Times New Roman" w:cs="Times New Roman"/>
          <w:color w:val="000000" w:themeColor="text1"/>
        </w:rPr>
        <w:t xml:space="preserve"> properties of components.</w:t>
      </w:r>
    </w:p>
    <w:p w14:paraId="1EE30C71" w14:textId="315F16E8" w:rsidR="00DB1E85" w:rsidRPr="00DB1E85" w:rsidRDefault="00E30E81" w:rsidP="00DB1E85">
      <w:pPr>
        <w:pStyle w:val="ListParagraph"/>
        <w:numPr>
          <w:ilvl w:val="2"/>
          <w:numId w:val="16"/>
        </w:numPr>
        <w:tabs>
          <w:tab w:val="clear" w:pos="2160"/>
        </w:tabs>
        <w:ind w:left="567" w:hanging="425"/>
        <w:rPr>
          <w:rFonts w:ascii="Times New Roman" w:hAnsi="Times New Roman" w:cs="Times New Roman"/>
          <w:color w:val="000000" w:themeColor="text1"/>
        </w:rPr>
      </w:pPr>
      <w:r w:rsidRPr="00DB1E85">
        <w:rPr>
          <w:rFonts w:ascii="Times New Roman" w:hAnsi="Times New Roman" w:cs="Times New Roman"/>
          <w:color w:val="000000" w:themeColor="text1"/>
        </w:rPr>
        <w:t>Equipping</w:t>
      </w:r>
      <w:r w:rsidR="00DB1E85" w:rsidRPr="00DB1E85">
        <w:rPr>
          <w:rFonts w:ascii="Times New Roman" w:hAnsi="Times New Roman" w:cs="Times New Roman"/>
          <w:color w:val="000000" w:themeColor="text1"/>
        </w:rPr>
        <w:t xml:space="preserve"> </w:t>
      </w:r>
      <w:r w:rsidRPr="00DB1E85">
        <w:rPr>
          <w:rFonts w:ascii="Times New Roman" w:hAnsi="Times New Roman" w:cs="Times New Roman"/>
          <w:color w:val="000000" w:themeColor="text1"/>
        </w:rPr>
        <w:t>self-responsiveness</w:t>
      </w:r>
      <w:r w:rsidR="00DB1E85" w:rsidRPr="00DB1E85">
        <w:rPr>
          <w:rFonts w:ascii="Times New Roman" w:hAnsi="Times New Roman" w:cs="Times New Roman"/>
          <w:color w:val="000000" w:themeColor="text1"/>
        </w:rPr>
        <w:t>.</w:t>
      </w:r>
    </w:p>
    <w:p w14:paraId="4B5F4389" w14:textId="5B4925E2" w:rsidR="00DB1E85" w:rsidRDefault="00DB1E85" w:rsidP="00DB1E85">
      <w:pPr>
        <w:pStyle w:val="ListParagraph"/>
        <w:numPr>
          <w:ilvl w:val="2"/>
          <w:numId w:val="16"/>
        </w:numPr>
        <w:tabs>
          <w:tab w:val="clear" w:pos="2160"/>
        </w:tabs>
        <w:ind w:left="567" w:hanging="425"/>
        <w:rPr>
          <w:rFonts w:ascii="Times New Roman" w:hAnsi="Times New Roman" w:cs="Times New Roman"/>
          <w:color w:val="000000" w:themeColor="text1"/>
        </w:rPr>
      </w:pPr>
      <w:r w:rsidRPr="00DB1E85">
        <w:rPr>
          <w:rFonts w:ascii="Times New Roman" w:hAnsi="Times New Roman" w:cs="Times New Roman"/>
          <w:color w:val="000000" w:themeColor="text1"/>
        </w:rPr>
        <w:t xml:space="preserve">Training data for </w:t>
      </w:r>
      <w:r w:rsidR="00E30E81">
        <w:rPr>
          <w:rFonts w:ascii="Times New Roman" w:hAnsi="Times New Roman" w:cs="Times New Roman"/>
          <w:color w:val="000000" w:themeColor="text1"/>
        </w:rPr>
        <w:t xml:space="preserve">supporting </w:t>
      </w:r>
      <w:r w:rsidRPr="00DB1E85">
        <w:rPr>
          <w:rFonts w:ascii="Times New Roman" w:hAnsi="Times New Roman" w:cs="Times New Roman"/>
          <w:color w:val="000000" w:themeColor="text1"/>
        </w:rPr>
        <w:t>each component</w:t>
      </w:r>
      <w:r w:rsidR="00E30E81">
        <w:rPr>
          <w:rFonts w:ascii="Times New Roman" w:hAnsi="Times New Roman" w:cs="Times New Roman"/>
          <w:color w:val="000000" w:themeColor="text1"/>
        </w:rPr>
        <w:t>’s</w:t>
      </w:r>
      <w:r w:rsidRPr="00DB1E85">
        <w:rPr>
          <w:rFonts w:ascii="Times New Roman" w:hAnsi="Times New Roman" w:cs="Times New Roman"/>
          <w:color w:val="000000" w:themeColor="text1"/>
        </w:rPr>
        <w:t xml:space="preserve"> behavior.</w:t>
      </w:r>
    </w:p>
    <w:p w14:paraId="38285DFA" w14:textId="33027126" w:rsidR="00DB1E85" w:rsidRDefault="00DB1E85" w:rsidP="00DB1E85">
      <w:pPr>
        <w:pStyle w:val="ListParagraph"/>
        <w:numPr>
          <w:ilvl w:val="2"/>
          <w:numId w:val="16"/>
        </w:numPr>
        <w:tabs>
          <w:tab w:val="clear" w:pos="2160"/>
        </w:tabs>
        <w:ind w:left="567" w:hanging="425"/>
        <w:rPr>
          <w:rFonts w:ascii="Times New Roman" w:hAnsi="Times New Roman" w:cs="Times New Roman"/>
          <w:color w:val="000000" w:themeColor="text1"/>
        </w:rPr>
      </w:pPr>
      <w:r>
        <w:rPr>
          <w:rFonts w:ascii="Times New Roman" w:hAnsi="Times New Roman" w:cs="Times New Roman"/>
          <w:color w:val="000000" w:themeColor="text1"/>
        </w:rPr>
        <w:t xml:space="preserve">Minimizing </w:t>
      </w:r>
      <w:r w:rsidR="00E30E81">
        <w:rPr>
          <w:rFonts w:ascii="Times New Roman" w:hAnsi="Times New Roman" w:cs="Times New Roman"/>
          <w:color w:val="000000" w:themeColor="text1"/>
        </w:rPr>
        <w:t>unnecessary</w:t>
      </w:r>
      <w:r>
        <w:rPr>
          <w:rFonts w:ascii="Times New Roman" w:hAnsi="Times New Roman" w:cs="Times New Roman"/>
          <w:color w:val="000000" w:themeColor="text1"/>
        </w:rPr>
        <w:t xml:space="preserve"> </w:t>
      </w:r>
      <w:r w:rsidR="00E30E81">
        <w:rPr>
          <w:rFonts w:ascii="Times New Roman" w:hAnsi="Times New Roman" w:cs="Times New Roman"/>
          <w:color w:val="000000" w:themeColor="text1"/>
        </w:rPr>
        <w:t>properties</w:t>
      </w:r>
    </w:p>
    <w:p w14:paraId="527C6349" w14:textId="2F13FE8F" w:rsidR="00DB1E85" w:rsidRDefault="00DB1E85" w:rsidP="00DB1E85">
      <w:pPr>
        <w:pStyle w:val="ListParagraph"/>
        <w:numPr>
          <w:ilvl w:val="2"/>
          <w:numId w:val="16"/>
        </w:numPr>
        <w:tabs>
          <w:tab w:val="clear" w:pos="2160"/>
        </w:tabs>
        <w:ind w:left="567" w:hanging="425"/>
        <w:rPr>
          <w:rFonts w:ascii="Times New Roman" w:hAnsi="Times New Roman" w:cs="Times New Roman"/>
          <w:color w:val="000000" w:themeColor="text1"/>
        </w:rPr>
      </w:pPr>
      <w:r>
        <w:rPr>
          <w:rFonts w:ascii="Times New Roman" w:hAnsi="Times New Roman" w:cs="Times New Roman"/>
          <w:color w:val="000000" w:themeColor="text1"/>
        </w:rPr>
        <w:t>Inculcating basic model implementation.</w:t>
      </w:r>
    </w:p>
    <w:p w14:paraId="67E2F9CB" w14:textId="00F1EA35" w:rsidR="00DB1E85" w:rsidRDefault="00DB1E85" w:rsidP="00DB1E85">
      <w:pPr>
        <w:pStyle w:val="ListParagraph"/>
        <w:numPr>
          <w:ilvl w:val="2"/>
          <w:numId w:val="16"/>
        </w:numPr>
        <w:tabs>
          <w:tab w:val="clear" w:pos="2160"/>
        </w:tabs>
        <w:ind w:left="567" w:hanging="425"/>
        <w:rPr>
          <w:rFonts w:ascii="Times New Roman" w:hAnsi="Times New Roman" w:cs="Times New Roman"/>
          <w:color w:val="000000" w:themeColor="text1"/>
        </w:rPr>
      </w:pPr>
      <w:r>
        <w:rPr>
          <w:rFonts w:ascii="Times New Roman" w:hAnsi="Times New Roman" w:cs="Times New Roman"/>
          <w:color w:val="000000" w:themeColor="text1"/>
        </w:rPr>
        <w:t>Developing model historically</w:t>
      </w:r>
    </w:p>
    <w:p w14:paraId="7AF6BFC0" w14:textId="17E4B013" w:rsidR="00DB1E85" w:rsidRPr="00DB1E85" w:rsidRDefault="00DB1E85" w:rsidP="00DB1E85">
      <w:pPr>
        <w:pStyle w:val="ListParagraph"/>
        <w:numPr>
          <w:ilvl w:val="2"/>
          <w:numId w:val="16"/>
        </w:numPr>
        <w:tabs>
          <w:tab w:val="clear" w:pos="2160"/>
        </w:tabs>
        <w:ind w:left="567" w:hanging="425"/>
        <w:rPr>
          <w:rFonts w:ascii="Times New Roman" w:hAnsi="Times New Roman" w:cs="Times New Roman"/>
          <w:color w:val="000000" w:themeColor="text1"/>
        </w:rPr>
      </w:pPr>
      <w:r>
        <w:rPr>
          <w:rFonts w:ascii="Times New Roman" w:hAnsi="Times New Roman" w:cs="Times New Roman"/>
          <w:color w:val="000000" w:themeColor="text1"/>
        </w:rPr>
        <w:t>Having simple model in its basic core.</w:t>
      </w:r>
    </w:p>
    <w:p w14:paraId="18C8BCD3" w14:textId="77777777" w:rsidR="00F7254D" w:rsidRDefault="00F7254D" w:rsidP="00F7254D"/>
    <w:p w14:paraId="4E21FBA1" w14:textId="14595B63" w:rsidR="002D7212" w:rsidRPr="00374201" w:rsidRDefault="00F560E8" w:rsidP="003826F3">
      <w:pPr>
        <w:pStyle w:val="Heading1"/>
        <w:numPr>
          <w:ilvl w:val="0"/>
          <w:numId w:val="18"/>
        </w:numPr>
        <w:spacing w:after="240" w:line="240" w:lineRule="auto"/>
        <w:ind w:left="425" w:hanging="425"/>
        <w:rPr>
          <w:rFonts w:ascii="Times New Roman" w:hAnsi="Times New Roman" w:cs="Times New Roman"/>
          <w:b/>
          <w:bCs/>
          <w:color w:val="000000" w:themeColor="text1"/>
          <w:sz w:val="20"/>
          <w:szCs w:val="20"/>
        </w:rPr>
      </w:pPr>
      <w:r w:rsidRPr="00374201">
        <w:rPr>
          <w:rFonts w:ascii="Times New Roman" w:hAnsi="Times New Roman" w:cs="Times New Roman"/>
          <w:b/>
          <w:bCs/>
          <w:color w:val="000000" w:themeColor="text1"/>
          <w:sz w:val="20"/>
          <w:szCs w:val="20"/>
        </w:rPr>
        <w:lastRenderedPageBreak/>
        <w:t xml:space="preserve">Appendix 1: </w:t>
      </w:r>
      <w:r w:rsidR="002D7212" w:rsidRPr="00374201">
        <w:rPr>
          <w:rFonts w:ascii="Times New Roman" w:hAnsi="Times New Roman" w:cs="Times New Roman"/>
          <w:b/>
          <w:bCs/>
          <w:color w:val="000000" w:themeColor="text1"/>
          <w:sz w:val="20"/>
          <w:szCs w:val="20"/>
        </w:rPr>
        <w:t>Force Ratio Attrition Model</w:t>
      </w:r>
    </w:p>
    <w:p w14:paraId="08BF3731" w14:textId="2D871BA0" w:rsidR="002D7212" w:rsidRPr="00DC1604" w:rsidRDefault="002D7212" w:rsidP="00D425EA">
      <w:pPr>
        <w:spacing w:before="120"/>
        <w:jc w:val="both"/>
        <w:rPr>
          <w:rFonts w:ascii="Times New Roman" w:hAnsi="Times New Roman" w:cs="Times New Roman"/>
          <w:color w:val="000000" w:themeColor="text1"/>
        </w:rPr>
      </w:pPr>
      <w:r w:rsidRPr="00DC1604">
        <w:rPr>
          <w:rFonts w:ascii="Times New Roman" w:hAnsi="Times New Roman" w:cs="Times New Roman"/>
          <w:color w:val="000000" w:themeColor="text1"/>
        </w:rPr>
        <w:t>In this type of model, the bigger units that are considered, such as Division</w:t>
      </w:r>
      <w:r w:rsidRPr="00DC1604">
        <w:rPr>
          <w:rFonts w:ascii="Times New Roman" w:hAnsi="Times New Roman" w:cs="Times New Roman"/>
          <w:color w:val="000000" w:themeColor="text1"/>
        </w:rPr>
        <w:fldChar w:fldCharType="begin"/>
      </w:r>
      <w:r w:rsidRPr="00DC1604">
        <w:rPr>
          <w:rFonts w:ascii="Times New Roman" w:hAnsi="Times New Roman" w:cs="Times New Roman"/>
          <w:color w:val="000000" w:themeColor="text1"/>
        </w:rPr>
        <w:instrText xml:space="preserve"> XE "Division" </w:instrText>
      </w:r>
      <w:r w:rsidRPr="00DC1604">
        <w:rPr>
          <w:rFonts w:ascii="Times New Roman" w:hAnsi="Times New Roman" w:cs="Times New Roman"/>
          <w:color w:val="000000" w:themeColor="text1"/>
        </w:rPr>
        <w:fldChar w:fldCharType="end"/>
      </w:r>
      <w:r w:rsidRPr="00DC1604">
        <w:rPr>
          <w:rFonts w:ascii="Times New Roman" w:hAnsi="Times New Roman" w:cs="Times New Roman"/>
          <w:color w:val="000000" w:themeColor="text1"/>
        </w:rPr>
        <w:t xml:space="preserve"> and Brigade</w:t>
      </w:r>
      <w:r w:rsidRPr="00DC1604">
        <w:rPr>
          <w:rFonts w:ascii="Times New Roman" w:hAnsi="Times New Roman" w:cs="Times New Roman"/>
          <w:color w:val="000000" w:themeColor="text1"/>
        </w:rPr>
        <w:fldChar w:fldCharType="begin"/>
      </w:r>
      <w:r w:rsidRPr="00DC1604">
        <w:rPr>
          <w:rFonts w:ascii="Times New Roman" w:hAnsi="Times New Roman" w:cs="Times New Roman"/>
          <w:color w:val="000000" w:themeColor="text1"/>
        </w:rPr>
        <w:instrText xml:space="preserve"> XE "Brigade" </w:instrText>
      </w:r>
      <w:r w:rsidRPr="00DC1604">
        <w:rPr>
          <w:rFonts w:ascii="Times New Roman" w:hAnsi="Times New Roman" w:cs="Times New Roman"/>
          <w:color w:val="000000" w:themeColor="text1"/>
        </w:rPr>
        <w:fldChar w:fldCharType="end"/>
      </w:r>
      <w:r w:rsidRPr="00DC1604">
        <w:rPr>
          <w:rFonts w:ascii="Times New Roman" w:hAnsi="Times New Roman" w:cs="Times New Roman"/>
          <w:color w:val="000000" w:themeColor="text1"/>
        </w:rPr>
        <w:t xml:space="preserve">, each element of them are combined to create a single Measure. This procedure is done for both the defender and the attacker. Then they are modeled on their ratio and conclusions are drawn on how many damages will be caused on both sides. The three terms are very familiar in this regard. These are the </w:t>
      </w:r>
      <w:r w:rsidRPr="00DC1604">
        <w:rPr>
          <w:rFonts w:ascii="Times New Roman" w:hAnsi="Times New Roman" w:cs="Times New Roman"/>
          <w:b/>
          <w:bCs/>
          <w:color w:val="000000" w:themeColor="text1"/>
        </w:rPr>
        <w:t>Fire Power Score</w:t>
      </w:r>
      <w:r w:rsidRPr="00DC1604">
        <w:rPr>
          <w:rFonts w:ascii="Times New Roman" w:hAnsi="Times New Roman" w:cs="Times New Roman"/>
          <w:color w:val="000000" w:themeColor="text1"/>
        </w:rPr>
        <w:t xml:space="preserve">, </w:t>
      </w:r>
      <w:r w:rsidRPr="00DC1604">
        <w:rPr>
          <w:rFonts w:ascii="Times New Roman" w:hAnsi="Times New Roman" w:cs="Times New Roman"/>
          <w:b/>
          <w:bCs/>
          <w:color w:val="000000" w:themeColor="text1"/>
        </w:rPr>
        <w:t>Fire Power Index</w:t>
      </w:r>
      <w:r w:rsidRPr="00DC1604">
        <w:rPr>
          <w:rFonts w:ascii="Times New Roman" w:hAnsi="Times New Roman" w:cs="Times New Roman"/>
          <w:color w:val="000000" w:themeColor="text1"/>
        </w:rPr>
        <w:t xml:space="preserve">, and </w:t>
      </w:r>
      <w:r w:rsidRPr="00DC1604">
        <w:rPr>
          <w:rFonts w:ascii="Times New Roman" w:hAnsi="Times New Roman" w:cs="Times New Roman"/>
          <w:b/>
          <w:bCs/>
          <w:color w:val="000000" w:themeColor="text1"/>
        </w:rPr>
        <w:t>Force Ratio</w:t>
      </w:r>
      <w:r w:rsidRPr="00DC1604">
        <w:rPr>
          <w:rFonts w:ascii="Times New Roman" w:hAnsi="Times New Roman" w:cs="Times New Roman"/>
          <w:color w:val="000000" w:themeColor="text1"/>
        </w:rPr>
        <w:t>. The score is a relative numerical value for all weapons. The FPI is the aggregated value and the FPR is the ratio of attacker and defender. There are some limitations of this approach, such as the linear additive nature for finding an index for aggregated forces. An example of a force ratio model is the ATLAS ground attrition model.</w:t>
      </w:r>
    </w:p>
    <w:p w14:paraId="2AB51544" w14:textId="77777777" w:rsidR="002D7212" w:rsidRPr="00DC1604" w:rsidRDefault="002D7212" w:rsidP="003826F3">
      <w:pPr>
        <w:ind w:firstLine="142"/>
        <w:jc w:val="both"/>
        <w:rPr>
          <w:rFonts w:ascii="Times New Roman" w:hAnsi="Times New Roman" w:cs="Times New Roman"/>
          <w:color w:val="000000" w:themeColor="text1"/>
        </w:rPr>
      </w:pPr>
      <w:r w:rsidRPr="00DC1604">
        <w:rPr>
          <w:rFonts w:ascii="Times New Roman" w:hAnsi="Times New Roman" w:cs="Times New Roman"/>
          <w:color w:val="000000" w:themeColor="text1"/>
        </w:rPr>
        <w:t xml:space="preserve">The firepower score approach measures the combat power of a unit by summing the combat power values for each weapon system in the unit. Suppose that there are </w:t>
      </w:r>
      <w:proofErr w:type="spellStart"/>
      <w:r w:rsidRPr="00DC1604">
        <w:rPr>
          <w:rFonts w:ascii="Times New Roman" w:hAnsi="Times New Roman" w:cs="Times New Roman"/>
          <w:i/>
          <w:color w:val="000000" w:themeColor="text1"/>
        </w:rPr>
        <w:t>n</w:t>
      </w:r>
      <w:proofErr w:type="spellEnd"/>
      <w:r w:rsidRPr="00DC1604">
        <w:rPr>
          <w:rFonts w:ascii="Times New Roman" w:hAnsi="Times New Roman" w:cs="Times New Roman"/>
          <w:color w:val="000000" w:themeColor="text1"/>
        </w:rPr>
        <w:t xml:space="preserve"> different types of weapon system in a combat unit and that:</w:t>
      </w:r>
    </w:p>
    <w:p w14:paraId="7FFD8999" w14:textId="79F0615D" w:rsidR="002D7212" w:rsidRPr="00DC1604" w:rsidRDefault="002D7212" w:rsidP="00F560E8">
      <w:pPr>
        <w:ind w:firstLine="57"/>
        <w:jc w:val="both"/>
        <w:rPr>
          <w:rFonts w:ascii="Times New Roman" w:hAnsi="Times New Roman" w:cs="Times New Roman"/>
          <w:color w:val="000000" w:themeColor="text1"/>
        </w:rPr>
      </w:pPr>
      <w:r w:rsidRPr="00DC1604">
        <w:rPr>
          <w:rFonts w:ascii="Times New Roman" w:hAnsi="Times New Roman" w:cs="Times New Roman"/>
          <w:i/>
          <w:iCs/>
          <w:color w:val="000000" w:themeColor="text1"/>
        </w:rPr>
        <w:lastRenderedPageBreak/>
        <w:t>X</w:t>
      </w:r>
      <w:r w:rsidRPr="00DC1604">
        <w:rPr>
          <w:rFonts w:ascii="Times New Roman" w:hAnsi="Times New Roman" w:cs="Times New Roman"/>
          <w:i/>
          <w:iCs/>
          <w:color w:val="000000" w:themeColor="text1"/>
          <w:vertAlign w:val="subscript"/>
        </w:rPr>
        <w:t>i</w:t>
      </w:r>
      <w:r w:rsidRPr="00DC1604">
        <w:rPr>
          <w:rFonts w:ascii="Times New Roman" w:hAnsi="Times New Roman" w:cs="Times New Roman"/>
          <w:color w:val="000000" w:themeColor="text1"/>
        </w:rPr>
        <w:t xml:space="preserve"> = number of weapons of type </w:t>
      </w:r>
      <w:proofErr w:type="spellStart"/>
      <w:r w:rsidRPr="005478F1">
        <w:rPr>
          <w:rFonts w:ascii="Times New Roman" w:hAnsi="Times New Roman" w:cs="Times New Roman"/>
          <w:i/>
          <w:iCs/>
          <w:color w:val="000000" w:themeColor="text1"/>
        </w:rPr>
        <w:t>i</w:t>
      </w:r>
      <w:proofErr w:type="spellEnd"/>
      <w:r w:rsidRPr="00DC1604">
        <w:rPr>
          <w:rFonts w:ascii="Times New Roman" w:hAnsi="Times New Roman" w:cs="Times New Roman"/>
          <w:color w:val="000000" w:themeColor="text1"/>
        </w:rPr>
        <w:t xml:space="preserve"> in the unit (</w:t>
      </w:r>
      <w:proofErr w:type="spellStart"/>
      <w:r w:rsidRPr="00DC1604">
        <w:rPr>
          <w:rFonts w:ascii="Times New Roman" w:hAnsi="Times New Roman" w:cs="Times New Roman"/>
          <w:i/>
          <w:iCs/>
          <w:color w:val="000000" w:themeColor="text1"/>
        </w:rPr>
        <w:t>i</w:t>
      </w:r>
      <w:proofErr w:type="spellEnd"/>
      <w:r w:rsidRPr="00DC1604">
        <w:rPr>
          <w:rFonts w:ascii="Times New Roman" w:hAnsi="Times New Roman" w:cs="Times New Roman"/>
          <w:i/>
          <w:iCs/>
          <w:color w:val="000000" w:themeColor="text1"/>
        </w:rPr>
        <w:t xml:space="preserve"> </w:t>
      </w:r>
      <w:r w:rsidRPr="00DC1604">
        <w:rPr>
          <w:rFonts w:ascii="Times New Roman" w:hAnsi="Times New Roman" w:cs="Times New Roman"/>
          <w:color w:val="000000" w:themeColor="text1"/>
        </w:rPr>
        <w:t xml:space="preserve">= 1, </w:t>
      </w:r>
      <w:r w:rsidR="00674222" w:rsidRPr="00DC1604">
        <w:rPr>
          <w:rFonts w:ascii="Times New Roman" w:hAnsi="Times New Roman" w:cs="Times New Roman"/>
          <w:color w:val="000000" w:themeColor="text1"/>
        </w:rPr>
        <w:t>2…</w:t>
      </w:r>
      <w:r w:rsidRPr="00DC1604">
        <w:rPr>
          <w:rFonts w:ascii="Times New Roman" w:hAnsi="Times New Roman" w:cs="Times New Roman"/>
          <w:color w:val="000000" w:themeColor="text1"/>
        </w:rPr>
        <w:t xml:space="preserve"> </w:t>
      </w:r>
      <w:r w:rsidRPr="00DC1604">
        <w:rPr>
          <w:rFonts w:ascii="Times New Roman" w:hAnsi="Times New Roman" w:cs="Times New Roman"/>
          <w:i/>
          <w:iCs/>
          <w:color w:val="000000" w:themeColor="text1"/>
        </w:rPr>
        <w:t>n</w:t>
      </w:r>
      <w:r w:rsidRPr="00DC1604">
        <w:rPr>
          <w:rFonts w:ascii="Times New Roman" w:hAnsi="Times New Roman" w:cs="Times New Roman"/>
          <w:color w:val="000000" w:themeColor="text1"/>
        </w:rPr>
        <w:t xml:space="preserve">). Define the firepower score for each weapon of type </w:t>
      </w:r>
      <w:proofErr w:type="spellStart"/>
      <w:r w:rsidRPr="005478F1">
        <w:rPr>
          <w:rFonts w:ascii="Times New Roman" w:hAnsi="Times New Roman" w:cs="Times New Roman"/>
          <w:i/>
          <w:iCs/>
          <w:color w:val="000000" w:themeColor="text1"/>
        </w:rPr>
        <w:t>i</w:t>
      </w:r>
      <w:proofErr w:type="spellEnd"/>
      <w:r w:rsidRPr="00DC1604">
        <w:rPr>
          <w:rFonts w:ascii="Times New Roman" w:hAnsi="Times New Roman" w:cs="Times New Roman"/>
          <w:color w:val="000000" w:themeColor="text1"/>
        </w:rPr>
        <w:t xml:space="preserve"> to be</w:t>
      </w:r>
    </w:p>
    <w:p w14:paraId="3C949FC1" w14:textId="77777777" w:rsidR="002D7212" w:rsidRPr="00DC1604" w:rsidRDefault="002D7212" w:rsidP="00324382">
      <w:pPr>
        <w:spacing w:after="0"/>
        <w:ind w:firstLine="57"/>
        <w:jc w:val="both"/>
        <w:rPr>
          <w:rFonts w:ascii="Times New Roman" w:hAnsi="Times New Roman" w:cs="Times New Roman"/>
          <w:color w:val="000000" w:themeColor="text1"/>
        </w:rPr>
      </w:pPr>
      <w:r w:rsidRPr="00DC1604">
        <w:rPr>
          <w:rFonts w:ascii="Times New Roman" w:hAnsi="Times New Roman" w:cs="Times New Roman"/>
          <w:i/>
          <w:iCs/>
          <w:color w:val="000000" w:themeColor="text1"/>
        </w:rPr>
        <w:t>S</w:t>
      </w:r>
      <w:r w:rsidRPr="00DC1604">
        <w:rPr>
          <w:rFonts w:ascii="Times New Roman" w:hAnsi="Times New Roman" w:cs="Times New Roman"/>
          <w:i/>
          <w:iCs/>
          <w:color w:val="000000" w:themeColor="text1"/>
          <w:vertAlign w:val="subscript"/>
        </w:rPr>
        <w:t>i</w:t>
      </w:r>
      <w:r w:rsidRPr="00DC1604">
        <w:rPr>
          <w:rFonts w:ascii="Times New Roman" w:hAnsi="Times New Roman" w:cs="Times New Roman"/>
          <w:color w:val="000000" w:themeColor="text1"/>
        </w:rPr>
        <w:t xml:space="preserve"> = score value representing combat power for each type </w:t>
      </w:r>
      <w:proofErr w:type="spellStart"/>
      <w:r w:rsidRPr="00DC1604">
        <w:rPr>
          <w:rFonts w:ascii="Times New Roman" w:hAnsi="Times New Roman" w:cs="Times New Roman"/>
          <w:i/>
          <w:iCs/>
          <w:color w:val="000000" w:themeColor="text1"/>
        </w:rPr>
        <w:t>i</w:t>
      </w:r>
      <w:proofErr w:type="spellEnd"/>
      <w:r w:rsidRPr="00DC1604">
        <w:rPr>
          <w:rFonts w:ascii="Times New Roman" w:hAnsi="Times New Roman" w:cs="Times New Roman"/>
          <w:color w:val="000000" w:themeColor="text1"/>
        </w:rPr>
        <w:t xml:space="preserve"> weapon, and define the firepower index of the aggregated unit to be</w:t>
      </w:r>
    </w:p>
    <w:tbl>
      <w:tblPr>
        <w:tblStyle w:val="FinancialTable"/>
        <w:tblW w:w="4482"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
        <w:gridCol w:w="3738"/>
        <w:gridCol w:w="378"/>
      </w:tblGrid>
      <w:tr w:rsidR="00DC1604" w:rsidRPr="00DC1604" w14:paraId="65198A38" w14:textId="77777777" w:rsidTr="00741B61">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94" w:type="pct"/>
          </w:tcPr>
          <w:p w14:paraId="2CC17B9E" w14:textId="77777777" w:rsidR="002D7212" w:rsidRPr="00DC1604" w:rsidRDefault="002D7212" w:rsidP="00F560E8">
            <w:pPr>
              <w:spacing w:before="0" w:after="0" w:line="240" w:lineRule="auto"/>
              <w:jc w:val="both"/>
              <w:rPr>
                <w:rFonts w:ascii="Times New Roman" w:hAnsi="Times New Roman" w:cs="Times New Roman"/>
                <w:color w:val="000000" w:themeColor="text1"/>
              </w:rPr>
            </w:pPr>
          </w:p>
        </w:tc>
        <w:tc>
          <w:tcPr>
            <w:tcW w:w="4373" w:type="pct"/>
          </w:tcPr>
          <w:p w14:paraId="15B02156" w14:textId="669D8F46" w:rsidR="002D7212" w:rsidRPr="00F1578A" w:rsidRDefault="00F1578A" w:rsidP="00F560E8">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rPr>
            </w:pPr>
            <m:oMath>
              <m:r>
                <m:rPr>
                  <m:sty m:val="bi"/>
                </m:rPr>
                <w:rPr>
                  <w:rFonts w:ascii="Cambria Math" w:hAnsi="Cambria Math" w:cs="Times New Roman"/>
                  <w:color w:val="000000" w:themeColor="text1"/>
                </w:rPr>
                <m:t>FPI=</m:t>
              </m:r>
              <m:nary>
                <m:naryPr>
                  <m:chr m:val="∑"/>
                  <m:limLoc m:val="undOvr"/>
                  <m:ctrlPr>
                    <w:rPr>
                      <w:rFonts w:ascii="Cambria Math" w:hAnsi="Cambria Math" w:cs="Times New Roman"/>
                      <w:b w:val="0"/>
                      <w:bCs/>
                      <w:i/>
                      <w:color w:val="000000" w:themeColor="text1"/>
                    </w:rPr>
                  </m:ctrlPr>
                </m:naryPr>
                <m:sub>
                  <m:r>
                    <m:rPr>
                      <m:sty m:val="bi"/>
                    </m:rPr>
                    <w:rPr>
                      <w:rFonts w:ascii="Cambria Math" w:hAnsi="Cambria Math" w:cs="Times New Roman"/>
                      <w:color w:val="000000" w:themeColor="text1"/>
                    </w:rPr>
                    <m:t>i=1</m:t>
                  </m:r>
                </m:sub>
                <m:sup>
                  <m:r>
                    <m:rPr>
                      <m:sty m:val="bi"/>
                    </m:rPr>
                    <w:rPr>
                      <w:rFonts w:ascii="Cambria Math" w:hAnsi="Cambria Math" w:cs="Times New Roman"/>
                      <w:color w:val="000000" w:themeColor="text1"/>
                    </w:rPr>
                    <m:t>n</m:t>
                  </m:r>
                </m:sup>
                <m:e>
                  <m:sSub>
                    <m:sSubPr>
                      <m:ctrlPr>
                        <w:rPr>
                          <w:rFonts w:ascii="Cambria Math" w:hAnsi="Cambria Math" w:cs="Times New Roman"/>
                          <w:b w:val="0"/>
                          <w:bCs/>
                          <w:i/>
                          <w:color w:val="000000" w:themeColor="text1"/>
                        </w:rPr>
                      </m:ctrlPr>
                    </m:sSubPr>
                    <m:e>
                      <m:r>
                        <m:rPr>
                          <m:sty m:val="bi"/>
                        </m:rPr>
                        <w:rPr>
                          <w:rFonts w:ascii="Cambria Math" w:hAnsi="Cambria Math" w:cs="Times New Roman"/>
                          <w:color w:val="000000" w:themeColor="text1"/>
                        </w:rPr>
                        <m:t>X</m:t>
                      </m:r>
                    </m:e>
                    <m:sub>
                      <m:r>
                        <m:rPr>
                          <m:sty m:val="bi"/>
                        </m:rPr>
                        <w:rPr>
                          <w:rFonts w:ascii="Cambria Math" w:hAnsi="Cambria Math" w:cs="Times New Roman"/>
                          <w:color w:val="000000" w:themeColor="text1"/>
                        </w:rPr>
                        <m:t>i</m:t>
                      </m:r>
                    </m:sub>
                  </m:sSub>
                  <m:r>
                    <m:rPr>
                      <m:sty m:val="bi"/>
                    </m:rPr>
                    <w:rPr>
                      <w:rFonts w:ascii="Cambria Math" w:hAnsi="Cambria Math" w:cs="Times New Roman"/>
                      <w:color w:val="000000" w:themeColor="text1"/>
                    </w:rPr>
                    <m:t>×</m:t>
                  </m:r>
                  <m:sSub>
                    <m:sSubPr>
                      <m:ctrlPr>
                        <w:rPr>
                          <w:rFonts w:ascii="Cambria Math" w:hAnsi="Cambria Math" w:cs="Times New Roman"/>
                          <w:b w:val="0"/>
                          <w:bCs/>
                          <w:i/>
                          <w:color w:val="000000" w:themeColor="text1"/>
                        </w:rPr>
                      </m:ctrlPr>
                    </m:sSubPr>
                    <m:e>
                      <m:r>
                        <m:rPr>
                          <m:sty m:val="bi"/>
                        </m:rPr>
                        <w:rPr>
                          <w:rFonts w:ascii="Cambria Math" w:hAnsi="Cambria Math" w:cs="Times New Roman"/>
                          <w:color w:val="000000" w:themeColor="text1"/>
                        </w:rPr>
                        <m:t>S</m:t>
                      </m:r>
                    </m:e>
                    <m:sub>
                      <m:r>
                        <m:rPr>
                          <m:sty m:val="bi"/>
                        </m:rPr>
                        <w:rPr>
                          <w:rFonts w:ascii="Cambria Math" w:hAnsi="Cambria Math" w:cs="Times New Roman"/>
                          <w:color w:val="000000" w:themeColor="text1"/>
                        </w:rPr>
                        <m:t>i</m:t>
                      </m:r>
                    </m:sub>
                  </m:sSub>
                </m:e>
              </m:nary>
            </m:oMath>
            <w:r w:rsidR="00324382" w:rsidRPr="00F1578A">
              <w:rPr>
                <w:rFonts w:ascii="Times New Roman" w:eastAsiaTheme="minorEastAsia" w:hAnsi="Times New Roman" w:cs="Times New Roman"/>
                <w:b w:val="0"/>
                <w:bCs/>
                <w:color w:val="000000" w:themeColor="text1"/>
              </w:rPr>
              <w:t xml:space="preserve"> </w:t>
            </w:r>
          </w:p>
        </w:tc>
        <w:tc>
          <w:tcPr>
            <w:tcW w:w="433" w:type="pct"/>
            <w:vAlign w:val="bottom"/>
          </w:tcPr>
          <w:p w14:paraId="6EFFC445" w14:textId="0725D050" w:rsidR="002D7212" w:rsidRPr="00DC1604" w:rsidRDefault="002D7212" w:rsidP="00324382">
            <w:pPr>
              <w:pStyle w:val="Caption"/>
              <w:spacing w:before="0" w:after="0"/>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i w:val="0"/>
                <w:color w:val="000000" w:themeColor="text1"/>
                <w:sz w:val="20"/>
                <w:szCs w:val="20"/>
              </w:rPr>
            </w:pPr>
            <w:r w:rsidRPr="00DC1604">
              <w:rPr>
                <w:rFonts w:ascii="Times New Roman" w:hAnsi="Times New Roman" w:cs="Times New Roman"/>
                <w:b w:val="0"/>
                <w:i w:val="0"/>
                <w:color w:val="000000" w:themeColor="text1"/>
                <w:sz w:val="20"/>
                <w:szCs w:val="20"/>
              </w:rPr>
              <w:t>(</w:t>
            </w:r>
            <w:r w:rsidRPr="00DC1604">
              <w:rPr>
                <w:rFonts w:ascii="Times New Roman" w:hAnsi="Times New Roman" w:cs="Times New Roman"/>
                <w:i w:val="0"/>
                <w:color w:val="000000" w:themeColor="text1"/>
                <w:sz w:val="20"/>
                <w:szCs w:val="20"/>
              </w:rPr>
              <w:fldChar w:fldCharType="begin"/>
            </w:r>
            <w:r w:rsidRPr="00DC1604">
              <w:rPr>
                <w:rFonts w:ascii="Times New Roman" w:hAnsi="Times New Roman" w:cs="Times New Roman"/>
                <w:b w:val="0"/>
                <w:i w:val="0"/>
                <w:color w:val="000000" w:themeColor="text1"/>
                <w:sz w:val="20"/>
                <w:szCs w:val="20"/>
              </w:rPr>
              <w:instrText xml:space="preserve"> SEQ Equation \* ARABIC </w:instrText>
            </w:r>
            <w:r w:rsidRPr="00DC1604">
              <w:rPr>
                <w:rFonts w:ascii="Times New Roman" w:hAnsi="Times New Roman" w:cs="Times New Roman"/>
                <w:i w:val="0"/>
                <w:color w:val="000000" w:themeColor="text1"/>
                <w:sz w:val="20"/>
                <w:szCs w:val="20"/>
              </w:rPr>
              <w:fldChar w:fldCharType="separate"/>
            </w:r>
            <w:r w:rsidR="005F6F39">
              <w:rPr>
                <w:rFonts w:ascii="Times New Roman" w:hAnsi="Times New Roman" w:cs="Times New Roman"/>
                <w:b w:val="0"/>
                <w:i w:val="0"/>
                <w:noProof/>
                <w:color w:val="000000" w:themeColor="text1"/>
                <w:sz w:val="20"/>
                <w:szCs w:val="20"/>
              </w:rPr>
              <w:t>1</w:t>
            </w:r>
            <w:r w:rsidRPr="00DC1604">
              <w:rPr>
                <w:rFonts w:ascii="Times New Roman" w:hAnsi="Times New Roman" w:cs="Times New Roman"/>
                <w:i w:val="0"/>
                <w:color w:val="000000" w:themeColor="text1"/>
                <w:sz w:val="20"/>
                <w:szCs w:val="20"/>
              </w:rPr>
              <w:fldChar w:fldCharType="end"/>
            </w:r>
            <w:r w:rsidRPr="00DC1604">
              <w:rPr>
                <w:rFonts w:ascii="Times New Roman" w:hAnsi="Times New Roman" w:cs="Times New Roman"/>
                <w:b w:val="0"/>
                <w:i w:val="0"/>
                <w:color w:val="000000" w:themeColor="text1"/>
                <w:sz w:val="20"/>
                <w:szCs w:val="20"/>
              </w:rPr>
              <w:t>)</w:t>
            </w:r>
          </w:p>
        </w:tc>
      </w:tr>
    </w:tbl>
    <w:p w14:paraId="1FD869A0" w14:textId="77777777" w:rsidR="002D7212" w:rsidRPr="00DC1604" w:rsidRDefault="002D7212" w:rsidP="00324382">
      <w:pPr>
        <w:spacing w:before="120"/>
        <w:jc w:val="both"/>
        <w:rPr>
          <w:rFonts w:ascii="Times New Roman" w:eastAsiaTheme="minorEastAsia" w:hAnsi="Times New Roman" w:cs="Times New Roman"/>
          <w:color w:val="000000" w:themeColor="text1"/>
        </w:rPr>
      </w:pPr>
      <w:r w:rsidRPr="00DC1604">
        <w:rPr>
          <w:rFonts w:ascii="Times New Roman" w:eastAsiaTheme="minorEastAsia" w:hAnsi="Times New Roman" w:cs="Times New Roman"/>
          <w:color w:val="000000" w:themeColor="text1"/>
        </w:rPr>
        <w:t xml:space="preserve">If </w:t>
      </w:r>
      <w:r w:rsidRPr="005478F1">
        <w:rPr>
          <w:rFonts w:ascii="Times New Roman" w:eastAsiaTheme="minorEastAsia" w:hAnsi="Times New Roman" w:cs="Times New Roman"/>
          <w:i/>
          <w:iCs/>
          <w:color w:val="000000" w:themeColor="text1"/>
        </w:rPr>
        <w:t>FPI(A)</w:t>
      </w:r>
      <w:r w:rsidRPr="00DC1604">
        <w:rPr>
          <w:rFonts w:ascii="Times New Roman" w:eastAsiaTheme="minorEastAsia" w:hAnsi="Times New Roman" w:cs="Times New Roman"/>
          <w:color w:val="000000" w:themeColor="text1"/>
        </w:rPr>
        <w:t xml:space="preserve"> and </w:t>
      </w:r>
      <w:r w:rsidRPr="005478F1">
        <w:rPr>
          <w:rFonts w:ascii="Times New Roman" w:eastAsiaTheme="minorEastAsia" w:hAnsi="Times New Roman" w:cs="Times New Roman"/>
          <w:i/>
          <w:iCs/>
          <w:color w:val="000000" w:themeColor="text1"/>
        </w:rPr>
        <w:t>FPI(D)</w:t>
      </w:r>
      <w:r w:rsidRPr="00DC1604">
        <w:rPr>
          <w:rFonts w:ascii="Times New Roman" w:eastAsiaTheme="minorEastAsia" w:hAnsi="Times New Roman" w:cs="Times New Roman"/>
          <w:color w:val="000000" w:themeColor="text1"/>
        </w:rPr>
        <w:t xml:space="preserve"> represent the total fire power index of the attacking and defending force respectively then force ratio is defined as:</w:t>
      </w:r>
    </w:p>
    <w:tbl>
      <w:tblPr>
        <w:tblStyle w:val="FinancialTable"/>
        <w:tblW w:w="4482"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
        <w:gridCol w:w="3738"/>
        <w:gridCol w:w="378"/>
      </w:tblGrid>
      <w:tr w:rsidR="00DC1604" w:rsidRPr="00DC1604" w14:paraId="309672BB" w14:textId="77777777" w:rsidTr="00741B61">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94" w:type="pct"/>
          </w:tcPr>
          <w:p w14:paraId="4C58EC73" w14:textId="77777777" w:rsidR="002D7212" w:rsidRPr="00DC1604" w:rsidRDefault="002D7212" w:rsidP="00F560E8">
            <w:pPr>
              <w:spacing w:before="0" w:after="0" w:line="240" w:lineRule="auto"/>
              <w:jc w:val="both"/>
              <w:rPr>
                <w:rFonts w:ascii="Times New Roman" w:hAnsi="Times New Roman" w:cs="Times New Roman"/>
                <w:color w:val="000000" w:themeColor="text1"/>
              </w:rPr>
            </w:pPr>
          </w:p>
        </w:tc>
        <w:tc>
          <w:tcPr>
            <w:tcW w:w="4373" w:type="pct"/>
          </w:tcPr>
          <w:p w14:paraId="0A73E301" w14:textId="56D31619" w:rsidR="002D7212" w:rsidRPr="001B0653" w:rsidRDefault="001B0653" w:rsidP="00F560E8">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rPr>
            </w:pPr>
            <m:oMath>
              <m:r>
                <m:rPr>
                  <m:sty m:val="bi"/>
                </m:rPr>
                <w:rPr>
                  <w:rFonts w:ascii="Cambria Math" w:eastAsiaTheme="minorEastAsia" w:hAnsi="Cambria Math" w:cs="Times New Roman"/>
                  <w:color w:val="000000" w:themeColor="text1"/>
                </w:rPr>
                <m:t>FR=</m:t>
              </m:r>
              <m:f>
                <m:fPr>
                  <m:ctrlPr>
                    <w:rPr>
                      <w:rFonts w:ascii="Cambria Math" w:eastAsiaTheme="minorEastAsia" w:hAnsi="Cambria Math" w:cs="Times New Roman"/>
                      <w:b w:val="0"/>
                      <w:bCs/>
                      <w:i/>
                      <w:color w:val="000000" w:themeColor="text1"/>
                    </w:rPr>
                  </m:ctrlPr>
                </m:fPr>
                <m:num>
                  <m:r>
                    <m:rPr>
                      <m:sty m:val="bi"/>
                    </m:rPr>
                    <w:rPr>
                      <w:rFonts w:ascii="Cambria Math" w:eastAsiaTheme="minorEastAsia" w:hAnsi="Cambria Math" w:cs="Times New Roman"/>
                      <w:color w:val="000000" w:themeColor="text1"/>
                    </w:rPr>
                    <m:t>FPI(A)</m:t>
                  </m:r>
                </m:num>
                <m:den>
                  <m:r>
                    <m:rPr>
                      <m:sty m:val="bi"/>
                    </m:rPr>
                    <w:rPr>
                      <w:rFonts w:ascii="Cambria Math" w:eastAsiaTheme="minorEastAsia" w:hAnsi="Cambria Math" w:cs="Times New Roman"/>
                      <w:color w:val="000000" w:themeColor="text1"/>
                    </w:rPr>
                    <m:t>FPI(D)</m:t>
                  </m:r>
                </m:den>
              </m:f>
            </m:oMath>
            <w:r w:rsidR="00324382" w:rsidRPr="001B0653">
              <w:rPr>
                <w:rFonts w:ascii="Times New Roman" w:eastAsiaTheme="minorEastAsia" w:hAnsi="Times New Roman" w:cs="Times New Roman"/>
                <w:b w:val="0"/>
                <w:bCs/>
                <w:color w:val="000000" w:themeColor="text1"/>
              </w:rPr>
              <w:t xml:space="preserve">      </w:t>
            </w:r>
          </w:p>
        </w:tc>
        <w:tc>
          <w:tcPr>
            <w:tcW w:w="433" w:type="pct"/>
            <w:vAlign w:val="bottom"/>
          </w:tcPr>
          <w:p w14:paraId="7737BE8F" w14:textId="28B4565F" w:rsidR="002D7212" w:rsidRPr="00DC1604" w:rsidRDefault="002D7212" w:rsidP="00324382">
            <w:pPr>
              <w:pStyle w:val="Caption"/>
              <w:spacing w:before="0" w:after="0"/>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i w:val="0"/>
                <w:color w:val="000000" w:themeColor="text1"/>
                <w:sz w:val="20"/>
                <w:szCs w:val="20"/>
              </w:rPr>
            </w:pPr>
            <w:r w:rsidRPr="00DC1604">
              <w:rPr>
                <w:rFonts w:ascii="Times New Roman" w:hAnsi="Times New Roman" w:cs="Times New Roman"/>
                <w:b w:val="0"/>
                <w:i w:val="0"/>
                <w:color w:val="000000" w:themeColor="text1"/>
                <w:sz w:val="20"/>
                <w:szCs w:val="20"/>
              </w:rPr>
              <w:t>(</w:t>
            </w:r>
            <w:r w:rsidRPr="00DC1604">
              <w:rPr>
                <w:rFonts w:ascii="Times New Roman" w:hAnsi="Times New Roman" w:cs="Times New Roman"/>
                <w:i w:val="0"/>
                <w:color w:val="000000" w:themeColor="text1"/>
                <w:sz w:val="20"/>
                <w:szCs w:val="20"/>
              </w:rPr>
              <w:fldChar w:fldCharType="begin"/>
            </w:r>
            <w:r w:rsidRPr="00DC1604">
              <w:rPr>
                <w:rFonts w:ascii="Times New Roman" w:hAnsi="Times New Roman" w:cs="Times New Roman"/>
                <w:b w:val="0"/>
                <w:i w:val="0"/>
                <w:color w:val="000000" w:themeColor="text1"/>
                <w:sz w:val="20"/>
                <w:szCs w:val="20"/>
              </w:rPr>
              <w:instrText xml:space="preserve"> SEQ Equation \* ARABIC </w:instrText>
            </w:r>
            <w:r w:rsidRPr="00DC1604">
              <w:rPr>
                <w:rFonts w:ascii="Times New Roman" w:hAnsi="Times New Roman" w:cs="Times New Roman"/>
                <w:i w:val="0"/>
                <w:color w:val="000000" w:themeColor="text1"/>
                <w:sz w:val="20"/>
                <w:szCs w:val="20"/>
              </w:rPr>
              <w:fldChar w:fldCharType="separate"/>
            </w:r>
            <w:r w:rsidR="005F6F39">
              <w:rPr>
                <w:rFonts w:ascii="Times New Roman" w:hAnsi="Times New Roman" w:cs="Times New Roman"/>
                <w:b w:val="0"/>
                <w:i w:val="0"/>
                <w:noProof/>
                <w:color w:val="000000" w:themeColor="text1"/>
                <w:sz w:val="20"/>
                <w:szCs w:val="20"/>
              </w:rPr>
              <w:t>2</w:t>
            </w:r>
            <w:r w:rsidRPr="00DC1604">
              <w:rPr>
                <w:rFonts w:ascii="Times New Roman" w:hAnsi="Times New Roman" w:cs="Times New Roman"/>
                <w:i w:val="0"/>
                <w:color w:val="000000" w:themeColor="text1"/>
                <w:sz w:val="20"/>
                <w:szCs w:val="20"/>
              </w:rPr>
              <w:fldChar w:fldCharType="end"/>
            </w:r>
            <w:r w:rsidRPr="00DC1604">
              <w:rPr>
                <w:rFonts w:ascii="Times New Roman" w:hAnsi="Times New Roman" w:cs="Times New Roman"/>
                <w:b w:val="0"/>
                <w:i w:val="0"/>
                <w:color w:val="000000" w:themeColor="text1"/>
                <w:sz w:val="20"/>
                <w:szCs w:val="20"/>
              </w:rPr>
              <w:t>)</w:t>
            </w:r>
          </w:p>
        </w:tc>
      </w:tr>
    </w:tbl>
    <w:p w14:paraId="4C95AE92" w14:textId="3DD270C1" w:rsidR="002D7212" w:rsidRPr="00DC1604" w:rsidRDefault="002D7212" w:rsidP="00324382">
      <w:pPr>
        <w:spacing w:before="120"/>
        <w:jc w:val="both"/>
        <w:rPr>
          <w:rFonts w:ascii="Times New Roman" w:eastAsiaTheme="minorEastAsia" w:hAnsi="Times New Roman" w:cs="Times New Roman"/>
          <w:color w:val="000000" w:themeColor="text1"/>
        </w:rPr>
      </w:pPr>
      <w:r w:rsidRPr="00DC1604">
        <w:rPr>
          <w:rFonts w:ascii="Times New Roman" w:eastAsiaTheme="minorEastAsia" w:hAnsi="Times New Roman" w:cs="Times New Roman"/>
          <w:color w:val="000000" w:themeColor="text1"/>
        </w:rPr>
        <w:t>For area weapons (artillery) the firepower score was defined as:</w:t>
      </w:r>
    </w:p>
    <w:tbl>
      <w:tblPr>
        <w:tblStyle w:val="FinancialTable"/>
        <w:tblW w:w="4978"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4"/>
        <w:gridCol w:w="465"/>
      </w:tblGrid>
      <w:tr w:rsidR="00DC1604" w:rsidRPr="00DC1604" w14:paraId="0475E812" w14:textId="77777777" w:rsidTr="00324382">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4516" w:type="pct"/>
          </w:tcPr>
          <w:p w14:paraId="4FDD29E3" w14:textId="107E6D70" w:rsidR="00324382" w:rsidRPr="00DC1604" w:rsidRDefault="00324382" w:rsidP="00324382">
            <w:pPr>
              <w:spacing w:before="0" w:after="0" w:line="240" w:lineRule="auto"/>
              <w:jc w:val="right"/>
              <w:rPr>
                <w:rFonts w:ascii="Times New Roman" w:hAnsi="Times New Roman" w:cs="Times New Roman"/>
                <w:b w:val="0"/>
                <w:color w:val="000000" w:themeColor="text1"/>
              </w:rPr>
            </w:pPr>
            <w:r w:rsidRPr="005478F1">
              <w:rPr>
                <w:rFonts w:ascii="Times New Roman" w:hAnsi="Times New Roman" w:cs="Times New Roman"/>
                <w:b w:val="0"/>
                <w:i/>
                <w:iCs/>
                <w:color w:val="000000" w:themeColor="text1"/>
              </w:rPr>
              <w:t>Si</w:t>
            </w:r>
            <w:r w:rsidRPr="00DC1604">
              <w:rPr>
                <w:rFonts w:ascii="Times New Roman" w:hAnsi="Times New Roman" w:cs="Times New Roman"/>
                <w:b w:val="0"/>
                <w:color w:val="000000" w:themeColor="text1"/>
              </w:rPr>
              <w:t xml:space="preserve"> = (daily ammunition expenditure) * (lethal area per </w:t>
            </w:r>
            <w:proofErr w:type="gramStart"/>
            <w:r w:rsidR="005478F1" w:rsidRPr="00DC1604">
              <w:rPr>
                <w:rFonts w:ascii="Times New Roman" w:hAnsi="Times New Roman" w:cs="Times New Roman"/>
                <w:b w:val="0"/>
                <w:color w:val="000000" w:themeColor="text1"/>
              </w:rPr>
              <w:t>round)</w:t>
            </w:r>
            <w:r w:rsidR="005478F1" w:rsidRPr="00DC1604">
              <w:rPr>
                <w:rFonts w:ascii="Times New Roman" w:eastAsiaTheme="minorEastAsia" w:hAnsi="Times New Roman" w:cs="Times New Roman"/>
                <w:b w:val="0"/>
                <w:color w:val="000000" w:themeColor="text1"/>
              </w:rPr>
              <w:t xml:space="preserve">  </w:t>
            </w:r>
            <w:r w:rsidRPr="00DC1604">
              <w:rPr>
                <w:rFonts w:ascii="Times New Roman" w:eastAsiaTheme="minorEastAsia" w:hAnsi="Times New Roman" w:cs="Times New Roman"/>
                <w:b w:val="0"/>
                <w:color w:val="000000" w:themeColor="text1"/>
              </w:rPr>
              <w:t xml:space="preserve"> </w:t>
            </w:r>
            <w:proofErr w:type="gramEnd"/>
            <w:r w:rsidRPr="00DC1604">
              <w:rPr>
                <w:rFonts w:ascii="Times New Roman" w:eastAsiaTheme="minorEastAsia" w:hAnsi="Times New Roman" w:cs="Times New Roman"/>
                <w:b w:val="0"/>
                <w:color w:val="000000" w:themeColor="text1"/>
              </w:rPr>
              <w:t xml:space="preserve">                                    </w:t>
            </w:r>
          </w:p>
        </w:tc>
        <w:tc>
          <w:tcPr>
            <w:tcW w:w="484" w:type="pct"/>
            <w:vAlign w:val="center"/>
          </w:tcPr>
          <w:p w14:paraId="729CCD1E" w14:textId="2D7F59CD" w:rsidR="00324382" w:rsidRPr="00DC1604" w:rsidRDefault="00324382" w:rsidP="00D978B0">
            <w:pPr>
              <w:pStyle w:val="Caption"/>
              <w:spacing w:before="0" w:after="0"/>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i w:val="0"/>
                <w:color w:val="000000" w:themeColor="text1"/>
                <w:sz w:val="20"/>
                <w:szCs w:val="20"/>
              </w:rPr>
            </w:pPr>
            <w:r w:rsidRPr="00DC1604">
              <w:rPr>
                <w:rFonts w:ascii="Times New Roman" w:hAnsi="Times New Roman" w:cs="Times New Roman"/>
                <w:b w:val="0"/>
                <w:i w:val="0"/>
                <w:color w:val="000000" w:themeColor="text1"/>
                <w:sz w:val="20"/>
                <w:szCs w:val="20"/>
              </w:rPr>
              <w:t>(</w:t>
            </w:r>
            <w:r w:rsidRPr="00DC1604">
              <w:rPr>
                <w:rFonts w:ascii="Times New Roman" w:hAnsi="Times New Roman" w:cs="Times New Roman"/>
                <w:i w:val="0"/>
                <w:color w:val="000000" w:themeColor="text1"/>
                <w:sz w:val="20"/>
                <w:szCs w:val="20"/>
              </w:rPr>
              <w:fldChar w:fldCharType="begin"/>
            </w:r>
            <w:r w:rsidRPr="00DC1604">
              <w:rPr>
                <w:rFonts w:ascii="Times New Roman" w:hAnsi="Times New Roman" w:cs="Times New Roman"/>
                <w:b w:val="0"/>
                <w:i w:val="0"/>
                <w:color w:val="000000" w:themeColor="text1"/>
                <w:sz w:val="20"/>
                <w:szCs w:val="20"/>
              </w:rPr>
              <w:instrText xml:space="preserve"> SEQ Equation \* ARABIC </w:instrText>
            </w:r>
            <w:r w:rsidRPr="00DC1604">
              <w:rPr>
                <w:rFonts w:ascii="Times New Roman" w:hAnsi="Times New Roman" w:cs="Times New Roman"/>
                <w:i w:val="0"/>
                <w:color w:val="000000" w:themeColor="text1"/>
                <w:sz w:val="20"/>
                <w:szCs w:val="20"/>
              </w:rPr>
              <w:fldChar w:fldCharType="separate"/>
            </w:r>
            <w:r w:rsidR="005F6F39">
              <w:rPr>
                <w:rFonts w:ascii="Times New Roman" w:hAnsi="Times New Roman" w:cs="Times New Roman"/>
                <w:b w:val="0"/>
                <w:i w:val="0"/>
                <w:noProof/>
                <w:color w:val="000000" w:themeColor="text1"/>
                <w:sz w:val="20"/>
                <w:szCs w:val="20"/>
              </w:rPr>
              <w:t>3</w:t>
            </w:r>
            <w:r w:rsidRPr="00DC1604">
              <w:rPr>
                <w:rFonts w:ascii="Times New Roman" w:hAnsi="Times New Roman" w:cs="Times New Roman"/>
                <w:i w:val="0"/>
                <w:color w:val="000000" w:themeColor="text1"/>
                <w:sz w:val="20"/>
                <w:szCs w:val="20"/>
              </w:rPr>
              <w:fldChar w:fldCharType="end"/>
            </w:r>
            <w:r w:rsidRPr="00DC1604">
              <w:rPr>
                <w:rFonts w:ascii="Times New Roman" w:hAnsi="Times New Roman" w:cs="Times New Roman"/>
                <w:b w:val="0"/>
                <w:i w:val="0"/>
                <w:color w:val="000000" w:themeColor="text1"/>
                <w:sz w:val="20"/>
                <w:szCs w:val="20"/>
              </w:rPr>
              <w:t>)</w:t>
            </w:r>
          </w:p>
        </w:tc>
      </w:tr>
    </w:tbl>
    <w:p w14:paraId="3A54AADE" w14:textId="77777777" w:rsidR="002D7212" w:rsidRPr="00DC1604" w:rsidRDefault="002D7212" w:rsidP="00F560E8">
      <w:pPr>
        <w:pStyle w:val="BodyText"/>
        <w:spacing w:before="228" w:line="456" w:lineRule="auto"/>
        <w:ind w:left="993" w:right="60" w:hanging="993"/>
        <w:jc w:val="both"/>
        <w:rPr>
          <w:rFonts w:eastAsiaTheme="minorHAnsi"/>
          <w:color w:val="000000" w:themeColor="text1"/>
          <w:sz w:val="20"/>
          <w:szCs w:val="20"/>
          <w:lang w:eastAsia="ja-JP" w:bidi="ar-SA"/>
        </w:rPr>
      </w:pPr>
      <w:r w:rsidRPr="00DC1604">
        <w:rPr>
          <w:rFonts w:eastAsiaTheme="minorHAnsi"/>
          <w:color w:val="000000" w:themeColor="text1"/>
          <w:sz w:val="20"/>
          <w:szCs w:val="20"/>
          <w:lang w:eastAsia="ja-JP" w:bidi="ar-SA"/>
        </w:rPr>
        <w:t>For point fire weapons the score was similarly defined as:</w:t>
      </w:r>
    </w:p>
    <w:tbl>
      <w:tblPr>
        <w:tblStyle w:val="FinancialTable"/>
        <w:tblW w:w="4482"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
        <w:gridCol w:w="3738"/>
        <w:gridCol w:w="378"/>
      </w:tblGrid>
      <w:tr w:rsidR="00DC1604" w:rsidRPr="00DC1604" w14:paraId="5D96A69D" w14:textId="77777777" w:rsidTr="006E106B">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94" w:type="pct"/>
          </w:tcPr>
          <w:p w14:paraId="5D2BE68E" w14:textId="77777777" w:rsidR="002D7212" w:rsidRPr="00DC1604" w:rsidRDefault="002D7212" w:rsidP="00F560E8">
            <w:pPr>
              <w:jc w:val="both"/>
              <w:rPr>
                <w:rFonts w:ascii="Times New Roman" w:hAnsi="Times New Roman" w:cs="Times New Roman"/>
                <w:color w:val="000000" w:themeColor="text1"/>
              </w:rPr>
            </w:pPr>
          </w:p>
        </w:tc>
        <w:tc>
          <w:tcPr>
            <w:tcW w:w="4373" w:type="pct"/>
          </w:tcPr>
          <w:p w14:paraId="7838C29A" w14:textId="77777777" w:rsidR="002D7212" w:rsidRPr="00DC1604" w:rsidRDefault="002D7212" w:rsidP="00F560E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rPr>
            </w:pPr>
            <w:r w:rsidRPr="005478F1">
              <w:rPr>
                <w:rFonts w:ascii="Times New Roman" w:hAnsi="Times New Roman" w:cs="Times New Roman"/>
                <w:b w:val="0"/>
                <w:i/>
                <w:iCs/>
                <w:color w:val="000000" w:themeColor="text1"/>
              </w:rPr>
              <w:t>Si</w:t>
            </w:r>
            <w:r w:rsidRPr="00DC1604">
              <w:rPr>
                <w:rFonts w:ascii="Times New Roman" w:hAnsi="Times New Roman" w:cs="Times New Roman"/>
                <w:b w:val="0"/>
                <w:color w:val="000000" w:themeColor="text1"/>
              </w:rPr>
              <w:t xml:space="preserve"> = (daily ammunition expenditure) * (probability</w:t>
            </w:r>
            <w:r w:rsidRPr="00DC1604">
              <w:rPr>
                <w:rFonts w:ascii="Times New Roman" w:hAnsi="Times New Roman" w:cs="Times New Roman"/>
                <w:color w:val="000000" w:themeColor="text1"/>
              </w:rPr>
              <w:fldChar w:fldCharType="begin"/>
            </w:r>
            <w:r w:rsidRPr="00DC1604">
              <w:rPr>
                <w:rFonts w:ascii="Times New Roman" w:hAnsi="Times New Roman" w:cs="Times New Roman"/>
                <w:b w:val="0"/>
                <w:color w:val="000000" w:themeColor="text1"/>
              </w:rPr>
              <w:instrText xml:space="preserve"> XE "probability" </w:instrText>
            </w:r>
            <w:r w:rsidRPr="00DC1604">
              <w:rPr>
                <w:rFonts w:ascii="Times New Roman" w:hAnsi="Times New Roman" w:cs="Times New Roman"/>
                <w:color w:val="000000" w:themeColor="text1"/>
              </w:rPr>
              <w:fldChar w:fldCharType="end"/>
            </w:r>
            <w:r w:rsidRPr="00DC1604">
              <w:rPr>
                <w:rFonts w:ascii="Times New Roman" w:hAnsi="Times New Roman" w:cs="Times New Roman"/>
                <w:b w:val="0"/>
                <w:color w:val="000000" w:themeColor="text1"/>
              </w:rPr>
              <w:t xml:space="preserve"> of kill)</w:t>
            </w:r>
          </w:p>
        </w:tc>
        <w:tc>
          <w:tcPr>
            <w:tcW w:w="433" w:type="pct"/>
            <w:vAlign w:val="center"/>
          </w:tcPr>
          <w:p w14:paraId="348E992A" w14:textId="5741C9DB" w:rsidR="00324382" w:rsidRPr="00DC1604" w:rsidRDefault="002D7212" w:rsidP="006E106B">
            <w:pPr>
              <w:pStyle w:val="Caption"/>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color w:val="000000" w:themeColor="text1"/>
                <w:sz w:val="20"/>
                <w:szCs w:val="20"/>
              </w:rPr>
            </w:pPr>
            <w:r w:rsidRPr="00DC1604">
              <w:rPr>
                <w:rFonts w:ascii="Times New Roman" w:hAnsi="Times New Roman" w:cs="Times New Roman"/>
                <w:b w:val="0"/>
                <w:i w:val="0"/>
                <w:color w:val="000000" w:themeColor="text1"/>
                <w:sz w:val="20"/>
                <w:szCs w:val="20"/>
              </w:rPr>
              <w:t>(</w:t>
            </w:r>
            <w:r w:rsidRPr="00DC1604">
              <w:rPr>
                <w:rFonts w:ascii="Times New Roman" w:hAnsi="Times New Roman" w:cs="Times New Roman"/>
                <w:i w:val="0"/>
                <w:color w:val="000000" w:themeColor="text1"/>
                <w:sz w:val="20"/>
                <w:szCs w:val="20"/>
              </w:rPr>
              <w:fldChar w:fldCharType="begin"/>
            </w:r>
            <w:r w:rsidRPr="00DC1604">
              <w:rPr>
                <w:rFonts w:ascii="Times New Roman" w:hAnsi="Times New Roman" w:cs="Times New Roman"/>
                <w:b w:val="0"/>
                <w:i w:val="0"/>
                <w:color w:val="000000" w:themeColor="text1"/>
                <w:sz w:val="20"/>
                <w:szCs w:val="20"/>
              </w:rPr>
              <w:instrText xml:space="preserve"> SEQ Equation \* ARABIC </w:instrText>
            </w:r>
            <w:r w:rsidRPr="00DC1604">
              <w:rPr>
                <w:rFonts w:ascii="Times New Roman" w:hAnsi="Times New Roman" w:cs="Times New Roman"/>
                <w:i w:val="0"/>
                <w:color w:val="000000" w:themeColor="text1"/>
                <w:sz w:val="20"/>
                <w:szCs w:val="20"/>
              </w:rPr>
              <w:fldChar w:fldCharType="separate"/>
            </w:r>
            <w:r w:rsidR="005F6F39">
              <w:rPr>
                <w:rFonts w:ascii="Times New Roman" w:hAnsi="Times New Roman" w:cs="Times New Roman"/>
                <w:b w:val="0"/>
                <w:i w:val="0"/>
                <w:noProof/>
                <w:color w:val="000000" w:themeColor="text1"/>
                <w:sz w:val="20"/>
                <w:szCs w:val="20"/>
              </w:rPr>
              <w:t>4</w:t>
            </w:r>
            <w:r w:rsidRPr="00DC1604">
              <w:rPr>
                <w:rFonts w:ascii="Times New Roman" w:hAnsi="Times New Roman" w:cs="Times New Roman"/>
                <w:i w:val="0"/>
                <w:color w:val="000000" w:themeColor="text1"/>
                <w:sz w:val="20"/>
                <w:szCs w:val="20"/>
              </w:rPr>
              <w:fldChar w:fldCharType="end"/>
            </w:r>
            <w:r w:rsidRPr="00DC1604">
              <w:rPr>
                <w:rFonts w:ascii="Times New Roman" w:hAnsi="Times New Roman" w:cs="Times New Roman"/>
                <w:b w:val="0"/>
                <w:i w:val="0"/>
                <w:color w:val="000000" w:themeColor="text1"/>
                <w:sz w:val="20"/>
                <w:szCs w:val="20"/>
              </w:rPr>
              <w:t>)</w:t>
            </w:r>
          </w:p>
        </w:tc>
      </w:tr>
    </w:tbl>
    <w:p w14:paraId="209BF172" w14:textId="53DCD80C" w:rsidR="002D7212" w:rsidRPr="00374201" w:rsidRDefault="00D730E4" w:rsidP="00170E39">
      <w:pPr>
        <w:pStyle w:val="Heading1"/>
        <w:numPr>
          <w:ilvl w:val="0"/>
          <w:numId w:val="18"/>
        </w:numPr>
        <w:spacing w:before="0" w:line="240" w:lineRule="auto"/>
        <w:ind w:left="426" w:hanging="426"/>
        <w:rPr>
          <w:rFonts w:ascii="Times New Roman" w:hAnsi="Times New Roman" w:cs="Times New Roman"/>
          <w:b/>
          <w:bCs/>
          <w:color w:val="000000" w:themeColor="text1"/>
          <w:sz w:val="20"/>
          <w:szCs w:val="20"/>
        </w:rPr>
      </w:pPr>
      <w:bookmarkStart w:id="55" w:name="_Ref45895580"/>
      <w:bookmarkStart w:id="56" w:name="_Toc119921826"/>
      <w:r w:rsidRPr="00374201">
        <w:rPr>
          <w:rFonts w:ascii="Times New Roman" w:hAnsi="Times New Roman" w:cs="Times New Roman"/>
          <w:b/>
          <w:bCs/>
          <w:color w:val="000000" w:themeColor="text1"/>
          <w:sz w:val="20"/>
          <w:szCs w:val="20"/>
        </w:rPr>
        <w:lastRenderedPageBreak/>
        <w:t>Appendix II</w:t>
      </w:r>
      <w:r w:rsidR="002D7212" w:rsidRPr="00374201">
        <w:rPr>
          <w:rFonts w:ascii="Times New Roman" w:hAnsi="Times New Roman" w:cs="Times New Roman"/>
          <w:b/>
          <w:bCs/>
          <w:color w:val="000000" w:themeColor="text1"/>
          <w:sz w:val="20"/>
          <w:szCs w:val="20"/>
        </w:rPr>
        <w:t>: Lanchester’s Models</w:t>
      </w:r>
      <w:bookmarkEnd w:id="55"/>
      <w:bookmarkEnd w:id="56"/>
    </w:p>
    <w:p w14:paraId="198A701E" w14:textId="42DDEBCB" w:rsidR="002D7212" w:rsidRDefault="002D7212" w:rsidP="00126AE4">
      <w:pPr>
        <w:spacing w:before="240"/>
        <w:ind w:firstLine="284"/>
        <w:jc w:val="both"/>
        <w:rPr>
          <w:rFonts w:ascii="Times New Roman" w:hAnsi="Times New Roman" w:cs="Times New Roman"/>
          <w:color w:val="000000" w:themeColor="text1"/>
        </w:rPr>
      </w:pPr>
      <w:r w:rsidRPr="00DC1604">
        <w:rPr>
          <w:rFonts w:ascii="Times New Roman" w:hAnsi="Times New Roman" w:cs="Times New Roman"/>
          <w:color w:val="000000" w:themeColor="text1"/>
        </w:rPr>
        <w:t>Lanchester’s models</w:t>
      </w:r>
      <w:r w:rsidRPr="00DC1604">
        <w:rPr>
          <w:rFonts w:ascii="Times New Roman" w:hAnsi="Times New Roman" w:cs="Times New Roman"/>
          <w:color w:val="000000" w:themeColor="text1"/>
        </w:rPr>
        <w:fldChar w:fldCharType="begin"/>
      </w:r>
      <w:r w:rsidRPr="00DC1604">
        <w:rPr>
          <w:rFonts w:ascii="Times New Roman" w:hAnsi="Times New Roman" w:cs="Times New Roman"/>
          <w:color w:val="000000" w:themeColor="text1"/>
        </w:rPr>
        <w:instrText xml:space="preserve"> XE "models" </w:instrText>
      </w:r>
      <w:r w:rsidRPr="00DC1604">
        <w:rPr>
          <w:rFonts w:ascii="Times New Roman" w:hAnsi="Times New Roman" w:cs="Times New Roman"/>
          <w:color w:val="000000" w:themeColor="text1"/>
        </w:rPr>
        <w:fldChar w:fldCharType="end"/>
      </w:r>
      <w:r w:rsidRPr="00DC1604">
        <w:rPr>
          <w:rFonts w:ascii="Times New Roman" w:hAnsi="Times New Roman" w:cs="Times New Roman"/>
          <w:color w:val="000000" w:themeColor="text1"/>
        </w:rPr>
        <w:t xml:space="preserve"> are suitable for developing theater-level campaign model</w:t>
      </w:r>
      <w:r w:rsidRPr="00DC1604">
        <w:rPr>
          <w:rFonts w:ascii="Times New Roman" w:hAnsi="Times New Roman" w:cs="Times New Roman"/>
          <w:color w:val="000000" w:themeColor="text1"/>
        </w:rPr>
        <w:fldChar w:fldCharType="begin"/>
      </w:r>
      <w:r w:rsidRPr="00DC1604">
        <w:rPr>
          <w:rFonts w:ascii="Times New Roman" w:hAnsi="Times New Roman" w:cs="Times New Roman"/>
          <w:color w:val="000000" w:themeColor="text1"/>
        </w:rPr>
        <w:instrText xml:space="preserve"> XE "aggregated combat modeling" </w:instrText>
      </w:r>
      <w:r w:rsidRPr="00DC1604">
        <w:rPr>
          <w:rFonts w:ascii="Times New Roman" w:hAnsi="Times New Roman" w:cs="Times New Roman"/>
          <w:color w:val="000000" w:themeColor="text1"/>
        </w:rPr>
        <w:fldChar w:fldCharType="end"/>
      </w:r>
      <w:r w:rsidRPr="00DC1604">
        <w:rPr>
          <w:rFonts w:ascii="Times New Roman" w:hAnsi="Times New Roman" w:cs="Times New Roman"/>
          <w:color w:val="000000" w:themeColor="text1"/>
        </w:rPr>
        <w:t xml:space="preserve"> using High Resolution Simulation</w:t>
      </w:r>
      <w:r w:rsidRPr="00DC1604">
        <w:rPr>
          <w:rFonts w:ascii="Times New Roman" w:hAnsi="Times New Roman" w:cs="Times New Roman"/>
          <w:color w:val="000000" w:themeColor="text1"/>
        </w:rPr>
        <w:fldChar w:fldCharType="begin"/>
      </w:r>
      <w:r w:rsidRPr="00DC1604">
        <w:rPr>
          <w:rFonts w:ascii="Times New Roman" w:hAnsi="Times New Roman" w:cs="Times New Roman"/>
          <w:color w:val="000000" w:themeColor="text1"/>
        </w:rPr>
        <w:instrText xml:space="preserve"> XE "Simulation" </w:instrText>
      </w:r>
      <w:r w:rsidRPr="00DC1604">
        <w:rPr>
          <w:rFonts w:ascii="Times New Roman" w:hAnsi="Times New Roman" w:cs="Times New Roman"/>
          <w:color w:val="000000" w:themeColor="text1"/>
        </w:rPr>
        <w:fldChar w:fldCharType="end"/>
      </w:r>
      <w:r w:rsidRPr="00DC1604">
        <w:rPr>
          <w:rFonts w:ascii="Times New Roman" w:hAnsi="Times New Roman" w:cs="Times New Roman"/>
          <w:color w:val="000000" w:themeColor="text1"/>
        </w:rPr>
        <w:t xml:space="preserve"> data. </w:t>
      </w:r>
      <w:proofErr w:type="gramStart"/>
      <w:r w:rsidRPr="00DC1604">
        <w:rPr>
          <w:rFonts w:ascii="Times New Roman" w:hAnsi="Times New Roman" w:cs="Times New Roman"/>
          <w:color w:val="000000" w:themeColor="text1"/>
        </w:rPr>
        <w:t>In reality, actual</w:t>
      </w:r>
      <w:proofErr w:type="gramEnd"/>
      <w:r w:rsidRPr="00DC1604">
        <w:rPr>
          <w:rFonts w:ascii="Times New Roman" w:hAnsi="Times New Roman" w:cs="Times New Roman"/>
          <w:color w:val="000000" w:themeColor="text1"/>
        </w:rPr>
        <w:t xml:space="preserve"> historical combat data is not easily available and common practice is to develop High Resolution simulation</w:t>
      </w:r>
      <w:r w:rsidRPr="00DC1604">
        <w:rPr>
          <w:rFonts w:ascii="Times New Roman" w:hAnsi="Times New Roman" w:cs="Times New Roman"/>
          <w:color w:val="000000" w:themeColor="text1"/>
        </w:rPr>
        <w:fldChar w:fldCharType="begin"/>
      </w:r>
      <w:r w:rsidRPr="00DC1604">
        <w:rPr>
          <w:rFonts w:ascii="Times New Roman" w:hAnsi="Times New Roman" w:cs="Times New Roman"/>
          <w:color w:val="000000" w:themeColor="text1"/>
        </w:rPr>
        <w:instrText xml:space="preserve"> XE "</w:instrText>
      </w:r>
      <w:r w:rsidRPr="00DC1604">
        <w:rPr>
          <w:rFonts w:ascii="Times New Roman" w:hAnsi="Times New Roman" w:cs="Times New Roman"/>
          <w:noProof/>
          <w:snapToGrid w:val="0"/>
          <w:color w:val="000000" w:themeColor="text1"/>
        </w:rPr>
        <w:instrText>simulation</w:instrText>
      </w:r>
      <w:r w:rsidRPr="00DC1604">
        <w:rPr>
          <w:rFonts w:ascii="Times New Roman" w:hAnsi="Times New Roman" w:cs="Times New Roman"/>
          <w:color w:val="000000" w:themeColor="text1"/>
        </w:rPr>
        <w:instrText xml:space="preserve">" </w:instrText>
      </w:r>
      <w:r w:rsidRPr="00DC1604">
        <w:rPr>
          <w:rFonts w:ascii="Times New Roman" w:hAnsi="Times New Roman" w:cs="Times New Roman"/>
          <w:color w:val="000000" w:themeColor="text1"/>
        </w:rPr>
        <w:fldChar w:fldCharType="end"/>
      </w:r>
      <w:r w:rsidRPr="00DC1604">
        <w:rPr>
          <w:rFonts w:ascii="Times New Roman" w:hAnsi="Times New Roman" w:cs="Times New Roman"/>
          <w:color w:val="000000" w:themeColor="text1"/>
        </w:rPr>
        <w:t xml:space="preserve"> data with detailed design. Various literatures have demonstrated that estimating attrition rates</w:t>
      </w:r>
      <w:r w:rsidRPr="00DC1604">
        <w:rPr>
          <w:rFonts w:ascii="Times New Roman" w:hAnsi="Times New Roman" w:cs="Times New Roman"/>
          <w:color w:val="000000" w:themeColor="text1"/>
        </w:rPr>
        <w:fldChar w:fldCharType="begin"/>
      </w:r>
      <w:r w:rsidRPr="00DC1604">
        <w:rPr>
          <w:rFonts w:ascii="Times New Roman" w:hAnsi="Times New Roman" w:cs="Times New Roman"/>
          <w:color w:val="000000" w:themeColor="text1"/>
        </w:rPr>
        <w:instrText xml:space="preserve"> XE "attrition rates" </w:instrText>
      </w:r>
      <w:r w:rsidRPr="00DC1604">
        <w:rPr>
          <w:rFonts w:ascii="Times New Roman" w:hAnsi="Times New Roman" w:cs="Times New Roman"/>
          <w:color w:val="000000" w:themeColor="text1"/>
        </w:rPr>
        <w:fldChar w:fldCharType="end"/>
      </w:r>
      <w:r w:rsidRPr="00DC1604">
        <w:rPr>
          <w:rFonts w:ascii="Times New Roman" w:hAnsi="Times New Roman" w:cs="Times New Roman"/>
          <w:color w:val="000000" w:themeColor="text1"/>
        </w:rPr>
        <w:t xml:space="preserve"> from high-resolution simulation and using Lanchester’s model for linking the various </w:t>
      </w:r>
      <w:r w:rsidR="00741B61" w:rsidRPr="00DC1604">
        <w:rPr>
          <w:rFonts w:ascii="Times New Roman" w:hAnsi="Times New Roman" w:cs="Times New Roman"/>
          <w:color w:val="000000" w:themeColor="text1"/>
        </w:rPr>
        <w:t>resolutions</w:t>
      </w:r>
      <w:r w:rsidRPr="00DC1604">
        <w:rPr>
          <w:rFonts w:ascii="Times New Roman" w:hAnsi="Times New Roman" w:cs="Times New Roman"/>
          <w:color w:val="000000" w:themeColor="text1"/>
        </w:rPr>
        <w:t xml:space="preserve"> of different simulation </w:t>
      </w:r>
      <w:r w:rsidR="00741B61" w:rsidRPr="00DC1604">
        <w:rPr>
          <w:rFonts w:ascii="Times New Roman" w:hAnsi="Times New Roman" w:cs="Times New Roman"/>
          <w:color w:val="000000" w:themeColor="text1"/>
        </w:rPr>
        <w:t>models</w:t>
      </w:r>
      <w:r w:rsidRPr="00DC1604">
        <w:rPr>
          <w:rFonts w:ascii="Times New Roman" w:hAnsi="Times New Roman" w:cs="Times New Roman"/>
          <w:color w:val="000000" w:themeColor="text1"/>
        </w:rPr>
        <w:t>. Lanchester’s models are flexible for both homogeneous as well as heterogeneous</w:t>
      </w:r>
      <w:r w:rsidRPr="00DC1604">
        <w:rPr>
          <w:rFonts w:ascii="Times New Roman" w:hAnsi="Times New Roman" w:cs="Times New Roman"/>
          <w:color w:val="000000" w:themeColor="text1"/>
        </w:rPr>
        <w:fldChar w:fldCharType="begin"/>
      </w:r>
      <w:r w:rsidRPr="00DC1604">
        <w:rPr>
          <w:rFonts w:ascii="Times New Roman" w:hAnsi="Times New Roman" w:cs="Times New Roman"/>
          <w:color w:val="000000" w:themeColor="text1"/>
        </w:rPr>
        <w:instrText xml:space="preserve"> XE "heterogeneous" </w:instrText>
      </w:r>
      <w:r w:rsidRPr="00DC1604">
        <w:rPr>
          <w:rFonts w:ascii="Times New Roman" w:hAnsi="Times New Roman" w:cs="Times New Roman"/>
          <w:color w:val="000000" w:themeColor="text1"/>
        </w:rPr>
        <w:fldChar w:fldCharType="end"/>
      </w:r>
      <w:r w:rsidRPr="00DC1604">
        <w:rPr>
          <w:rFonts w:ascii="Times New Roman" w:hAnsi="Times New Roman" w:cs="Times New Roman"/>
          <w:color w:val="000000" w:themeColor="text1"/>
        </w:rPr>
        <w:t xml:space="preserve"> situations. Lanchester’s models are used for theoretically consistent force aggregation</w:t>
      </w:r>
      <w:r w:rsidRPr="00DC1604">
        <w:rPr>
          <w:rFonts w:ascii="Times New Roman" w:hAnsi="Times New Roman" w:cs="Times New Roman"/>
          <w:color w:val="000000" w:themeColor="text1"/>
        </w:rPr>
        <w:fldChar w:fldCharType="begin"/>
      </w:r>
      <w:r w:rsidRPr="00DC1604">
        <w:rPr>
          <w:rFonts w:ascii="Times New Roman" w:hAnsi="Times New Roman" w:cs="Times New Roman"/>
          <w:color w:val="000000" w:themeColor="text1"/>
        </w:rPr>
        <w:instrText xml:space="preserve"> XE "aggregation" </w:instrText>
      </w:r>
      <w:r w:rsidRPr="00DC1604">
        <w:rPr>
          <w:rFonts w:ascii="Times New Roman" w:hAnsi="Times New Roman" w:cs="Times New Roman"/>
          <w:color w:val="000000" w:themeColor="text1"/>
        </w:rPr>
        <w:fldChar w:fldCharType="end"/>
      </w:r>
      <w:r w:rsidRPr="00DC1604">
        <w:rPr>
          <w:rFonts w:ascii="Times New Roman" w:hAnsi="Times New Roman" w:cs="Times New Roman"/>
          <w:color w:val="000000" w:themeColor="text1"/>
        </w:rPr>
        <w:t xml:space="preserve"> and disaggregation. </w:t>
      </w:r>
      <w:proofErr w:type="spellStart"/>
      <w:r w:rsidRPr="00DC1604">
        <w:rPr>
          <w:rFonts w:ascii="Times New Roman" w:hAnsi="Times New Roman" w:cs="Times New Roman"/>
          <w:color w:val="000000" w:themeColor="text1"/>
        </w:rPr>
        <w:t>Defence</w:t>
      </w:r>
      <w:proofErr w:type="spellEnd"/>
      <w:r w:rsidRPr="00DC1604">
        <w:rPr>
          <w:rFonts w:ascii="Times New Roman" w:hAnsi="Times New Roman" w:cs="Times New Roman"/>
          <w:color w:val="000000" w:themeColor="text1"/>
        </w:rPr>
        <w:t xml:space="preserve"> planners and decision makers use Lanchester’s models to predict likely outcomes of combat process</w:t>
      </w:r>
      <w:r w:rsidR="00741B61" w:rsidRPr="00DC1604">
        <w:rPr>
          <w:rFonts w:ascii="Times New Roman" w:hAnsi="Times New Roman" w:cs="Times New Roman"/>
          <w:color w:val="000000" w:themeColor="text1"/>
        </w:rPr>
        <w:t>es</w:t>
      </w:r>
      <w:r w:rsidRPr="00DC1604">
        <w:rPr>
          <w:rFonts w:ascii="Times New Roman" w:hAnsi="Times New Roman" w:cs="Times New Roman"/>
          <w:color w:val="000000" w:themeColor="text1"/>
        </w:rPr>
        <w:t xml:space="preserve">. </w:t>
      </w:r>
    </w:p>
    <w:p w14:paraId="56AB91A1" w14:textId="093ED1FA" w:rsidR="005478F1" w:rsidRPr="00DC1604" w:rsidRDefault="005478F1" w:rsidP="00126AE4">
      <w:pPr>
        <w:spacing w:before="240"/>
        <w:ind w:firstLine="284"/>
        <w:jc w:val="both"/>
        <w:rPr>
          <w:rFonts w:ascii="Times New Roman" w:hAnsi="Times New Roman" w:cs="Times New Roman"/>
          <w:color w:val="000000" w:themeColor="text1"/>
        </w:rPr>
      </w:pPr>
      <w:r w:rsidRPr="00DC1604">
        <w:rPr>
          <w:rFonts w:ascii="Times New Roman" w:hAnsi="Times New Roman" w:cs="Times New Roman"/>
          <w:color w:val="000000" w:themeColor="text1"/>
          <w:lang w:val="en-GB"/>
        </w:rPr>
        <w:t>For the case of two homogeneous forces, the following Lanchester’s-type equations are generally used in the high-resolution simulation</w:t>
      </w:r>
      <w:r w:rsidRPr="00DC1604">
        <w:rPr>
          <w:rFonts w:ascii="Times New Roman" w:hAnsi="Times New Roman" w:cs="Times New Roman"/>
          <w:i/>
          <w:color w:val="000000" w:themeColor="text1"/>
          <w:lang w:val="en-GB"/>
        </w:rPr>
        <w:fldChar w:fldCharType="begin"/>
      </w:r>
      <w:r w:rsidRPr="00DC1604">
        <w:rPr>
          <w:rFonts w:ascii="Times New Roman" w:hAnsi="Times New Roman" w:cs="Times New Roman"/>
          <w:color w:val="000000" w:themeColor="text1"/>
        </w:rPr>
        <w:instrText xml:space="preserve"> XE "</w:instrText>
      </w:r>
      <w:r w:rsidRPr="00DC1604">
        <w:rPr>
          <w:rFonts w:ascii="Times New Roman" w:hAnsi="Times New Roman" w:cs="Times New Roman"/>
          <w:noProof/>
          <w:snapToGrid w:val="0"/>
          <w:color w:val="000000" w:themeColor="text1"/>
        </w:rPr>
        <w:instrText>simulation</w:instrText>
      </w:r>
      <w:r w:rsidRPr="00DC1604">
        <w:rPr>
          <w:rFonts w:ascii="Times New Roman" w:hAnsi="Times New Roman" w:cs="Times New Roman"/>
          <w:color w:val="000000" w:themeColor="text1"/>
        </w:rPr>
        <w:instrText xml:space="preserve">" </w:instrText>
      </w:r>
      <w:r w:rsidRPr="00DC1604">
        <w:rPr>
          <w:rFonts w:ascii="Times New Roman" w:hAnsi="Times New Roman" w:cs="Times New Roman"/>
          <w:i/>
          <w:color w:val="000000" w:themeColor="text1"/>
          <w:lang w:val="en-GB"/>
        </w:rPr>
        <w:fldChar w:fldCharType="end"/>
      </w:r>
      <w:r w:rsidRPr="00DC1604">
        <w:rPr>
          <w:rFonts w:ascii="Times New Roman" w:hAnsi="Times New Roman" w:cs="Times New Roman"/>
          <w:color w:val="000000" w:themeColor="text1"/>
          <w:lang w:val="en-GB"/>
        </w:rPr>
        <w:t xml:space="preserve"> as given in </w:t>
      </w:r>
      <w:hyperlink w:anchor="eq46" w:history="1">
        <w:r w:rsidRPr="00740E05">
          <w:rPr>
            <w:rStyle w:val="equationstyleChar"/>
            <w:rFonts w:ascii="Times New Roman" w:hAnsi="Times New Roman" w:cs="Times New Roman"/>
            <w:color w:val="000000" w:themeColor="text1"/>
            <w:sz w:val="20"/>
            <w:szCs w:val="20"/>
            <w:u w:val="none"/>
          </w:rPr>
          <w:t>following</w:t>
        </w:r>
      </w:hyperlink>
      <w:r w:rsidRPr="00740E05">
        <w:rPr>
          <w:rStyle w:val="equationstyleChar"/>
          <w:rFonts w:ascii="Times New Roman" w:hAnsi="Times New Roman" w:cs="Times New Roman"/>
          <w:color w:val="000000" w:themeColor="text1"/>
          <w:sz w:val="20"/>
          <w:szCs w:val="20"/>
          <w:u w:val="none"/>
        </w:rPr>
        <w:t xml:space="preserve"> equation</w:t>
      </w:r>
      <w:r w:rsidRPr="00DC1604">
        <w:rPr>
          <w:rFonts w:ascii="Times New Roman" w:hAnsi="Times New Roman" w:cs="Times New Roman"/>
          <w:color w:val="000000" w:themeColor="text1"/>
        </w:rPr>
        <w:t xml:space="preserve">. </w:t>
      </w:r>
      <w:r w:rsidRPr="00DC1604">
        <w:rPr>
          <w:rFonts w:ascii="Times New Roman" w:hAnsi="Times New Roman" w:cs="Times New Roman"/>
          <w:color w:val="000000" w:themeColor="text1"/>
          <w:lang w:val="en-GB"/>
        </w:rPr>
        <w:t xml:space="preserve"> </w:t>
      </w:r>
    </w:p>
    <w:p w14:paraId="6EFBF03C" w14:textId="77777777" w:rsidR="002D7212" w:rsidRPr="00DC1604" w:rsidRDefault="002D7212" w:rsidP="002D7212">
      <w:pPr>
        <w:pStyle w:val="Paragraph"/>
        <w:keepNext/>
        <w:jc w:val="left"/>
        <w:rPr>
          <w:color w:val="000000" w:themeColor="text1"/>
        </w:rPr>
      </w:pPr>
      <w:r w:rsidRPr="00DC1604">
        <w:rPr>
          <w:noProof/>
          <w:color w:val="000000" w:themeColor="text1"/>
          <w:lang w:val="en-IN" w:eastAsia="en-IN" w:bidi="hi-IN"/>
        </w:rPr>
        <w:lastRenderedPageBreak/>
        <w:drawing>
          <wp:inline distT="0" distB="0" distL="0" distR="0" wp14:anchorId="2AE73B5C" wp14:editId="1FEE0BED">
            <wp:extent cx="2994334" cy="168567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10287"/>
                    <a:stretch/>
                  </pic:blipFill>
                  <pic:spPr bwMode="auto">
                    <a:xfrm>
                      <a:off x="0" y="0"/>
                      <a:ext cx="3063237" cy="1724465"/>
                    </a:xfrm>
                    <a:prstGeom prst="rect">
                      <a:avLst/>
                    </a:prstGeom>
                    <a:noFill/>
                    <a:ln>
                      <a:noFill/>
                    </a:ln>
                    <a:extLst>
                      <a:ext uri="{53640926-AAD7-44D8-BBD7-CCE9431645EC}">
                        <a14:shadowObscured xmlns:a14="http://schemas.microsoft.com/office/drawing/2010/main"/>
                      </a:ext>
                    </a:extLst>
                  </pic:spPr>
                </pic:pic>
              </a:graphicData>
            </a:graphic>
          </wp:inline>
        </w:drawing>
      </w:r>
    </w:p>
    <w:p w14:paraId="523C169F" w14:textId="3F1C896D" w:rsidR="002D7212" w:rsidRPr="00D978B0" w:rsidRDefault="002D7212" w:rsidP="002D7212">
      <w:pPr>
        <w:pStyle w:val="Caption"/>
        <w:jc w:val="center"/>
        <w:rPr>
          <w:rFonts w:ascii="Times New Roman" w:hAnsi="Times New Roman" w:cs="Times New Roman"/>
          <w:i w:val="0"/>
          <w:color w:val="000000" w:themeColor="text1"/>
        </w:rPr>
      </w:pPr>
      <w:bookmarkStart w:id="57" w:name="_Ref45202332"/>
      <w:bookmarkStart w:id="58" w:name="_Toc44323268"/>
      <w:bookmarkStart w:id="59" w:name="_Toc119670443"/>
      <w:r w:rsidRPr="00D978B0">
        <w:rPr>
          <w:rFonts w:ascii="Times New Roman" w:hAnsi="Times New Roman" w:cs="Times New Roman"/>
          <w:i w:val="0"/>
          <w:color w:val="000000" w:themeColor="text1"/>
        </w:rPr>
        <w:t xml:space="preserve">Figure </w:t>
      </w:r>
      <w:r w:rsidRPr="00D978B0">
        <w:rPr>
          <w:rFonts w:ascii="Times New Roman" w:hAnsi="Times New Roman" w:cs="Times New Roman"/>
          <w:i w:val="0"/>
          <w:color w:val="000000" w:themeColor="text1"/>
        </w:rPr>
        <w:fldChar w:fldCharType="begin"/>
      </w:r>
      <w:r w:rsidRPr="00D978B0">
        <w:rPr>
          <w:rFonts w:ascii="Times New Roman" w:hAnsi="Times New Roman" w:cs="Times New Roman"/>
          <w:i w:val="0"/>
          <w:color w:val="000000" w:themeColor="text1"/>
        </w:rPr>
        <w:instrText xml:space="preserve"> SEQ Figure \* ARABIC </w:instrText>
      </w:r>
      <w:r w:rsidRPr="00D978B0">
        <w:rPr>
          <w:rFonts w:ascii="Times New Roman" w:hAnsi="Times New Roman" w:cs="Times New Roman"/>
          <w:i w:val="0"/>
          <w:color w:val="000000" w:themeColor="text1"/>
        </w:rPr>
        <w:fldChar w:fldCharType="separate"/>
      </w:r>
      <w:r w:rsidR="005F6F39">
        <w:rPr>
          <w:rFonts w:ascii="Times New Roman" w:hAnsi="Times New Roman" w:cs="Times New Roman"/>
          <w:i w:val="0"/>
          <w:noProof/>
          <w:color w:val="000000" w:themeColor="text1"/>
        </w:rPr>
        <w:t>20</w:t>
      </w:r>
      <w:r w:rsidRPr="00D978B0">
        <w:rPr>
          <w:rFonts w:ascii="Times New Roman" w:hAnsi="Times New Roman" w:cs="Times New Roman"/>
          <w:i w:val="0"/>
          <w:color w:val="000000" w:themeColor="text1"/>
        </w:rPr>
        <w:fldChar w:fldCharType="end"/>
      </w:r>
      <w:bookmarkEnd w:id="57"/>
      <w:r w:rsidRPr="00D978B0">
        <w:rPr>
          <w:rFonts w:ascii="Times New Roman" w:hAnsi="Times New Roman" w:cs="Times New Roman"/>
          <w:i w:val="0"/>
          <w:color w:val="000000" w:themeColor="text1"/>
        </w:rPr>
        <w:t xml:space="preserve">. Hierarchy-of-modelling </w:t>
      </w:r>
      <w:r w:rsidR="005478F1">
        <w:rPr>
          <w:rFonts w:ascii="Times New Roman" w:hAnsi="Times New Roman" w:cs="Times New Roman"/>
          <w:i w:val="0"/>
          <w:color w:val="000000" w:themeColor="text1"/>
        </w:rPr>
        <w:t>c</w:t>
      </w:r>
      <w:r w:rsidRPr="00D978B0">
        <w:rPr>
          <w:rFonts w:ascii="Times New Roman" w:hAnsi="Times New Roman" w:cs="Times New Roman"/>
          <w:i w:val="0"/>
          <w:color w:val="000000" w:themeColor="text1"/>
        </w:rPr>
        <w:t>oncept</w:t>
      </w:r>
      <w:bookmarkEnd w:id="58"/>
      <w:bookmarkEnd w:id="59"/>
    </w:p>
    <w:p w14:paraId="663CB018" w14:textId="77777777" w:rsidR="002D7212" w:rsidRPr="00DC1604" w:rsidRDefault="002D7212" w:rsidP="002D7212">
      <w:pPr>
        <w:pStyle w:val="BodyText3"/>
        <w:keepNext/>
        <w:spacing w:after="100"/>
        <w:jc w:val="center"/>
        <w:rPr>
          <w:rFonts w:ascii="Times New Roman" w:hAnsi="Times New Roman" w:cs="Times New Roman"/>
          <w:color w:val="000000" w:themeColor="text1"/>
          <w:sz w:val="20"/>
          <w:szCs w:val="20"/>
        </w:rPr>
      </w:pPr>
      <w:r w:rsidRPr="00DC1604">
        <w:rPr>
          <w:rFonts w:ascii="Times New Roman" w:hAnsi="Times New Roman" w:cs="Times New Roman"/>
          <w:noProof/>
          <w:color w:val="000000" w:themeColor="text1"/>
          <w:sz w:val="20"/>
          <w:szCs w:val="20"/>
          <w:lang w:val="en-IN" w:eastAsia="en-IN" w:bidi="hi-IN"/>
        </w:rPr>
        <w:drawing>
          <wp:inline distT="0" distB="0" distL="0" distR="0" wp14:anchorId="4F13140D" wp14:editId="3F9D12EC">
            <wp:extent cx="2375643" cy="1221638"/>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05026" cy="1236748"/>
                    </a:xfrm>
                    <a:prstGeom prst="rect">
                      <a:avLst/>
                    </a:prstGeom>
                    <a:noFill/>
                    <a:ln>
                      <a:noFill/>
                    </a:ln>
                  </pic:spPr>
                </pic:pic>
              </a:graphicData>
            </a:graphic>
          </wp:inline>
        </w:drawing>
      </w:r>
    </w:p>
    <w:p w14:paraId="413C7CDC" w14:textId="3BAF704B" w:rsidR="002D7212" w:rsidRPr="00D978B0" w:rsidRDefault="002D7212" w:rsidP="00F560E8">
      <w:pPr>
        <w:pStyle w:val="Caption"/>
        <w:ind w:left="567" w:hanging="567"/>
        <w:jc w:val="both"/>
        <w:rPr>
          <w:rFonts w:ascii="Times New Roman" w:hAnsi="Times New Roman" w:cs="Times New Roman"/>
          <w:i w:val="0"/>
          <w:color w:val="000000" w:themeColor="text1"/>
          <w:sz w:val="20"/>
          <w:szCs w:val="20"/>
        </w:rPr>
      </w:pPr>
      <w:bookmarkStart w:id="60" w:name="_Toc44323269"/>
      <w:bookmarkStart w:id="61" w:name="_Toc119670444"/>
      <w:r w:rsidRPr="00D978B0">
        <w:rPr>
          <w:rFonts w:ascii="Times New Roman" w:hAnsi="Times New Roman" w:cs="Times New Roman"/>
          <w:i w:val="0"/>
          <w:color w:val="000000" w:themeColor="text1"/>
        </w:rPr>
        <w:t xml:space="preserve">Figure </w:t>
      </w:r>
      <w:r w:rsidRPr="00D978B0">
        <w:rPr>
          <w:rFonts w:ascii="Times New Roman" w:hAnsi="Times New Roman" w:cs="Times New Roman"/>
          <w:i w:val="0"/>
          <w:color w:val="000000" w:themeColor="text1"/>
        </w:rPr>
        <w:fldChar w:fldCharType="begin"/>
      </w:r>
      <w:r w:rsidRPr="00D978B0">
        <w:rPr>
          <w:rFonts w:ascii="Times New Roman" w:hAnsi="Times New Roman" w:cs="Times New Roman"/>
          <w:i w:val="0"/>
          <w:color w:val="000000" w:themeColor="text1"/>
        </w:rPr>
        <w:instrText xml:space="preserve"> SEQ Figure \* ARABIC </w:instrText>
      </w:r>
      <w:r w:rsidRPr="00D978B0">
        <w:rPr>
          <w:rFonts w:ascii="Times New Roman" w:hAnsi="Times New Roman" w:cs="Times New Roman"/>
          <w:i w:val="0"/>
          <w:color w:val="000000" w:themeColor="text1"/>
        </w:rPr>
        <w:fldChar w:fldCharType="separate"/>
      </w:r>
      <w:r w:rsidR="005F6F39">
        <w:rPr>
          <w:rFonts w:ascii="Times New Roman" w:hAnsi="Times New Roman" w:cs="Times New Roman"/>
          <w:i w:val="0"/>
          <w:noProof/>
          <w:color w:val="000000" w:themeColor="text1"/>
        </w:rPr>
        <w:t>21</w:t>
      </w:r>
      <w:r w:rsidRPr="00D978B0">
        <w:rPr>
          <w:rFonts w:ascii="Times New Roman" w:hAnsi="Times New Roman" w:cs="Times New Roman"/>
          <w:i w:val="0"/>
          <w:color w:val="000000" w:themeColor="text1"/>
        </w:rPr>
        <w:fldChar w:fldCharType="end"/>
      </w:r>
      <w:r w:rsidRPr="00D978B0">
        <w:rPr>
          <w:rFonts w:ascii="Times New Roman" w:hAnsi="Times New Roman" w:cs="Times New Roman"/>
          <w:i w:val="0"/>
          <w:color w:val="000000" w:themeColor="text1"/>
        </w:rPr>
        <w:t>.</w:t>
      </w:r>
      <w:r w:rsidR="00741B61" w:rsidRPr="00D978B0">
        <w:rPr>
          <w:rFonts w:ascii="Times New Roman" w:hAnsi="Times New Roman" w:cs="Times New Roman"/>
          <w:i w:val="0"/>
          <w:color w:val="000000" w:themeColor="text1"/>
        </w:rPr>
        <w:t xml:space="preserve"> </w:t>
      </w:r>
      <w:r w:rsidRPr="00D978B0">
        <w:rPr>
          <w:rFonts w:ascii="Times New Roman" w:hAnsi="Times New Roman" w:cs="Times New Roman"/>
          <w:i w:val="0"/>
          <w:color w:val="000000" w:themeColor="text1"/>
        </w:rPr>
        <w:t>Schematic diagram of combat interactions for stochastic battle corresponding to the deterministic</w:t>
      </w:r>
      <w:r w:rsidRPr="00D978B0">
        <w:rPr>
          <w:rFonts w:ascii="Times New Roman" w:hAnsi="Times New Roman" w:cs="Times New Roman"/>
          <w:i w:val="0"/>
          <w:color w:val="000000" w:themeColor="text1"/>
        </w:rPr>
        <w:fldChar w:fldCharType="begin"/>
      </w:r>
      <w:r w:rsidRPr="00D978B0">
        <w:rPr>
          <w:rFonts w:ascii="Times New Roman" w:hAnsi="Times New Roman" w:cs="Times New Roman"/>
          <w:color w:val="000000" w:themeColor="text1"/>
        </w:rPr>
        <w:instrText xml:space="preserve"> XE "deterministic" </w:instrText>
      </w:r>
      <w:r w:rsidRPr="00D978B0">
        <w:rPr>
          <w:rFonts w:ascii="Times New Roman" w:hAnsi="Times New Roman" w:cs="Times New Roman"/>
          <w:i w:val="0"/>
          <w:color w:val="000000" w:themeColor="text1"/>
        </w:rPr>
        <w:fldChar w:fldCharType="end"/>
      </w:r>
      <w:r w:rsidRPr="00D978B0">
        <w:rPr>
          <w:rFonts w:ascii="Times New Roman" w:hAnsi="Times New Roman" w:cs="Times New Roman"/>
          <w:i w:val="0"/>
          <w:color w:val="000000" w:themeColor="text1"/>
        </w:rPr>
        <w:t xml:space="preserve"> Lanchester’s type </w:t>
      </w:r>
      <w:r w:rsidRPr="00D978B0">
        <w:rPr>
          <w:rFonts w:ascii="Times New Roman" w:hAnsi="Times New Roman" w:cs="Times New Roman"/>
          <w:i w:val="0"/>
          <w:color w:val="000000" w:themeColor="text1"/>
          <w:sz w:val="20"/>
          <w:szCs w:val="20"/>
        </w:rPr>
        <w:t>equations.</w:t>
      </w:r>
      <w:bookmarkEnd w:id="60"/>
      <w:bookmarkEnd w:id="61"/>
    </w:p>
    <w:p w14:paraId="488ECC3A" w14:textId="5B31A6BD" w:rsidR="002D7212" w:rsidRPr="00DC1604" w:rsidRDefault="002D7212" w:rsidP="002D7212">
      <w:pPr>
        <w:pStyle w:val="Caption"/>
        <w:jc w:val="both"/>
        <w:rPr>
          <w:rFonts w:ascii="Times New Roman" w:hAnsi="Times New Roman" w:cs="Times New Roman"/>
          <w:i w:val="0"/>
          <w:color w:val="000000" w:themeColor="text1"/>
          <w:sz w:val="20"/>
          <w:szCs w:val="20"/>
          <w:lang w:val="en-GB"/>
        </w:rPr>
      </w:pPr>
    </w:p>
    <w:tbl>
      <w:tblPr>
        <w:tblStyle w:val="FinancialTable"/>
        <w:tblW w:w="4482"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
        <w:gridCol w:w="3738"/>
        <w:gridCol w:w="378"/>
      </w:tblGrid>
      <w:tr w:rsidR="00DC1604" w:rsidRPr="00DC1604" w14:paraId="2B0BF38E" w14:textId="77777777" w:rsidTr="00AD74A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 w:type="pct"/>
          </w:tcPr>
          <w:p w14:paraId="293DB1C7" w14:textId="77777777" w:rsidR="002D7212" w:rsidRPr="00DC1604" w:rsidRDefault="002D7212" w:rsidP="00F560E8">
            <w:pPr>
              <w:spacing w:before="0" w:line="240" w:lineRule="auto"/>
              <w:jc w:val="center"/>
              <w:rPr>
                <w:rFonts w:ascii="Times New Roman" w:hAnsi="Times New Roman" w:cs="Times New Roman"/>
                <w:color w:val="000000" w:themeColor="text1"/>
              </w:rPr>
            </w:pPr>
          </w:p>
        </w:tc>
        <w:tc>
          <w:tcPr>
            <w:tcW w:w="4373" w:type="pct"/>
          </w:tcPr>
          <w:p w14:paraId="3ED9D791" w14:textId="49400926" w:rsidR="002D7212" w:rsidRPr="001B0653" w:rsidRDefault="005F6F39" w:rsidP="00F560E8">
            <w:pPr>
              <w:spacing w:before="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rPr>
            </w:pPr>
            <m:oMathPara>
              <m:oMath>
                <m:d>
                  <m:dPr>
                    <m:begChr m:val="{"/>
                    <m:endChr m:val=""/>
                    <m:ctrlPr>
                      <w:rPr>
                        <w:rFonts w:ascii="Cambria Math" w:hAnsi="Times New Roman" w:cs="Times New Roman"/>
                        <w:b w:val="0"/>
                        <w:bCs/>
                        <w:i/>
                        <w:color w:val="000000" w:themeColor="text1"/>
                        <w:lang w:val="en-GB"/>
                      </w:rPr>
                    </m:ctrlPr>
                  </m:dPr>
                  <m:e>
                    <m:m>
                      <m:mPr>
                        <m:mcs>
                          <m:mc>
                            <m:mcPr>
                              <m:count m:val="1"/>
                              <m:mcJc m:val="center"/>
                            </m:mcPr>
                          </m:mc>
                        </m:mcs>
                        <m:ctrlPr>
                          <w:rPr>
                            <w:rFonts w:ascii="Cambria Math" w:hAnsi="Times New Roman" w:cs="Times New Roman"/>
                            <w:b w:val="0"/>
                            <w:bCs/>
                            <w:i/>
                            <w:color w:val="000000" w:themeColor="text1"/>
                            <w:lang w:val="en-GB"/>
                          </w:rPr>
                        </m:ctrlPr>
                      </m:mPr>
                      <m:mr>
                        <m:e>
                          <m:f>
                            <m:fPr>
                              <m:ctrlPr>
                                <w:rPr>
                                  <w:rFonts w:ascii="Cambria Math" w:hAnsi="Times New Roman" w:cs="Times New Roman"/>
                                  <w:b w:val="0"/>
                                  <w:bCs/>
                                  <w:i/>
                                  <w:color w:val="000000" w:themeColor="text1"/>
                                  <w:lang w:val="en-GB"/>
                                </w:rPr>
                              </m:ctrlPr>
                            </m:fPr>
                            <m:num>
                              <m:r>
                                <m:rPr>
                                  <m:sty m:val="bi"/>
                                </m:rPr>
                                <w:rPr>
                                  <w:rFonts w:ascii="Cambria Math" w:hAnsi="Times New Roman" w:cs="Times New Roman"/>
                                  <w:color w:val="000000" w:themeColor="text1"/>
                                  <w:lang w:val="en-GB"/>
                                </w:rPr>
                                <m:t>dx</m:t>
                              </m:r>
                            </m:num>
                            <m:den>
                              <m:r>
                                <m:rPr>
                                  <m:sty m:val="bi"/>
                                </m:rPr>
                                <w:rPr>
                                  <w:rFonts w:ascii="Cambria Math" w:hAnsi="Times New Roman" w:cs="Times New Roman"/>
                                  <w:color w:val="000000" w:themeColor="text1"/>
                                  <w:lang w:val="en-GB"/>
                                </w:rPr>
                                <m:t>dt</m:t>
                              </m:r>
                            </m:den>
                          </m:f>
                          <m:r>
                            <m:rPr>
                              <m:sty m:val="bi"/>
                            </m:rPr>
                            <w:rPr>
                              <w:rFonts w:ascii="Cambria Math" w:hAnsi="Times New Roman" w:cs="Times New Roman"/>
                              <w:color w:val="000000" w:themeColor="text1"/>
                              <w:lang w:val="en-GB"/>
                            </w:rPr>
                            <m:t>=</m:t>
                          </m:r>
                          <m:r>
                            <m:rPr>
                              <m:sty m:val="bi"/>
                            </m:rPr>
                            <w:rPr>
                              <w:rFonts w:ascii="Cambria Math" w:hAnsi="Times New Roman" w:cs="Times New Roman"/>
                              <w:color w:val="000000" w:themeColor="text1"/>
                              <w:lang w:val="en-GB"/>
                            </w:rPr>
                            <m:t>-</m:t>
                          </m:r>
                          <m:r>
                            <m:rPr>
                              <m:sty m:val="bi"/>
                            </m:rPr>
                            <w:rPr>
                              <w:rFonts w:ascii="Cambria Math" w:hAnsi="Times New Roman" w:cs="Times New Roman"/>
                              <w:color w:val="000000" w:themeColor="text1"/>
                              <w:lang w:val="en-GB"/>
                            </w:rPr>
                            <m:t xml:space="preserve">A(x,y)    with x (0) = </m:t>
                          </m:r>
                          <m:sSub>
                            <m:sSubPr>
                              <m:ctrlPr>
                                <w:rPr>
                                  <w:rFonts w:ascii="Cambria Math" w:hAnsi="Times New Roman" w:cs="Times New Roman"/>
                                  <w:b w:val="0"/>
                                  <w:bCs/>
                                  <w:i/>
                                  <w:color w:val="000000" w:themeColor="text1"/>
                                  <w:lang w:val="en-GB"/>
                                </w:rPr>
                              </m:ctrlPr>
                            </m:sSubPr>
                            <m:e>
                              <m:r>
                                <m:rPr>
                                  <m:sty m:val="bi"/>
                                </m:rPr>
                                <w:rPr>
                                  <w:rFonts w:ascii="Cambria Math" w:hAnsi="Times New Roman" w:cs="Times New Roman"/>
                                  <w:color w:val="000000" w:themeColor="text1"/>
                                  <w:lang w:val="en-GB"/>
                                </w:rPr>
                                <m:t>x</m:t>
                              </m:r>
                            </m:e>
                            <m:sub>
                              <m:r>
                                <m:rPr>
                                  <m:sty m:val="bi"/>
                                </m:rPr>
                                <w:rPr>
                                  <w:rFonts w:ascii="Cambria Math" w:hAnsi="Times New Roman" w:cs="Times New Roman"/>
                                  <w:color w:val="000000" w:themeColor="text1"/>
                                  <w:lang w:val="en-GB"/>
                                </w:rPr>
                                <m:t>0</m:t>
                              </m:r>
                            </m:sub>
                          </m:sSub>
                        </m:e>
                      </m:mr>
                      <m:mr>
                        <m:e>
                          <m:f>
                            <m:fPr>
                              <m:ctrlPr>
                                <w:rPr>
                                  <w:rFonts w:ascii="Cambria Math" w:hAnsi="Times New Roman" w:cs="Times New Roman"/>
                                  <w:b w:val="0"/>
                                  <w:bCs/>
                                  <w:i/>
                                  <w:color w:val="000000" w:themeColor="text1"/>
                                  <w:lang w:val="en-GB"/>
                                </w:rPr>
                              </m:ctrlPr>
                            </m:fPr>
                            <m:num>
                              <m:r>
                                <m:rPr>
                                  <m:sty m:val="bi"/>
                                </m:rPr>
                                <w:rPr>
                                  <w:rFonts w:ascii="Cambria Math" w:hAnsi="Times New Roman" w:cs="Times New Roman"/>
                                  <w:color w:val="000000" w:themeColor="text1"/>
                                  <w:lang w:val="en-GB"/>
                                </w:rPr>
                                <m:t>dy</m:t>
                              </m:r>
                            </m:num>
                            <m:den>
                              <m:r>
                                <m:rPr>
                                  <m:sty m:val="bi"/>
                                </m:rPr>
                                <w:rPr>
                                  <w:rFonts w:ascii="Cambria Math" w:hAnsi="Times New Roman" w:cs="Times New Roman"/>
                                  <w:color w:val="000000" w:themeColor="text1"/>
                                  <w:lang w:val="en-GB"/>
                                </w:rPr>
                                <m:t>dt</m:t>
                              </m:r>
                            </m:den>
                          </m:f>
                          <m:r>
                            <m:rPr>
                              <m:sty m:val="bi"/>
                            </m:rPr>
                            <w:rPr>
                              <w:rFonts w:ascii="Cambria Math" w:hAnsi="Times New Roman" w:cs="Times New Roman"/>
                              <w:color w:val="000000" w:themeColor="text1"/>
                              <w:lang w:val="en-GB"/>
                            </w:rPr>
                            <m:t>=</m:t>
                          </m:r>
                          <m:r>
                            <m:rPr>
                              <m:sty m:val="bi"/>
                            </m:rPr>
                            <w:rPr>
                              <w:rFonts w:ascii="Cambria Math" w:hAnsi="Times New Roman" w:cs="Times New Roman"/>
                              <w:color w:val="000000" w:themeColor="text1"/>
                              <w:lang w:val="en-GB"/>
                            </w:rPr>
                            <m:t>-</m:t>
                          </m:r>
                          <m:r>
                            <m:rPr>
                              <m:sty m:val="bi"/>
                            </m:rPr>
                            <w:rPr>
                              <w:rFonts w:ascii="Cambria Math" w:hAnsi="Times New Roman" w:cs="Times New Roman"/>
                              <w:color w:val="000000" w:themeColor="text1"/>
                              <w:lang w:val="en-GB"/>
                            </w:rPr>
                            <m:t xml:space="preserve">B(x,y)    with y (0) = </m:t>
                          </m:r>
                          <m:sSub>
                            <m:sSubPr>
                              <m:ctrlPr>
                                <w:rPr>
                                  <w:rFonts w:ascii="Cambria Math" w:hAnsi="Times New Roman" w:cs="Times New Roman"/>
                                  <w:b w:val="0"/>
                                  <w:bCs/>
                                  <w:i/>
                                  <w:color w:val="000000" w:themeColor="text1"/>
                                  <w:lang w:val="en-GB"/>
                                </w:rPr>
                              </m:ctrlPr>
                            </m:sSubPr>
                            <m:e>
                              <m:r>
                                <m:rPr>
                                  <m:sty m:val="bi"/>
                                </m:rPr>
                                <w:rPr>
                                  <w:rFonts w:ascii="Cambria Math" w:hAnsi="Times New Roman" w:cs="Times New Roman"/>
                                  <w:color w:val="000000" w:themeColor="text1"/>
                                  <w:lang w:val="en-GB"/>
                                </w:rPr>
                                <m:t>y</m:t>
                              </m:r>
                            </m:e>
                            <m:sub>
                              <m:r>
                                <m:rPr>
                                  <m:sty m:val="bi"/>
                                </m:rPr>
                                <w:rPr>
                                  <w:rFonts w:ascii="Cambria Math" w:hAnsi="Times New Roman" w:cs="Times New Roman"/>
                                  <w:color w:val="000000" w:themeColor="text1"/>
                                  <w:lang w:val="en-GB"/>
                                </w:rPr>
                                <m:t>0</m:t>
                              </m:r>
                            </m:sub>
                          </m:sSub>
                          <m:ctrlPr>
                            <w:rPr>
                              <w:rFonts w:ascii="Cambria Math" w:hAnsi="Cambria Math" w:cs="Times New Roman"/>
                              <w:b w:val="0"/>
                              <w:bCs/>
                              <w:i/>
                              <w:color w:val="000000" w:themeColor="text1"/>
                              <w:lang w:val="en-GB"/>
                            </w:rPr>
                          </m:ctrlPr>
                        </m:e>
                      </m:mr>
                    </m:m>
                    <m:ctrlPr>
                      <w:rPr>
                        <w:rFonts w:ascii="Cambria Math" w:hAnsi="Cambria Math" w:cs="Times New Roman"/>
                        <w:b w:val="0"/>
                        <w:bCs/>
                        <w:i/>
                        <w:color w:val="000000" w:themeColor="text1"/>
                        <w:lang w:val="en-GB"/>
                      </w:rPr>
                    </m:ctrlPr>
                  </m:e>
                </m:d>
              </m:oMath>
            </m:oMathPara>
          </w:p>
        </w:tc>
        <w:tc>
          <w:tcPr>
            <w:tcW w:w="433" w:type="pct"/>
            <w:vAlign w:val="center"/>
          </w:tcPr>
          <w:p w14:paraId="462F98F6" w14:textId="3E082F15" w:rsidR="002D7212" w:rsidRPr="00DC1604" w:rsidRDefault="002D7212" w:rsidP="00AD74A5">
            <w:pPr>
              <w:pStyle w:val="Caption"/>
              <w:spacing w:befor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i w:val="0"/>
                <w:color w:val="000000" w:themeColor="text1"/>
                <w:sz w:val="20"/>
                <w:szCs w:val="20"/>
              </w:rPr>
            </w:pPr>
            <w:bookmarkStart w:id="62" w:name="_Ref45202036"/>
            <w:r w:rsidRPr="00DC1604">
              <w:rPr>
                <w:rFonts w:ascii="Times New Roman" w:hAnsi="Times New Roman" w:cs="Times New Roman"/>
                <w:b w:val="0"/>
                <w:i w:val="0"/>
                <w:color w:val="000000" w:themeColor="text1"/>
                <w:sz w:val="20"/>
                <w:szCs w:val="20"/>
              </w:rPr>
              <w:t>(</w:t>
            </w:r>
            <w:r w:rsidR="00D978B0" w:rsidRPr="00DC1604">
              <w:rPr>
                <w:rFonts w:ascii="Times New Roman" w:hAnsi="Times New Roman" w:cs="Times New Roman"/>
                <w:i w:val="0"/>
                <w:color w:val="000000" w:themeColor="text1"/>
                <w:sz w:val="20"/>
                <w:szCs w:val="20"/>
              </w:rPr>
              <w:fldChar w:fldCharType="begin"/>
            </w:r>
            <w:r w:rsidR="00D978B0" w:rsidRPr="00DC1604">
              <w:rPr>
                <w:rFonts w:ascii="Times New Roman" w:hAnsi="Times New Roman" w:cs="Times New Roman"/>
                <w:b w:val="0"/>
                <w:i w:val="0"/>
                <w:color w:val="000000" w:themeColor="text1"/>
                <w:sz w:val="20"/>
                <w:szCs w:val="20"/>
              </w:rPr>
              <w:instrText xml:space="preserve"> SEQ Equation \* ARABIC </w:instrText>
            </w:r>
            <w:r w:rsidR="00D978B0" w:rsidRPr="00DC1604">
              <w:rPr>
                <w:rFonts w:ascii="Times New Roman" w:hAnsi="Times New Roman" w:cs="Times New Roman"/>
                <w:i w:val="0"/>
                <w:color w:val="000000" w:themeColor="text1"/>
                <w:sz w:val="20"/>
                <w:szCs w:val="20"/>
              </w:rPr>
              <w:fldChar w:fldCharType="separate"/>
            </w:r>
            <w:r w:rsidR="005F6F39">
              <w:rPr>
                <w:rFonts w:ascii="Times New Roman" w:hAnsi="Times New Roman" w:cs="Times New Roman"/>
                <w:b w:val="0"/>
                <w:i w:val="0"/>
                <w:noProof/>
                <w:color w:val="000000" w:themeColor="text1"/>
                <w:sz w:val="20"/>
                <w:szCs w:val="20"/>
              </w:rPr>
              <w:t>5</w:t>
            </w:r>
            <w:r w:rsidR="00D978B0" w:rsidRPr="00DC1604">
              <w:rPr>
                <w:rFonts w:ascii="Times New Roman" w:hAnsi="Times New Roman" w:cs="Times New Roman"/>
                <w:i w:val="0"/>
                <w:color w:val="000000" w:themeColor="text1"/>
                <w:sz w:val="20"/>
                <w:szCs w:val="20"/>
              </w:rPr>
              <w:fldChar w:fldCharType="end"/>
            </w:r>
            <w:r w:rsidRPr="00DC1604">
              <w:rPr>
                <w:rFonts w:ascii="Times New Roman" w:hAnsi="Times New Roman" w:cs="Times New Roman"/>
                <w:b w:val="0"/>
                <w:i w:val="0"/>
                <w:color w:val="000000" w:themeColor="text1"/>
                <w:sz w:val="20"/>
                <w:szCs w:val="20"/>
              </w:rPr>
              <w:t>)</w:t>
            </w:r>
            <w:bookmarkEnd w:id="62"/>
          </w:p>
        </w:tc>
      </w:tr>
    </w:tbl>
    <w:p w14:paraId="6F4C7C25" w14:textId="431A9217" w:rsidR="002D7212" w:rsidRPr="00DC1604" w:rsidRDefault="002D7212" w:rsidP="002D7212">
      <w:pPr>
        <w:pStyle w:val="BodyText3"/>
        <w:spacing w:after="100"/>
        <w:jc w:val="both"/>
        <w:rPr>
          <w:rFonts w:ascii="Times New Roman" w:hAnsi="Times New Roman" w:cs="Times New Roman"/>
          <w:color w:val="000000" w:themeColor="text1"/>
          <w:sz w:val="20"/>
          <w:szCs w:val="20"/>
          <w:lang w:val="en-GB"/>
        </w:rPr>
      </w:pPr>
      <w:r w:rsidRPr="00DC1604">
        <w:rPr>
          <w:rFonts w:ascii="Times New Roman" w:hAnsi="Times New Roman" w:cs="Times New Roman"/>
          <w:color w:val="000000" w:themeColor="text1"/>
          <w:sz w:val="20"/>
          <w:szCs w:val="20"/>
          <w:lang w:val="en-GB"/>
        </w:rPr>
        <w:t xml:space="preserve">where </w:t>
      </w:r>
      <w:r w:rsidRPr="00DC1604">
        <w:rPr>
          <w:rFonts w:ascii="Times New Roman" w:hAnsi="Times New Roman" w:cs="Times New Roman"/>
          <w:i/>
          <w:color w:val="000000" w:themeColor="text1"/>
          <w:sz w:val="20"/>
          <w:szCs w:val="20"/>
          <w:lang w:val="en-GB"/>
        </w:rPr>
        <w:t>x</w:t>
      </w:r>
      <w:r w:rsidRPr="00DC1604">
        <w:rPr>
          <w:rFonts w:ascii="Times New Roman" w:hAnsi="Times New Roman" w:cs="Times New Roman"/>
          <w:color w:val="000000" w:themeColor="text1"/>
          <w:sz w:val="20"/>
          <w:szCs w:val="20"/>
          <w:lang w:val="en-GB"/>
        </w:rPr>
        <w:t>(</w:t>
      </w:r>
      <w:r w:rsidRPr="00DC1604">
        <w:rPr>
          <w:rFonts w:ascii="Times New Roman" w:hAnsi="Times New Roman" w:cs="Times New Roman"/>
          <w:i/>
          <w:color w:val="000000" w:themeColor="text1"/>
          <w:sz w:val="20"/>
          <w:szCs w:val="20"/>
          <w:lang w:val="en-GB"/>
        </w:rPr>
        <w:t>t</w:t>
      </w:r>
      <w:r w:rsidRPr="00DC1604">
        <w:rPr>
          <w:rFonts w:ascii="Times New Roman" w:hAnsi="Times New Roman" w:cs="Times New Roman"/>
          <w:color w:val="000000" w:themeColor="text1"/>
          <w:sz w:val="20"/>
          <w:szCs w:val="20"/>
          <w:lang w:val="en-GB"/>
        </w:rPr>
        <w:t xml:space="preserve">) and </w:t>
      </w:r>
      <w:r w:rsidRPr="00DC1604">
        <w:rPr>
          <w:rFonts w:ascii="Times New Roman" w:hAnsi="Times New Roman" w:cs="Times New Roman"/>
          <w:i/>
          <w:color w:val="000000" w:themeColor="text1"/>
          <w:sz w:val="20"/>
          <w:szCs w:val="20"/>
          <w:lang w:val="en-GB"/>
        </w:rPr>
        <w:t>y</w:t>
      </w:r>
      <w:r w:rsidRPr="00DC1604">
        <w:rPr>
          <w:rFonts w:ascii="Times New Roman" w:hAnsi="Times New Roman" w:cs="Times New Roman"/>
          <w:color w:val="000000" w:themeColor="text1"/>
          <w:sz w:val="20"/>
          <w:szCs w:val="20"/>
          <w:lang w:val="en-GB"/>
        </w:rPr>
        <w:t>(</w:t>
      </w:r>
      <w:r w:rsidRPr="00DC1604">
        <w:rPr>
          <w:rFonts w:ascii="Times New Roman" w:hAnsi="Times New Roman" w:cs="Times New Roman"/>
          <w:i/>
          <w:color w:val="000000" w:themeColor="text1"/>
          <w:sz w:val="20"/>
          <w:szCs w:val="20"/>
          <w:lang w:val="en-GB"/>
        </w:rPr>
        <w:t>t</w:t>
      </w:r>
      <w:r w:rsidRPr="00DC1604">
        <w:rPr>
          <w:rFonts w:ascii="Times New Roman" w:hAnsi="Times New Roman" w:cs="Times New Roman"/>
          <w:color w:val="000000" w:themeColor="text1"/>
          <w:sz w:val="20"/>
          <w:szCs w:val="20"/>
          <w:lang w:val="en-GB"/>
        </w:rPr>
        <w:t xml:space="preserve">) denote, respectively, the </w:t>
      </w:r>
      <w:r w:rsidRPr="00DC1604">
        <w:rPr>
          <w:rFonts w:ascii="Times New Roman" w:hAnsi="Times New Roman" w:cs="Times New Roman"/>
          <w:i/>
          <w:color w:val="000000" w:themeColor="text1"/>
          <w:sz w:val="20"/>
          <w:szCs w:val="20"/>
          <w:lang w:val="en-GB"/>
        </w:rPr>
        <w:t>X</w:t>
      </w:r>
      <w:r w:rsidRPr="00DC1604">
        <w:rPr>
          <w:rFonts w:ascii="Times New Roman" w:hAnsi="Times New Roman" w:cs="Times New Roman"/>
          <w:color w:val="000000" w:themeColor="text1"/>
          <w:sz w:val="20"/>
          <w:szCs w:val="20"/>
          <w:lang w:val="en-GB"/>
        </w:rPr>
        <w:t xml:space="preserve"> and </w:t>
      </w:r>
      <w:r w:rsidRPr="00DC1604">
        <w:rPr>
          <w:rFonts w:ascii="Times New Roman" w:hAnsi="Times New Roman" w:cs="Times New Roman"/>
          <w:i/>
          <w:color w:val="000000" w:themeColor="text1"/>
          <w:sz w:val="20"/>
          <w:szCs w:val="20"/>
          <w:lang w:val="en-GB"/>
        </w:rPr>
        <w:t>Y</w:t>
      </w:r>
      <w:r w:rsidRPr="00DC1604">
        <w:rPr>
          <w:rFonts w:ascii="Times New Roman" w:hAnsi="Times New Roman" w:cs="Times New Roman"/>
          <w:color w:val="000000" w:themeColor="text1"/>
          <w:sz w:val="20"/>
          <w:szCs w:val="20"/>
          <w:lang w:val="en-GB"/>
        </w:rPr>
        <w:t xml:space="preserve"> force levels at time </w:t>
      </w:r>
      <w:r w:rsidRPr="005478F1">
        <w:rPr>
          <w:rFonts w:ascii="Times New Roman" w:hAnsi="Times New Roman" w:cs="Times New Roman"/>
          <w:i/>
          <w:iCs/>
          <w:color w:val="000000" w:themeColor="text1"/>
          <w:sz w:val="20"/>
          <w:szCs w:val="20"/>
          <w:lang w:val="en-GB"/>
        </w:rPr>
        <w:t>t</w:t>
      </w:r>
      <w:r w:rsidRPr="00DC1604">
        <w:rPr>
          <w:rFonts w:ascii="Times New Roman" w:hAnsi="Times New Roman" w:cs="Times New Roman"/>
          <w:color w:val="000000" w:themeColor="text1"/>
          <w:sz w:val="20"/>
          <w:szCs w:val="20"/>
          <w:lang w:val="en-GB"/>
        </w:rPr>
        <w:t xml:space="preserve">. Let us assume that there is no replacement or withdrawals and </w:t>
      </w:r>
      <w:r w:rsidRPr="00DC1604">
        <w:rPr>
          <w:rFonts w:ascii="Times New Roman" w:hAnsi="Times New Roman" w:cs="Times New Roman"/>
          <w:i/>
          <w:color w:val="000000" w:themeColor="text1"/>
          <w:sz w:val="20"/>
          <w:szCs w:val="20"/>
          <w:lang w:val="en-GB"/>
        </w:rPr>
        <w:t>A</w:t>
      </w:r>
      <w:r w:rsidRPr="00DC1604">
        <w:rPr>
          <w:rFonts w:ascii="Times New Roman" w:hAnsi="Times New Roman" w:cs="Times New Roman"/>
          <w:color w:val="000000" w:themeColor="text1"/>
          <w:sz w:val="20"/>
          <w:szCs w:val="20"/>
          <w:lang w:val="en-GB"/>
        </w:rPr>
        <w:t xml:space="preserve"> and </w:t>
      </w:r>
      <w:r w:rsidRPr="00DC1604">
        <w:rPr>
          <w:rFonts w:ascii="Times New Roman" w:hAnsi="Times New Roman" w:cs="Times New Roman"/>
          <w:i/>
          <w:color w:val="000000" w:themeColor="text1"/>
          <w:sz w:val="20"/>
          <w:szCs w:val="20"/>
          <w:lang w:val="en-GB"/>
        </w:rPr>
        <w:t>B</w:t>
      </w:r>
      <w:r w:rsidRPr="00DC1604">
        <w:rPr>
          <w:rFonts w:ascii="Times New Roman" w:hAnsi="Times New Roman" w:cs="Times New Roman"/>
          <w:color w:val="000000" w:themeColor="text1"/>
          <w:sz w:val="20"/>
          <w:szCs w:val="20"/>
          <w:lang w:val="en-GB"/>
        </w:rPr>
        <w:t xml:space="preserve"> are the attrition rates</w:t>
      </w:r>
      <w:r w:rsidRPr="00DC1604">
        <w:rPr>
          <w:rFonts w:ascii="Times New Roman" w:hAnsi="Times New Roman" w:cs="Times New Roman"/>
          <w:color w:val="000000" w:themeColor="text1"/>
          <w:sz w:val="20"/>
          <w:szCs w:val="20"/>
          <w:lang w:val="en-GB"/>
        </w:rPr>
        <w:fldChar w:fldCharType="begin"/>
      </w:r>
      <w:r w:rsidRPr="00DC1604">
        <w:rPr>
          <w:rFonts w:ascii="Times New Roman" w:hAnsi="Times New Roman" w:cs="Times New Roman"/>
          <w:color w:val="000000" w:themeColor="text1"/>
          <w:sz w:val="20"/>
          <w:szCs w:val="20"/>
        </w:rPr>
        <w:instrText xml:space="preserve"> XE "attrition rates" </w:instrText>
      </w:r>
      <w:r w:rsidRPr="00DC1604">
        <w:rPr>
          <w:rFonts w:ascii="Times New Roman" w:hAnsi="Times New Roman" w:cs="Times New Roman"/>
          <w:color w:val="000000" w:themeColor="text1"/>
          <w:sz w:val="20"/>
          <w:szCs w:val="20"/>
          <w:lang w:val="en-GB"/>
        </w:rPr>
        <w:fldChar w:fldCharType="end"/>
      </w:r>
      <w:r w:rsidRPr="00DC1604">
        <w:rPr>
          <w:rFonts w:ascii="Times New Roman" w:hAnsi="Times New Roman" w:cs="Times New Roman"/>
          <w:color w:val="000000" w:themeColor="text1"/>
          <w:sz w:val="20"/>
          <w:szCs w:val="20"/>
          <w:lang w:val="en-GB"/>
        </w:rPr>
        <w:t xml:space="preserve"> of the </w:t>
      </w:r>
      <w:r w:rsidRPr="00DC1604">
        <w:rPr>
          <w:rFonts w:ascii="Times New Roman" w:hAnsi="Times New Roman" w:cs="Times New Roman"/>
          <w:i/>
          <w:color w:val="000000" w:themeColor="text1"/>
          <w:sz w:val="20"/>
          <w:szCs w:val="20"/>
          <w:lang w:val="en-GB"/>
        </w:rPr>
        <w:t>X</w:t>
      </w:r>
      <w:r w:rsidRPr="00DC1604">
        <w:rPr>
          <w:rFonts w:ascii="Times New Roman" w:hAnsi="Times New Roman" w:cs="Times New Roman"/>
          <w:color w:val="000000" w:themeColor="text1"/>
          <w:sz w:val="20"/>
          <w:szCs w:val="20"/>
          <w:lang w:val="en-GB"/>
        </w:rPr>
        <w:t xml:space="preserve"> and </w:t>
      </w:r>
      <w:r w:rsidRPr="00DC1604">
        <w:rPr>
          <w:rFonts w:ascii="Times New Roman" w:hAnsi="Times New Roman" w:cs="Times New Roman"/>
          <w:i/>
          <w:color w:val="000000" w:themeColor="text1"/>
          <w:sz w:val="20"/>
          <w:szCs w:val="20"/>
          <w:lang w:val="en-GB"/>
        </w:rPr>
        <w:t>Y</w:t>
      </w:r>
      <w:r w:rsidRPr="00DC1604">
        <w:rPr>
          <w:rFonts w:ascii="Times New Roman" w:hAnsi="Times New Roman" w:cs="Times New Roman"/>
          <w:color w:val="000000" w:themeColor="text1"/>
          <w:sz w:val="20"/>
          <w:szCs w:val="20"/>
          <w:lang w:val="en-GB"/>
        </w:rPr>
        <w:t xml:space="preserve"> forces, respectively. If we want to statistically estimate the attrition rates in the model (</w:t>
      </w:r>
      <w:r w:rsidR="00D978B0">
        <w:rPr>
          <w:rFonts w:ascii="Times New Roman" w:hAnsi="Times New Roman" w:cs="Times New Roman"/>
          <w:color w:val="000000" w:themeColor="text1"/>
          <w:sz w:val="20"/>
          <w:szCs w:val="20"/>
          <w:lang w:val="en-GB"/>
        </w:rPr>
        <w:t>following equation</w:t>
      </w:r>
      <w:r w:rsidRPr="00DC1604">
        <w:rPr>
          <w:rFonts w:ascii="Times New Roman" w:hAnsi="Times New Roman" w:cs="Times New Roman"/>
          <w:color w:val="000000" w:themeColor="text1"/>
          <w:sz w:val="20"/>
          <w:szCs w:val="20"/>
          <w:lang w:val="en-GB"/>
        </w:rPr>
        <w:t>) from simulation</w:t>
      </w:r>
      <w:r w:rsidRPr="00DC1604">
        <w:rPr>
          <w:rFonts w:ascii="Times New Roman" w:hAnsi="Times New Roman" w:cs="Times New Roman"/>
          <w:color w:val="000000" w:themeColor="text1"/>
          <w:sz w:val="20"/>
          <w:szCs w:val="20"/>
          <w:lang w:val="en-GB"/>
        </w:rPr>
        <w:fldChar w:fldCharType="begin"/>
      </w:r>
      <w:r w:rsidRPr="00DC1604">
        <w:rPr>
          <w:rFonts w:ascii="Times New Roman" w:hAnsi="Times New Roman" w:cs="Times New Roman"/>
          <w:color w:val="000000" w:themeColor="text1"/>
          <w:sz w:val="20"/>
          <w:szCs w:val="20"/>
        </w:rPr>
        <w:instrText xml:space="preserve"> XE "</w:instrText>
      </w:r>
      <w:r w:rsidRPr="00DC1604">
        <w:rPr>
          <w:rFonts w:ascii="Times New Roman" w:hAnsi="Times New Roman" w:cs="Times New Roman"/>
          <w:noProof/>
          <w:snapToGrid w:val="0"/>
          <w:color w:val="000000" w:themeColor="text1"/>
          <w:sz w:val="20"/>
          <w:szCs w:val="20"/>
        </w:rPr>
        <w:instrText>simulation</w:instrText>
      </w:r>
      <w:r w:rsidRPr="00DC1604">
        <w:rPr>
          <w:rFonts w:ascii="Times New Roman" w:hAnsi="Times New Roman" w:cs="Times New Roman"/>
          <w:color w:val="000000" w:themeColor="text1"/>
          <w:sz w:val="20"/>
          <w:szCs w:val="20"/>
        </w:rPr>
        <w:instrText xml:space="preserve">" </w:instrText>
      </w:r>
      <w:r w:rsidRPr="00DC1604">
        <w:rPr>
          <w:rFonts w:ascii="Times New Roman" w:hAnsi="Times New Roman" w:cs="Times New Roman"/>
          <w:color w:val="000000" w:themeColor="text1"/>
          <w:sz w:val="20"/>
          <w:szCs w:val="20"/>
          <w:lang w:val="en-GB"/>
        </w:rPr>
        <w:fldChar w:fldCharType="end"/>
      </w:r>
      <w:r w:rsidRPr="00DC1604">
        <w:rPr>
          <w:rFonts w:ascii="Times New Roman" w:hAnsi="Times New Roman" w:cs="Times New Roman"/>
          <w:color w:val="000000" w:themeColor="text1"/>
          <w:sz w:val="20"/>
          <w:szCs w:val="20"/>
          <w:lang w:val="en-GB"/>
        </w:rPr>
        <w:t xml:space="preserve"> output data we must consider a stochastic version of the model in which casualties occur randomly over time. Letting </w:t>
      </w:r>
      <w:r w:rsidRPr="00DC1604">
        <w:rPr>
          <w:rFonts w:ascii="Times New Roman" w:hAnsi="Times New Roman" w:cs="Times New Roman"/>
          <w:i/>
          <w:color w:val="000000" w:themeColor="text1"/>
          <w:sz w:val="20"/>
          <w:szCs w:val="20"/>
          <w:lang w:val="en-GB"/>
        </w:rPr>
        <w:t>M(t)</w:t>
      </w:r>
      <w:r w:rsidRPr="00DC1604">
        <w:rPr>
          <w:rFonts w:ascii="Times New Roman" w:hAnsi="Times New Roman" w:cs="Times New Roman"/>
          <w:color w:val="000000" w:themeColor="text1"/>
          <w:sz w:val="20"/>
          <w:szCs w:val="20"/>
          <w:lang w:val="en-GB"/>
        </w:rPr>
        <w:t xml:space="preserve">, a random variable, denote the integral number of </w:t>
      </w:r>
      <w:r w:rsidRPr="00DC1604">
        <w:rPr>
          <w:rFonts w:ascii="Times New Roman" w:hAnsi="Times New Roman" w:cs="Times New Roman"/>
          <w:i/>
          <w:color w:val="000000" w:themeColor="text1"/>
          <w:sz w:val="20"/>
          <w:szCs w:val="20"/>
          <w:lang w:val="en-GB"/>
        </w:rPr>
        <w:t>X</w:t>
      </w:r>
      <w:r w:rsidRPr="00DC1604">
        <w:rPr>
          <w:rFonts w:ascii="Times New Roman" w:hAnsi="Times New Roman" w:cs="Times New Roman"/>
          <w:color w:val="000000" w:themeColor="text1"/>
          <w:sz w:val="20"/>
          <w:szCs w:val="20"/>
          <w:lang w:val="en-GB"/>
        </w:rPr>
        <w:t xml:space="preserve"> combatants alive at time </w:t>
      </w:r>
      <w:r w:rsidRPr="00DC1604">
        <w:rPr>
          <w:rFonts w:ascii="Times New Roman" w:hAnsi="Times New Roman" w:cs="Times New Roman"/>
          <w:i/>
          <w:color w:val="000000" w:themeColor="text1"/>
          <w:sz w:val="20"/>
          <w:szCs w:val="20"/>
          <w:lang w:val="en-GB"/>
        </w:rPr>
        <w:t>t</w:t>
      </w:r>
      <w:r w:rsidRPr="00DC1604">
        <w:rPr>
          <w:rFonts w:ascii="Times New Roman" w:hAnsi="Times New Roman" w:cs="Times New Roman"/>
          <w:color w:val="000000" w:themeColor="text1"/>
          <w:sz w:val="20"/>
          <w:szCs w:val="20"/>
          <w:lang w:val="en-GB"/>
        </w:rPr>
        <w:t xml:space="preserve"> (with corresponding realization denoted as </w:t>
      </w:r>
      <w:r w:rsidRPr="00DC1604">
        <w:rPr>
          <w:rFonts w:ascii="Times New Roman" w:hAnsi="Times New Roman" w:cs="Times New Roman"/>
          <w:i/>
          <w:color w:val="000000" w:themeColor="text1"/>
          <w:sz w:val="20"/>
          <w:szCs w:val="20"/>
          <w:lang w:val="en-GB"/>
        </w:rPr>
        <w:t>m</w:t>
      </w:r>
      <w:r w:rsidRPr="00DC1604">
        <w:rPr>
          <w:rFonts w:ascii="Times New Roman" w:hAnsi="Times New Roman" w:cs="Times New Roman"/>
          <w:color w:val="000000" w:themeColor="text1"/>
          <w:sz w:val="20"/>
          <w:szCs w:val="20"/>
          <w:lang w:val="en-GB"/>
        </w:rPr>
        <w:t xml:space="preserve">) and similarly for </w:t>
      </w:r>
      <w:r w:rsidRPr="00DC1604">
        <w:rPr>
          <w:rFonts w:ascii="Times New Roman" w:hAnsi="Times New Roman" w:cs="Times New Roman"/>
          <w:i/>
          <w:color w:val="000000" w:themeColor="text1"/>
          <w:sz w:val="20"/>
          <w:szCs w:val="20"/>
          <w:lang w:val="en-GB"/>
        </w:rPr>
        <w:t>N(t)</w:t>
      </w:r>
      <w:r w:rsidRPr="00DC1604">
        <w:rPr>
          <w:rFonts w:ascii="Times New Roman" w:hAnsi="Times New Roman" w:cs="Times New Roman"/>
          <w:color w:val="000000" w:themeColor="text1"/>
          <w:sz w:val="20"/>
          <w:szCs w:val="20"/>
          <w:lang w:val="en-GB"/>
        </w:rPr>
        <w:t xml:space="preserve"> which pertains to the </w:t>
      </w:r>
      <w:r w:rsidRPr="00DC1604">
        <w:rPr>
          <w:rFonts w:ascii="Times New Roman" w:hAnsi="Times New Roman" w:cs="Times New Roman"/>
          <w:i/>
          <w:color w:val="000000" w:themeColor="text1"/>
          <w:sz w:val="20"/>
          <w:szCs w:val="20"/>
          <w:lang w:val="en-GB"/>
        </w:rPr>
        <w:t>Y</w:t>
      </w:r>
      <w:r w:rsidRPr="00DC1604">
        <w:rPr>
          <w:rFonts w:ascii="Times New Roman" w:hAnsi="Times New Roman" w:cs="Times New Roman"/>
          <w:color w:val="000000" w:themeColor="text1"/>
          <w:sz w:val="20"/>
          <w:szCs w:val="20"/>
          <w:lang w:val="en-GB"/>
        </w:rPr>
        <w:t xml:space="preserve"> force as shown in the </w:t>
      </w:r>
      <w:r w:rsidR="00D75A38">
        <w:rPr>
          <w:rFonts w:ascii="Times New Roman" w:hAnsi="Times New Roman" w:cs="Times New Roman"/>
          <w:color w:val="000000" w:themeColor="text1"/>
          <w:sz w:val="20"/>
          <w:szCs w:val="20"/>
          <w:lang w:val="en-GB"/>
        </w:rPr>
        <w:t>above figure</w:t>
      </w:r>
      <w:r w:rsidRPr="00DC1604">
        <w:rPr>
          <w:rStyle w:val="FigureStyleChar"/>
          <w:rFonts w:ascii="Times New Roman" w:hAnsi="Times New Roman" w:cs="Times New Roman"/>
          <w:color w:val="000000" w:themeColor="text1"/>
          <w:sz w:val="20"/>
          <w:szCs w:val="20"/>
        </w:rPr>
        <w:t>,</w:t>
      </w:r>
      <w:r w:rsidRPr="00DC1604">
        <w:rPr>
          <w:rFonts w:ascii="Times New Roman" w:hAnsi="Times New Roman" w:cs="Times New Roman"/>
          <w:color w:val="000000" w:themeColor="text1"/>
          <w:sz w:val="20"/>
          <w:szCs w:val="20"/>
          <w:lang w:val="en-GB"/>
        </w:rPr>
        <w:t xml:space="preserve"> we then have the following Kolmogorov equations for the evaluation of the state probability</w:t>
      </w:r>
      <w:r w:rsidRPr="00DC1604">
        <w:rPr>
          <w:rFonts w:ascii="Times New Roman" w:hAnsi="Times New Roman" w:cs="Times New Roman"/>
          <w:color w:val="000000" w:themeColor="text1"/>
          <w:sz w:val="20"/>
          <w:szCs w:val="20"/>
          <w:lang w:val="en-GB"/>
        </w:rPr>
        <w:fldChar w:fldCharType="begin"/>
      </w:r>
      <w:r w:rsidRPr="00DC1604">
        <w:rPr>
          <w:rFonts w:ascii="Times New Roman" w:hAnsi="Times New Roman" w:cs="Times New Roman"/>
          <w:color w:val="000000" w:themeColor="text1"/>
          <w:sz w:val="20"/>
          <w:szCs w:val="20"/>
        </w:rPr>
        <w:instrText xml:space="preserve"> XE "probability" </w:instrText>
      </w:r>
      <w:r w:rsidRPr="00DC1604">
        <w:rPr>
          <w:rFonts w:ascii="Times New Roman" w:hAnsi="Times New Roman" w:cs="Times New Roman"/>
          <w:color w:val="000000" w:themeColor="text1"/>
          <w:sz w:val="20"/>
          <w:szCs w:val="20"/>
          <w:lang w:val="en-GB"/>
        </w:rPr>
        <w:fldChar w:fldCharType="end"/>
      </w:r>
      <w:r w:rsidRPr="00DC1604">
        <w:rPr>
          <w:rFonts w:ascii="Times New Roman" w:hAnsi="Times New Roman" w:cs="Times New Roman"/>
          <w:color w:val="000000" w:themeColor="text1"/>
          <w:sz w:val="20"/>
          <w:szCs w:val="20"/>
          <w:lang w:val="en-GB"/>
        </w:rPr>
        <w:t xml:space="preserve"> for 0</w:t>
      </w:r>
      <w:r w:rsidRPr="00DC1604">
        <w:rPr>
          <w:rFonts w:ascii="Times New Roman" w:hAnsi="Times New Roman" w:cs="Times New Roman"/>
          <w:color w:val="000000" w:themeColor="text1"/>
          <w:sz w:val="20"/>
          <w:szCs w:val="20"/>
          <w:lang w:val="en-GB"/>
        </w:rPr>
        <w:sym w:font="Symbol" w:char="F0A3"/>
      </w:r>
      <w:r w:rsidRPr="00DC1604">
        <w:rPr>
          <w:rFonts w:ascii="Times New Roman" w:hAnsi="Times New Roman" w:cs="Times New Roman"/>
          <w:color w:val="000000" w:themeColor="text1"/>
          <w:sz w:val="20"/>
          <w:szCs w:val="20"/>
          <w:lang w:val="en-GB"/>
        </w:rPr>
        <w:t>m</w:t>
      </w:r>
      <w:r w:rsidRPr="00DC1604">
        <w:rPr>
          <w:rFonts w:ascii="Times New Roman" w:hAnsi="Times New Roman" w:cs="Times New Roman"/>
          <w:color w:val="000000" w:themeColor="text1"/>
          <w:sz w:val="20"/>
          <w:szCs w:val="20"/>
          <w:lang w:val="en-GB"/>
        </w:rPr>
        <w:sym w:font="Symbol" w:char="F0A3"/>
      </w:r>
      <w:r w:rsidRPr="00DC1604">
        <w:rPr>
          <w:rFonts w:ascii="Times New Roman" w:hAnsi="Times New Roman" w:cs="Times New Roman"/>
          <w:color w:val="000000" w:themeColor="text1"/>
          <w:sz w:val="20"/>
          <w:szCs w:val="20"/>
          <w:lang w:val="en-GB"/>
        </w:rPr>
        <w:t>m0 and 0</w:t>
      </w:r>
      <w:r w:rsidRPr="00DC1604">
        <w:rPr>
          <w:rFonts w:ascii="Times New Roman" w:hAnsi="Times New Roman" w:cs="Times New Roman"/>
          <w:color w:val="000000" w:themeColor="text1"/>
          <w:sz w:val="20"/>
          <w:szCs w:val="20"/>
          <w:lang w:val="en-GB"/>
        </w:rPr>
        <w:sym w:font="Symbol" w:char="F0A3"/>
      </w:r>
      <w:r w:rsidRPr="00DC1604">
        <w:rPr>
          <w:rFonts w:ascii="Times New Roman" w:hAnsi="Times New Roman" w:cs="Times New Roman"/>
          <w:color w:val="000000" w:themeColor="text1"/>
          <w:sz w:val="20"/>
          <w:szCs w:val="20"/>
          <w:lang w:val="en-GB"/>
        </w:rPr>
        <w:t>n</w:t>
      </w:r>
      <w:r w:rsidRPr="00DC1604">
        <w:rPr>
          <w:rFonts w:ascii="Times New Roman" w:hAnsi="Times New Roman" w:cs="Times New Roman"/>
          <w:color w:val="000000" w:themeColor="text1"/>
          <w:sz w:val="20"/>
          <w:szCs w:val="20"/>
          <w:lang w:val="en-GB"/>
        </w:rPr>
        <w:sym w:font="Symbol" w:char="F0A3"/>
      </w:r>
      <w:r w:rsidRPr="00DC1604">
        <w:rPr>
          <w:rFonts w:ascii="Times New Roman" w:hAnsi="Times New Roman" w:cs="Times New Roman"/>
          <w:color w:val="000000" w:themeColor="text1"/>
          <w:sz w:val="20"/>
          <w:szCs w:val="20"/>
          <w:lang w:val="en-GB"/>
        </w:rPr>
        <w:t xml:space="preserve">n0 as given in </w:t>
      </w:r>
      <w:r w:rsidR="00F560E8" w:rsidRPr="00DC1604">
        <w:rPr>
          <w:rFonts w:ascii="Times New Roman" w:hAnsi="Times New Roman" w:cs="Times New Roman"/>
          <w:color w:val="000000" w:themeColor="text1"/>
          <w:sz w:val="20"/>
          <w:szCs w:val="20"/>
          <w:lang w:val="en-GB"/>
        </w:rPr>
        <w:t xml:space="preserve">above </w:t>
      </w:r>
      <w:r w:rsidRPr="00DC1604">
        <w:rPr>
          <w:rFonts w:ascii="Times New Roman" w:hAnsi="Times New Roman" w:cs="Times New Roman"/>
          <w:color w:val="000000" w:themeColor="text1"/>
          <w:sz w:val="20"/>
          <w:szCs w:val="20"/>
          <w:lang w:val="en-GB"/>
        </w:rPr>
        <w:t xml:space="preserve">Equation. </w:t>
      </w:r>
    </w:p>
    <w:tbl>
      <w:tblPr>
        <w:tblStyle w:val="FinancialTable"/>
        <w:tblW w:w="5000" w:type="pct"/>
        <w:tblInd w:w="-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3"/>
        <w:gridCol w:w="3809"/>
        <w:gridCol w:w="378"/>
      </w:tblGrid>
      <w:tr w:rsidR="00DC1604" w:rsidRPr="00DC1604" w14:paraId="5421D129" w14:textId="77777777" w:rsidTr="00AD7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 w:type="pct"/>
          </w:tcPr>
          <w:p w14:paraId="64437B65" w14:textId="77777777" w:rsidR="002D7212" w:rsidRPr="00DC1604" w:rsidRDefault="002D7212" w:rsidP="00F560E8">
            <w:pPr>
              <w:spacing w:before="0" w:after="0" w:line="240" w:lineRule="auto"/>
              <w:jc w:val="center"/>
              <w:rPr>
                <w:rFonts w:ascii="Times New Roman" w:hAnsi="Times New Roman" w:cs="Times New Roman"/>
                <w:color w:val="000000" w:themeColor="text1"/>
              </w:rPr>
            </w:pPr>
          </w:p>
        </w:tc>
        <w:tc>
          <w:tcPr>
            <w:tcW w:w="4393" w:type="pct"/>
          </w:tcPr>
          <w:p w14:paraId="0BE1B786" w14:textId="23FCA562" w:rsidR="002D7212" w:rsidRPr="00E62929" w:rsidRDefault="005F6F39" w:rsidP="00F560E8">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rPr>
            </w:pPr>
            <m:oMathPara>
              <m:oMath>
                <m:f>
                  <m:fPr>
                    <m:ctrlPr>
                      <w:rPr>
                        <w:rFonts w:ascii="Cambria Math" w:hAnsi="Times New Roman" w:cs="Times New Roman"/>
                        <w:b w:val="0"/>
                        <w:bCs/>
                        <w:i/>
                        <w:color w:val="000000" w:themeColor="text1"/>
                        <w:lang w:val="en-GB"/>
                      </w:rPr>
                    </m:ctrlPr>
                  </m:fPr>
                  <m:num>
                    <m:r>
                      <m:rPr>
                        <m:sty m:val="bi"/>
                      </m:rPr>
                      <w:rPr>
                        <w:rFonts w:ascii="Cambria Math" w:hAnsi="Times New Roman" w:cs="Times New Roman"/>
                        <w:color w:val="000000" w:themeColor="text1"/>
                        <w:lang w:val="en-GB"/>
                      </w:rPr>
                      <m:t>d</m:t>
                    </m:r>
                  </m:num>
                  <m:den>
                    <m:r>
                      <m:rPr>
                        <m:sty m:val="bi"/>
                      </m:rPr>
                      <w:rPr>
                        <w:rFonts w:ascii="Cambria Math" w:hAnsi="Times New Roman" w:cs="Times New Roman"/>
                        <w:color w:val="000000" w:themeColor="text1"/>
                        <w:lang w:val="en-GB"/>
                      </w:rPr>
                      <m:t>dt</m:t>
                    </m:r>
                  </m:den>
                </m:f>
                <m:r>
                  <m:rPr>
                    <m:sty m:val="bi"/>
                  </m:rPr>
                  <w:rPr>
                    <w:rFonts w:ascii="Cambria Math" w:hAnsi="Times New Roman" w:cs="Times New Roman"/>
                    <w:color w:val="000000" w:themeColor="text1"/>
                    <w:lang w:val="en-GB"/>
                  </w:rPr>
                  <m:t>P(t,m,n)=A</m:t>
                </m:r>
                <m:d>
                  <m:dPr>
                    <m:ctrlPr>
                      <w:rPr>
                        <w:rFonts w:ascii="Cambria Math" w:hAnsi="Times New Roman" w:cs="Times New Roman"/>
                        <w:b w:val="0"/>
                        <w:bCs/>
                        <w:i/>
                        <w:color w:val="000000" w:themeColor="text1"/>
                        <w:lang w:val="en-GB"/>
                      </w:rPr>
                    </m:ctrlPr>
                  </m:dPr>
                  <m:e>
                    <m:r>
                      <m:rPr>
                        <m:sty m:val="bi"/>
                      </m:rPr>
                      <w:rPr>
                        <w:rFonts w:ascii="Cambria Math" w:hAnsi="Times New Roman" w:cs="Times New Roman"/>
                        <w:color w:val="000000" w:themeColor="text1"/>
                        <w:lang w:val="en-GB"/>
                      </w:rPr>
                      <m:t>m+1,n</m:t>
                    </m:r>
                  </m:e>
                </m:d>
                <m:r>
                  <m:rPr>
                    <m:sty m:val="bi"/>
                  </m:rPr>
                  <w:rPr>
                    <w:rFonts w:ascii="Cambria Math" w:hAnsi="Times New Roman" w:cs="Times New Roman"/>
                    <w:color w:val="000000" w:themeColor="text1"/>
                    <w:lang w:val="en-GB"/>
                  </w:rPr>
                  <m:t>P</m:t>
                </m:r>
                <m:d>
                  <m:dPr>
                    <m:ctrlPr>
                      <w:rPr>
                        <w:rFonts w:ascii="Cambria Math" w:hAnsi="Times New Roman" w:cs="Times New Roman"/>
                        <w:b w:val="0"/>
                        <w:bCs/>
                        <w:i/>
                        <w:color w:val="000000" w:themeColor="text1"/>
                        <w:lang w:val="en-GB"/>
                      </w:rPr>
                    </m:ctrlPr>
                  </m:dPr>
                  <m:e>
                    <m:r>
                      <m:rPr>
                        <m:sty m:val="bi"/>
                      </m:rPr>
                      <w:rPr>
                        <w:rFonts w:ascii="Cambria Math" w:hAnsi="Times New Roman" w:cs="Times New Roman"/>
                        <w:color w:val="000000" w:themeColor="text1"/>
                        <w:lang w:val="en-GB"/>
                      </w:rPr>
                      <m:t>t,m+1,n</m:t>
                    </m:r>
                  </m:e>
                </m:d>
                <m:r>
                  <m:rPr>
                    <m:sty m:val="bi"/>
                  </m:rPr>
                  <w:rPr>
                    <w:rFonts w:ascii="Cambria Math" w:hAnsi="Times New Roman" w:cs="Times New Roman"/>
                    <w:color w:val="000000" w:themeColor="text1"/>
                    <w:lang w:val="en-GB"/>
                  </w:rPr>
                  <m:t>+</m:t>
                </m:r>
                <m:r>
                  <m:rPr>
                    <m:sty m:val="b"/>
                  </m:rPr>
                  <w:rPr>
                    <w:rFonts w:ascii="Cambria Math" w:hAnsi="Times New Roman" w:cs="Times New Roman"/>
                    <w:color w:val="000000" w:themeColor="text1"/>
                    <w:lang w:val="en-GB"/>
                  </w:rPr>
                  <w:br/>
                </m:r>
              </m:oMath>
              <m:oMath>
                <m:r>
                  <m:rPr>
                    <m:sty m:val="bi"/>
                  </m:rPr>
                  <w:rPr>
                    <w:rFonts w:ascii="Cambria Math" w:hAnsi="Times New Roman" w:cs="Times New Roman"/>
                    <w:color w:val="000000" w:themeColor="text1"/>
                    <w:lang w:val="en-GB"/>
                  </w:rPr>
                  <m:t>B</m:t>
                </m:r>
                <m:d>
                  <m:dPr>
                    <m:ctrlPr>
                      <w:rPr>
                        <w:rFonts w:ascii="Cambria Math" w:hAnsi="Times New Roman" w:cs="Times New Roman"/>
                        <w:b w:val="0"/>
                        <w:bCs/>
                        <w:i/>
                        <w:color w:val="000000" w:themeColor="text1"/>
                        <w:lang w:val="en-GB"/>
                      </w:rPr>
                    </m:ctrlPr>
                  </m:dPr>
                  <m:e>
                    <m:r>
                      <m:rPr>
                        <m:sty m:val="bi"/>
                      </m:rPr>
                      <w:rPr>
                        <w:rFonts w:ascii="Cambria Math" w:hAnsi="Times New Roman" w:cs="Times New Roman"/>
                        <w:color w:val="000000" w:themeColor="text1"/>
                        <w:lang w:val="en-GB"/>
                      </w:rPr>
                      <m:t>m,n+1</m:t>
                    </m:r>
                  </m:e>
                </m:d>
                <m:r>
                  <m:rPr>
                    <m:sty m:val="bi"/>
                  </m:rPr>
                  <w:rPr>
                    <w:rFonts w:ascii="Cambria Math" w:hAnsi="Times New Roman" w:cs="Times New Roman"/>
                    <w:color w:val="000000" w:themeColor="text1"/>
                    <w:lang w:val="en-GB"/>
                  </w:rPr>
                  <m:t>P</m:t>
                </m:r>
                <m:d>
                  <m:dPr>
                    <m:ctrlPr>
                      <w:rPr>
                        <w:rFonts w:ascii="Cambria Math" w:hAnsi="Times New Roman" w:cs="Times New Roman"/>
                        <w:b w:val="0"/>
                        <w:bCs/>
                        <w:i/>
                        <w:color w:val="000000" w:themeColor="text1"/>
                        <w:lang w:val="en-GB"/>
                      </w:rPr>
                    </m:ctrlPr>
                  </m:dPr>
                  <m:e>
                    <m:r>
                      <m:rPr>
                        <m:sty m:val="bi"/>
                      </m:rPr>
                      <w:rPr>
                        <w:rFonts w:ascii="Cambria Math" w:hAnsi="Times New Roman" w:cs="Times New Roman"/>
                        <w:color w:val="000000" w:themeColor="text1"/>
                        <w:lang w:val="en-GB"/>
                      </w:rPr>
                      <m:t>t,m,n+1</m:t>
                    </m:r>
                  </m:e>
                </m:d>
                <m:r>
                  <m:rPr>
                    <m:sty m:val="bi"/>
                  </m:rPr>
                  <w:rPr>
                    <w:rFonts w:ascii="Cambria Math" w:hAnsi="Times New Roman" w:cs="Times New Roman"/>
                    <w:color w:val="000000" w:themeColor="text1"/>
                    <w:lang w:val="en-GB"/>
                  </w:rPr>
                  <m:t>-</m:t>
                </m:r>
                <m:d>
                  <m:dPr>
                    <m:begChr m:val="{"/>
                    <m:endChr m:val="}"/>
                    <m:ctrlPr>
                      <w:rPr>
                        <w:rFonts w:ascii="Cambria Math" w:hAnsi="Times New Roman" w:cs="Times New Roman"/>
                        <w:b w:val="0"/>
                        <w:bCs/>
                        <w:i/>
                        <w:color w:val="000000" w:themeColor="text1"/>
                        <w:lang w:val="en-GB"/>
                      </w:rPr>
                    </m:ctrlPr>
                  </m:dPr>
                  <m:e>
                    <m:r>
                      <m:rPr>
                        <m:sty m:val="bi"/>
                      </m:rPr>
                      <w:rPr>
                        <w:rFonts w:ascii="Cambria Math" w:hAnsi="Times New Roman" w:cs="Times New Roman"/>
                        <w:color w:val="000000" w:themeColor="text1"/>
                        <w:lang w:val="en-GB"/>
                      </w:rPr>
                      <m:t>A</m:t>
                    </m:r>
                    <m:d>
                      <m:dPr>
                        <m:ctrlPr>
                          <w:rPr>
                            <w:rFonts w:ascii="Cambria Math" w:hAnsi="Times New Roman" w:cs="Times New Roman"/>
                            <w:b w:val="0"/>
                            <w:bCs/>
                            <w:i/>
                            <w:color w:val="000000" w:themeColor="text1"/>
                            <w:lang w:val="en-GB"/>
                          </w:rPr>
                        </m:ctrlPr>
                      </m:dPr>
                      <m:e>
                        <m:r>
                          <m:rPr>
                            <m:sty m:val="bi"/>
                          </m:rPr>
                          <w:rPr>
                            <w:rFonts w:ascii="Cambria Math" w:hAnsi="Times New Roman" w:cs="Times New Roman"/>
                            <w:color w:val="000000" w:themeColor="text1"/>
                            <w:lang w:val="en-GB"/>
                          </w:rPr>
                          <m:t>m,n</m:t>
                        </m:r>
                      </m:e>
                    </m:d>
                    <m:r>
                      <m:rPr>
                        <m:sty m:val="bi"/>
                      </m:rPr>
                      <w:rPr>
                        <w:rFonts w:ascii="Cambria Math" w:hAnsi="Times New Roman" w:cs="Times New Roman"/>
                        <w:color w:val="000000" w:themeColor="text1"/>
                        <w:lang w:val="en-GB"/>
                      </w:rPr>
                      <m:t>+B(m,n)</m:t>
                    </m:r>
                  </m:e>
                </m:d>
                <m:r>
                  <m:rPr>
                    <m:sty m:val="bi"/>
                  </m:rPr>
                  <w:rPr>
                    <w:rFonts w:ascii="Cambria Math" w:hAnsi="Times New Roman" w:cs="Times New Roman"/>
                    <w:color w:val="000000" w:themeColor="text1"/>
                    <w:lang w:val="en-GB"/>
                  </w:rPr>
                  <m:t>P</m:t>
                </m:r>
                <m:d>
                  <m:dPr>
                    <m:ctrlPr>
                      <w:rPr>
                        <w:rFonts w:ascii="Cambria Math" w:hAnsi="Times New Roman" w:cs="Times New Roman"/>
                        <w:b w:val="0"/>
                        <w:bCs/>
                        <w:i/>
                        <w:color w:val="000000" w:themeColor="text1"/>
                        <w:lang w:val="en-GB"/>
                      </w:rPr>
                    </m:ctrlPr>
                  </m:dPr>
                  <m:e>
                    <m:r>
                      <m:rPr>
                        <m:sty m:val="bi"/>
                      </m:rPr>
                      <w:rPr>
                        <w:rFonts w:ascii="Cambria Math" w:hAnsi="Times New Roman" w:cs="Times New Roman"/>
                        <w:color w:val="000000" w:themeColor="text1"/>
                        <w:lang w:val="en-GB"/>
                      </w:rPr>
                      <m:t>t,m,n</m:t>
                    </m:r>
                  </m:e>
                </m:d>
              </m:oMath>
            </m:oMathPara>
          </w:p>
        </w:tc>
        <w:tc>
          <w:tcPr>
            <w:tcW w:w="352" w:type="pct"/>
            <w:vAlign w:val="center"/>
          </w:tcPr>
          <w:p w14:paraId="68FC5927" w14:textId="30CCA370" w:rsidR="002D7212" w:rsidRDefault="002D7212" w:rsidP="00AD74A5">
            <w:pPr>
              <w:pStyle w:val="Caption"/>
              <w:spacing w:before="0"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color w:val="000000" w:themeColor="text1"/>
                <w:sz w:val="20"/>
                <w:szCs w:val="20"/>
              </w:rPr>
            </w:pPr>
            <w:bookmarkStart w:id="63" w:name="_Ref45202515"/>
            <w:r w:rsidRPr="00DC1604">
              <w:rPr>
                <w:rFonts w:ascii="Times New Roman" w:hAnsi="Times New Roman" w:cs="Times New Roman"/>
                <w:b w:val="0"/>
                <w:i w:val="0"/>
                <w:color w:val="000000" w:themeColor="text1"/>
                <w:sz w:val="20"/>
                <w:szCs w:val="20"/>
              </w:rPr>
              <w:lastRenderedPageBreak/>
              <w:t>(</w:t>
            </w:r>
            <w:r w:rsidR="00D978B0" w:rsidRPr="00DC1604">
              <w:rPr>
                <w:rFonts w:ascii="Times New Roman" w:hAnsi="Times New Roman" w:cs="Times New Roman"/>
                <w:i w:val="0"/>
                <w:color w:val="000000" w:themeColor="text1"/>
                <w:sz w:val="20"/>
                <w:szCs w:val="20"/>
              </w:rPr>
              <w:fldChar w:fldCharType="begin"/>
            </w:r>
            <w:r w:rsidR="00D978B0" w:rsidRPr="00DC1604">
              <w:rPr>
                <w:rFonts w:ascii="Times New Roman" w:hAnsi="Times New Roman" w:cs="Times New Roman"/>
                <w:b w:val="0"/>
                <w:i w:val="0"/>
                <w:color w:val="000000" w:themeColor="text1"/>
                <w:sz w:val="20"/>
                <w:szCs w:val="20"/>
              </w:rPr>
              <w:instrText xml:space="preserve"> SEQ Equation \* ARABIC </w:instrText>
            </w:r>
            <w:r w:rsidR="00D978B0" w:rsidRPr="00DC1604">
              <w:rPr>
                <w:rFonts w:ascii="Times New Roman" w:hAnsi="Times New Roman" w:cs="Times New Roman"/>
                <w:i w:val="0"/>
                <w:color w:val="000000" w:themeColor="text1"/>
                <w:sz w:val="20"/>
                <w:szCs w:val="20"/>
              </w:rPr>
              <w:fldChar w:fldCharType="separate"/>
            </w:r>
            <w:r w:rsidR="005F6F39">
              <w:rPr>
                <w:rFonts w:ascii="Times New Roman" w:hAnsi="Times New Roman" w:cs="Times New Roman"/>
                <w:b w:val="0"/>
                <w:i w:val="0"/>
                <w:noProof/>
                <w:color w:val="000000" w:themeColor="text1"/>
                <w:sz w:val="20"/>
                <w:szCs w:val="20"/>
              </w:rPr>
              <w:t>6</w:t>
            </w:r>
            <w:r w:rsidR="00D978B0" w:rsidRPr="00DC1604">
              <w:rPr>
                <w:rFonts w:ascii="Times New Roman" w:hAnsi="Times New Roman" w:cs="Times New Roman"/>
                <w:i w:val="0"/>
                <w:color w:val="000000" w:themeColor="text1"/>
                <w:sz w:val="20"/>
                <w:szCs w:val="20"/>
              </w:rPr>
              <w:fldChar w:fldCharType="end"/>
            </w:r>
            <w:r w:rsidRPr="00DC1604">
              <w:rPr>
                <w:rFonts w:ascii="Times New Roman" w:hAnsi="Times New Roman" w:cs="Times New Roman"/>
                <w:b w:val="0"/>
                <w:i w:val="0"/>
                <w:color w:val="000000" w:themeColor="text1"/>
                <w:sz w:val="20"/>
                <w:szCs w:val="20"/>
              </w:rPr>
              <w:t>)</w:t>
            </w:r>
            <w:bookmarkEnd w:id="63"/>
          </w:p>
          <w:p w14:paraId="5A363A6F" w14:textId="77777777" w:rsidR="00D978B0" w:rsidRDefault="00D978B0" w:rsidP="00D978B0">
            <w:pPr>
              <w:cnfStyle w:val="100000000000" w:firstRow="1" w:lastRow="0" w:firstColumn="0" w:lastColumn="0" w:oddVBand="0" w:evenVBand="0" w:oddHBand="0" w:evenHBand="0" w:firstRowFirstColumn="0" w:firstRowLastColumn="0" w:lastRowFirstColumn="0" w:lastRowLastColumn="0"/>
              <w:rPr>
                <w:b w:val="0"/>
              </w:rPr>
            </w:pPr>
          </w:p>
          <w:p w14:paraId="6D4A3D62" w14:textId="617D5443" w:rsidR="00D978B0" w:rsidRPr="00D978B0" w:rsidRDefault="00D978B0" w:rsidP="00D978B0">
            <w:pPr>
              <w:cnfStyle w:val="100000000000" w:firstRow="1" w:lastRow="0" w:firstColumn="0" w:lastColumn="0" w:oddVBand="0" w:evenVBand="0" w:oddHBand="0" w:evenHBand="0" w:firstRowFirstColumn="0" w:firstRowLastColumn="0" w:lastRowFirstColumn="0" w:lastRowLastColumn="0"/>
            </w:pPr>
          </w:p>
        </w:tc>
      </w:tr>
      <w:tr w:rsidR="00DC1604" w:rsidRPr="00DC1604" w14:paraId="1E27B172" w14:textId="77777777" w:rsidTr="00AD74A5">
        <w:tc>
          <w:tcPr>
            <w:cnfStyle w:val="001000000000" w:firstRow="0" w:lastRow="0" w:firstColumn="1" w:lastColumn="0" w:oddVBand="0" w:evenVBand="0" w:oddHBand="0" w:evenHBand="0" w:firstRowFirstColumn="0" w:firstRowLastColumn="0" w:lastRowFirstColumn="0" w:lastRowLastColumn="0"/>
            <w:tcW w:w="255" w:type="pct"/>
          </w:tcPr>
          <w:p w14:paraId="3061F5C6" w14:textId="77777777" w:rsidR="002D7212" w:rsidRPr="00DC1604" w:rsidRDefault="002D7212" w:rsidP="00F560E8">
            <w:pPr>
              <w:spacing w:before="0" w:after="0" w:line="240" w:lineRule="auto"/>
              <w:jc w:val="center"/>
              <w:rPr>
                <w:rFonts w:ascii="Times New Roman" w:hAnsi="Times New Roman" w:cs="Times New Roman"/>
                <w:b w:val="0"/>
                <w:color w:val="000000" w:themeColor="text1"/>
              </w:rPr>
            </w:pPr>
            <w:r w:rsidRPr="00DC1604">
              <w:rPr>
                <w:rFonts w:ascii="Times New Roman" w:hAnsi="Times New Roman" w:cs="Times New Roman"/>
                <w:b w:val="0"/>
                <w:color w:val="000000" w:themeColor="text1"/>
              </w:rPr>
              <w:lastRenderedPageBreak/>
              <w:t>where</w:t>
            </w:r>
          </w:p>
        </w:tc>
        <w:tc>
          <w:tcPr>
            <w:tcW w:w="4393" w:type="pct"/>
          </w:tcPr>
          <w:p w14:paraId="391E8BA4" w14:textId="77777777" w:rsidR="002D7212" w:rsidRPr="00DC1604" w:rsidRDefault="002D7212" w:rsidP="00F560E8">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978B0">
              <w:rPr>
                <w:rFonts w:ascii="Times New Roman" w:hAnsi="Times New Roman" w:cs="Times New Roman"/>
                <w:color w:val="000000" w:themeColor="text1"/>
                <w:sz w:val="18"/>
                <w:szCs w:val="18"/>
                <w:lang w:val="en-GB"/>
              </w:rPr>
              <w:t>P(</w:t>
            </w:r>
            <w:proofErr w:type="spellStart"/>
            <w:proofErr w:type="gramStart"/>
            <w:r w:rsidRPr="00D978B0">
              <w:rPr>
                <w:rFonts w:ascii="Times New Roman" w:hAnsi="Times New Roman" w:cs="Times New Roman"/>
                <w:i/>
                <w:iCs/>
                <w:color w:val="000000" w:themeColor="text1"/>
                <w:sz w:val="18"/>
                <w:szCs w:val="18"/>
                <w:lang w:val="en-GB"/>
              </w:rPr>
              <w:t>t,m</w:t>
            </w:r>
            <w:proofErr w:type="gramEnd"/>
            <w:r w:rsidRPr="00D978B0">
              <w:rPr>
                <w:rFonts w:ascii="Times New Roman" w:hAnsi="Times New Roman" w:cs="Times New Roman"/>
                <w:i/>
                <w:iCs/>
                <w:color w:val="000000" w:themeColor="text1"/>
                <w:sz w:val="18"/>
                <w:szCs w:val="18"/>
                <w:lang w:val="en-GB"/>
              </w:rPr>
              <w:t>,n</w:t>
            </w:r>
            <w:proofErr w:type="spellEnd"/>
            <w:r w:rsidRPr="00D978B0">
              <w:rPr>
                <w:rFonts w:ascii="Times New Roman" w:hAnsi="Times New Roman" w:cs="Times New Roman"/>
                <w:color w:val="000000" w:themeColor="text1"/>
                <w:sz w:val="18"/>
                <w:szCs w:val="18"/>
                <w:lang w:val="en-GB"/>
              </w:rPr>
              <w:t>)=P[M(t)=m, N(t)=n | M(0)=m</w:t>
            </w:r>
            <w:r w:rsidRPr="00D978B0">
              <w:rPr>
                <w:rFonts w:ascii="Times New Roman" w:hAnsi="Times New Roman" w:cs="Times New Roman"/>
                <w:color w:val="000000" w:themeColor="text1"/>
                <w:sz w:val="18"/>
                <w:szCs w:val="18"/>
                <w:vertAlign w:val="subscript"/>
                <w:lang w:val="en-GB"/>
              </w:rPr>
              <w:t>0</w:t>
            </w:r>
            <w:r w:rsidRPr="00D978B0">
              <w:rPr>
                <w:rFonts w:ascii="Times New Roman" w:hAnsi="Times New Roman" w:cs="Times New Roman"/>
                <w:color w:val="000000" w:themeColor="text1"/>
                <w:sz w:val="18"/>
                <w:szCs w:val="18"/>
                <w:lang w:val="en-GB"/>
              </w:rPr>
              <w:t xml:space="preserve"> , N(0)=n</w:t>
            </w:r>
            <w:r w:rsidRPr="00D978B0">
              <w:rPr>
                <w:rFonts w:ascii="Times New Roman" w:hAnsi="Times New Roman" w:cs="Times New Roman"/>
                <w:color w:val="000000" w:themeColor="text1"/>
                <w:sz w:val="18"/>
                <w:szCs w:val="18"/>
                <w:vertAlign w:val="subscript"/>
                <w:lang w:val="en-GB"/>
              </w:rPr>
              <w:t>0</w:t>
            </w:r>
            <w:r w:rsidRPr="00D978B0">
              <w:rPr>
                <w:rFonts w:ascii="Times New Roman" w:hAnsi="Times New Roman" w:cs="Times New Roman"/>
                <w:color w:val="000000" w:themeColor="text1"/>
                <w:sz w:val="18"/>
                <w:szCs w:val="18"/>
                <w:lang w:val="en-GB"/>
              </w:rPr>
              <w:t>]</w:t>
            </w:r>
          </w:p>
        </w:tc>
        <w:tc>
          <w:tcPr>
            <w:tcW w:w="352" w:type="pct"/>
            <w:vAlign w:val="center"/>
          </w:tcPr>
          <w:p w14:paraId="63DFDCD5" w14:textId="78D7929E" w:rsidR="002D7212" w:rsidRPr="00DC1604" w:rsidRDefault="002D7212" w:rsidP="00AD74A5">
            <w:pPr>
              <w:pStyle w:val="Caption"/>
              <w:spacing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color w:val="000000" w:themeColor="text1"/>
                <w:sz w:val="20"/>
                <w:szCs w:val="20"/>
              </w:rPr>
            </w:pPr>
            <w:bookmarkStart w:id="64" w:name="_Ref45202602"/>
            <w:r w:rsidRPr="00DC1604">
              <w:rPr>
                <w:rFonts w:ascii="Times New Roman" w:hAnsi="Times New Roman" w:cs="Times New Roman"/>
                <w:i w:val="0"/>
                <w:color w:val="000000" w:themeColor="text1"/>
                <w:sz w:val="20"/>
                <w:szCs w:val="20"/>
              </w:rPr>
              <w:t>(</w:t>
            </w:r>
            <w:r w:rsidR="00D978B0" w:rsidRPr="00DC1604">
              <w:rPr>
                <w:rFonts w:ascii="Times New Roman" w:hAnsi="Times New Roman" w:cs="Times New Roman"/>
                <w:i w:val="0"/>
                <w:color w:val="000000" w:themeColor="text1"/>
                <w:sz w:val="20"/>
                <w:szCs w:val="20"/>
              </w:rPr>
              <w:fldChar w:fldCharType="begin"/>
            </w:r>
            <w:r w:rsidR="00D978B0" w:rsidRPr="00DC1604">
              <w:rPr>
                <w:rFonts w:ascii="Times New Roman" w:hAnsi="Times New Roman" w:cs="Times New Roman"/>
                <w:i w:val="0"/>
                <w:color w:val="000000" w:themeColor="text1"/>
                <w:sz w:val="20"/>
                <w:szCs w:val="20"/>
              </w:rPr>
              <w:instrText xml:space="preserve"> SEQ Equation \* ARABIC </w:instrText>
            </w:r>
            <w:r w:rsidR="00D978B0" w:rsidRPr="00DC1604">
              <w:rPr>
                <w:rFonts w:ascii="Times New Roman" w:hAnsi="Times New Roman" w:cs="Times New Roman"/>
                <w:i w:val="0"/>
                <w:color w:val="000000" w:themeColor="text1"/>
                <w:sz w:val="20"/>
                <w:szCs w:val="20"/>
              </w:rPr>
              <w:fldChar w:fldCharType="separate"/>
            </w:r>
            <w:r w:rsidR="005F6F39">
              <w:rPr>
                <w:rFonts w:ascii="Times New Roman" w:hAnsi="Times New Roman" w:cs="Times New Roman"/>
                <w:i w:val="0"/>
                <w:noProof/>
                <w:color w:val="000000" w:themeColor="text1"/>
                <w:sz w:val="20"/>
                <w:szCs w:val="20"/>
              </w:rPr>
              <w:t>7</w:t>
            </w:r>
            <w:r w:rsidR="00D978B0" w:rsidRPr="00DC1604">
              <w:rPr>
                <w:rFonts w:ascii="Times New Roman" w:hAnsi="Times New Roman" w:cs="Times New Roman"/>
                <w:i w:val="0"/>
                <w:color w:val="000000" w:themeColor="text1"/>
                <w:sz w:val="20"/>
                <w:szCs w:val="20"/>
              </w:rPr>
              <w:fldChar w:fldCharType="end"/>
            </w:r>
            <w:r w:rsidRPr="00DC1604">
              <w:rPr>
                <w:rFonts w:ascii="Times New Roman" w:hAnsi="Times New Roman" w:cs="Times New Roman"/>
                <w:i w:val="0"/>
                <w:color w:val="000000" w:themeColor="text1"/>
                <w:sz w:val="20"/>
                <w:szCs w:val="20"/>
              </w:rPr>
              <w:t>)</w:t>
            </w:r>
            <w:bookmarkEnd w:id="64"/>
          </w:p>
        </w:tc>
      </w:tr>
    </w:tbl>
    <w:p w14:paraId="6C704783" w14:textId="245D17E8" w:rsidR="002D7212" w:rsidRPr="00DC1604" w:rsidRDefault="002D7212" w:rsidP="002D7212">
      <w:pPr>
        <w:pStyle w:val="Equation"/>
        <w:ind w:left="0"/>
        <w:rPr>
          <w:color w:val="000000" w:themeColor="text1"/>
          <w:lang w:val="en-GB"/>
        </w:rPr>
      </w:pPr>
      <w:r w:rsidRPr="00DC1604">
        <w:rPr>
          <w:color w:val="000000" w:themeColor="text1"/>
          <w:lang w:val="en-GB"/>
        </w:rPr>
        <w:t>Now, suppose attrition rates</w:t>
      </w:r>
      <w:r w:rsidRPr="00DC1604">
        <w:rPr>
          <w:color w:val="000000" w:themeColor="text1"/>
          <w:lang w:val="en-GB"/>
        </w:rPr>
        <w:fldChar w:fldCharType="begin"/>
      </w:r>
      <w:r w:rsidRPr="00DC1604">
        <w:rPr>
          <w:color w:val="000000" w:themeColor="text1"/>
        </w:rPr>
        <w:instrText xml:space="preserve"> XE "attrition rates" </w:instrText>
      </w:r>
      <w:r w:rsidRPr="00DC1604">
        <w:rPr>
          <w:color w:val="000000" w:themeColor="text1"/>
          <w:lang w:val="en-GB"/>
        </w:rPr>
        <w:fldChar w:fldCharType="end"/>
      </w:r>
      <w:r w:rsidRPr="00DC1604">
        <w:rPr>
          <w:color w:val="000000" w:themeColor="text1"/>
          <w:lang w:val="en-GB"/>
        </w:rPr>
        <w:t xml:space="preserve"> appear linearly in </w:t>
      </w:r>
      <w:r w:rsidR="00442F3C" w:rsidRPr="00DC1604">
        <w:rPr>
          <w:i/>
          <w:color w:val="000000" w:themeColor="text1"/>
          <w:lang w:val="en-GB"/>
        </w:rPr>
        <w:t>A</w:t>
      </w:r>
      <w:r w:rsidR="00442F3C" w:rsidRPr="00DC1604">
        <w:rPr>
          <w:color w:val="000000" w:themeColor="text1"/>
          <w:lang w:val="en-GB"/>
        </w:rPr>
        <w:t xml:space="preserve"> (</w:t>
      </w:r>
      <w:r w:rsidR="00442F3C" w:rsidRPr="00DC1604">
        <w:rPr>
          <w:i/>
          <w:color w:val="000000" w:themeColor="text1"/>
          <w:lang w:val="en-GB"/>
        </w:rPr>
        <w:t>m</w:t>
      </w:r>
      <w:r w:rsidR="00442F3C" w:rsidRPr="00DC1604">
        <w:rPr>
          <w:color w:val="000000" w:themeColor="text1"/>
          <w:lang w:val="en-GB"/>
        </w:rPr>
        <w:t>,</w:t>
      </w:r>
      <w:r w:rsidR="00442F3C" w:rsidRPr="00DC1604">
        <w:rPr>
          <w:i/>
          <w:color w:val="000000" w:themeColor="text1"/>
          <w:lang w:val="en-GB"/>
        </w:rPr>
        <w:t xml:space="preserve"> n</w:t>
      </w:r>
      <w:r w:rsidRPr="00DC1604">
        <w:rPr>
          <w:color w:val="000000" w:themeColor="text1"/>
          <w:lang w:val="en-GB"/>
        </w:rPr>
        <w:t xml:space="preserve">) and </w:t>
      </w:r>
      <w:proofErr w:type="gramStart"/>
      <w:r w:rsidRPr="00DC1604">
        <w:rPr>
          <w:i/>
          <w:color w:val="000000" w:themeColor="text1"/>
          <w:lang w:val="en-GB"/>
        </w:rPr>
        <w:t>B</w:t>
      </w:r>
      <w:r w:rsidRPr="00DC1604">
        <w:rPr>
          <w:color w:val="000000" w:themeColor="text1"/>
          <w:lang w:val="en-GB"/>
        </w:rPr>
        <w:t>(</w:t>
      </w:r>
      <w:proofErr w:type="gramEnd"/>
      <w:r w:rsidR="00442F3C" w:rsidRPr="00DC1604">
        <w:rPr>
          <w:i/>
          <w:color w:val="000000" w:themeColor="text1"/>
          <w:lang w:val="en-GB"/>
        </w:rPr>
        <w:t>m</w:t>
      </w:r>
      <w:r w:rsidR="00442F3C" w:rsidRPr="00DC1604">
        <w:rPr>
          <w:color w:val="000000" w:themeColor="text1"/>
          <w:lang w:val="en-GB"/>
        </w:rPr>
        <w:t>,</w:t>
      </w:r>
      <w:r w:rsidR="00442F3C" w:rsidRPr="00DC1604">
        <w:rPr>
          <w:i/>
          <w:color w:val="000000" w:themeColor="text1"/>
          <w:lang w:val="en-GB"/>
        </w:rPr>
        <w:t xml:space="preserve"> n</w:t>
      </w:r>
      <w:r w:rsidRPr="00DC1604">
        <w:rPr>
          <w:color w:val="000000" w:themeColor="text1"/>
          <w:lang w:val="en-GB"/>
        </w:rPr>
        <w:t xml:space="preserve">), as given in </w:t>
      </w:r>
      <w:r w:rsidR="00D978B0">
        <w:rPr>
          <w:color w:val="000000" w:themeColor="text1"/>
          <w:lang w:val="en-GB"/>
        </w:rPr>
        <w:t>following equation</w:t>
      </w:r>
    </w:p>
    <w:tbl>
      <w:tblPr>
        <w:tblStyle w:val="FinancialTable"/>
        <w:tblW w:w="5000" w:type="pct"/>
        <w:tblInd w:w="-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3"/>
        <w:gridCol w:w="3809"/>
        <w:gridCol w:w="378"/>
      </w:tblGrid>
      <w:tr w:rsidR="00DC1604" w:rsidRPr="00DC1604" w14:paraId="6F4D8111" w14:textId="77777777" w:rsidTr="009B2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 w:type="pct"/>
          </w:tcPr>
          <w:p w14:paraId="2A74624E" w14:textId="77777777" w:rsidR="002D7212" w:rsidRPr="00DC1604" w:rsidRDefault="002D7212" w:rsidP="00F560E8">
            <w:pPr>
              <w:spacing w:before="0" w:after="0" w:line="240" w:lineRule="auto"/>
              <w:jc w:val="center"/>
              <w:rPr>
                <w:rFonts w:ascii="Times New Roman" w:hAnsi="Times New Roman" w:cs="Times New Roman"/>
                <w:b w:val="0"/>
                <w:color w:val="000000" w:themeColor="text1"/>
              </w:rPr>
            </w:pPr>
            <w:r w:rsidRPr="00DC1604">
              <w:rPr>
                <w:rFonts w:ascii="Times New Roman" w:hAnsi="Times New Roman" w:cs="Times New Roman"/>
                <w:b w:val="0"/>
                <w:color w:val="000000" w:themeColor="text1"/>
              </w:rPr>
              <w:t>where</w:t>
            </w:r>
          </w:p>
        </w:tc>
        <w:tc>
          <w:tcPr>
            <w:tcW w:w="4187" w:type="pct"/>
          </w:tcPr>
          <w:p w14:paraId="4DEC0B99" w14:textId="04C4A256" w:rsidR="002D7212" w:rsidRPr="00DC1604" w:rsidRDefault="00442F3C" w:rsidP="00F560E8">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rPr>
            </w:pPr>
            <w:r w:rsidRPr="00DC1604">
              <w:rPr>
                <w:rFonts w:ascii="Times New Roman" w:hAnsi="Times New Roman" w:cs="Times New Roman"/>
                <w:b w:val="0"/>
                <w:i/>
                <w:color w:val="000000" w:themeColor="text1"/>
                <w:lang w:val="en-GB"/>
              </w:rPr>
              <w:t>A</w:t>
            </w:r>
            <w:r w:rsidRPr="00DC1604">
              <w:rPr>
                <w:rFonts w:ascii="Times New Roman" w:hAnsi="Times New Roman" w:cs="Times New Roman"/>
                <w:b w:val="0"/>
                <w:color w:val="000000" w:themeColor="text1"/>
                <w:lang w:val="en-GB"/>
              </w:rPr>
              <w:t xml:space="preserve"> (</w:t>
            </w:r>
            <w:r w:rsidRPr="00DC1604">
              <w:rPr>
                <w:rFonts w:ascii="Times New Roman" w:hAnsi="Times New Roman" w:cs="Times New Roman"/>
                <w:b w:val="0"/>
                <w:i/>
                <w:color w:val="000000" w:themeColor="text1"/>
                <w:lang w:val="en-GB"/>
              </w:rPr>
              <w:t>m</w:t>
            </w:r>
            <w:r w:rsidRPr="00DC1604">
              <w:rPr>
                <w:rFonts w:ascii="Times New Roman" w:hAnsi="Times New Roman" w:cs="Times New Roman"/>
                <w:b w:val="0"/>
                <w:color w:val="000000" w:themeColor="text1"/>
                <w:lang w:val="en-GB"/>
              </w:rPr>
              <w:t>,</w:t>
            </w:r>
            <w:r w:rsidRPr="00DC1604">
              <w:rPr>
                <w:rFonts w:ascii="Times New Roman" w:hAnsi="Times New Roman" w:cs="Times New Roman"/>
                <w:b w:val="0"/>
                <w:i/>
                <w:color w:val="000000" w:themeColor="text1"/>
                <w:lang w:val="en-GB"/>
              </w:rPr>
              <w:t xml:space="preserve"> n</w:t>
            </w:r>
            <w:r w:rsidRPr="00DC1604">
              <w:rPr>
                <w:rFonts w:ascii="Times New Roman" w:hAnsi="Times New Roman" w:cs="Times New Roman"/>
                <w:b w:val="0"/>
                <w:color w:val="000000" w:themeColor="text1"/>
                <w:lang w:val="en-GB"/>
              </w:rPr>
              <w:t>) =</w:t>
            </w:r>
            <w:r w:rsidRPr="00DC1604">
              <w:rPr>
                <w:rFonts w:ascii="Times New Roman" w:hAnsi="Times New Roman" w:cs="Times New Roman"/>
                <w:b w:val="0"/>
                <w:i/>
                <w:color w:val="000000" w:themeColor="text1"/>
                <w:lang w:val="en-GB"/>
              </w:rPr>
              <w:t>ag</w:t>
            </w:r>
            <w:r w:rsidRPr="00DC1604">
              <w:rPr>
                <w:rFonts w:ascii="Times New Roman" w:hAnsi="Times New Roman" w:cs="Times New Roman"/>
                <w:b w:val="0"/>
                <w:i/>
                <w:color w:val="000000" w:themeColor="text1"/>
                <w:vertAlign w:val="subscript"/>
                <w:lang w:val="en-GB"/>
              </w:rPr>
              <w:t>a</w:t>
            </w:r>
            <w:r w:rsidRPr="00DC1604">
              <w:rPr>
                <w:rFonts w:ascii="Times New Roman" w:hAnsi="Times New Roman" w:cs="Times New Roman"/>
                <w:b w:val="0"/>
                <w:color w:val="000000" w:themeColor="text1"/>
                <w:lang w:val="en-GB"/>
              </w:rPr>
              <w:t xml:space="preserve"> (</w:t>
            </w:r>
            <w:r w:rsidRPr="00DC1604">
              <w:rPr>
                <w:rFonts w:ascii="Times New Roman" w:hAnsi="Times New Roman" w:cs="Times New Roman"/>
                <w:b w:val="0"/>
                <w:i/>
                <w:color w:val="000000" w:themeColor="text1"/>
                <w:lang w:val="en-GB"/>
              </w:rPr>
              <w:t>m</w:t>
            </w:r>
            <w:r w:rsidRPr="00DC1604">
              <w:rPr>
                <w:rFonts w:ascii="Times New Roman" w:hAnsi="Times New Roman" w:cs="Times New Roman"/>
                <w:b w:val="0"/>
                <w:color w:val="000000" w:themeColor="text1"/>
                <w:lang w:val="en-GB"/>
              </w:rPr>
              <w:t>,</w:t>
            </w:r>
            <w:r w:rsidRPr="00DC1604">
              <w:rPr>
                <w:rFonts w:ascii="Times New Roman" w:hAnsi="Times New Roman" w:cs="Times New Roman"/>
                <w:b w:val="0"/>
                <w:i/>
                <w:color w:val="000000" w:themeColor="text1"/>
                <w:lang w:val="en-GB"/>
              </w:rPr>
              <w:t xml:space="preserve"> n</w:t>
            </w:r>
            <w:r w:rsidRPr="00DC1604">
              <w:rPr>
                <w:rFonts w:ascii="Times New Roman" w:hAnsi="Times New Roman" w:cs="Times New Roman"/>
                <w:b w:val="0"/>
                <w:color w:val="000000" w:themeColor="text1"/>
                <w:lang w:val="en-GB"/>
              </w:rPr>
              <w:t>) and</w:t>
            </w:r>
            <w:r w:rsidR="002D7212" w:rsidRPr="00DC1604">
              <w:rPr>
                <w:rFonts w:ascii="Times New Roman" w:hAnsi="Times New Roman" w:cs="Times New Roman"/>
                <w:b w:val="0"/>
                <w:color w:val="000000" w:themeColor="text1"/>
                <w:lang w:val="en-GB"/>
              </w:rPr>
              <w:t xml:space="preserve"> </w:t>
            </w:r>
            <w:r w:rsidRPr="00DC1604">
              <w:rPr>
                <w:rFonts w:ascii="Times New Roman" w:hAnsi="Times New Roman" w:cs="Times New Roman"/>
                <w:b w:val="0"/>
                <w:i/>
                <w:color w:val="000000" w:themeColor="text1"/>
                <w:lang w:val="en-GB"/>
              </w:rPr>
              <w:t>B</w:t>
            </w:r>
            <w:r w:rsidRPr="00DC1604">
              <w:rPr>
                <w:rFonts w:ascii="Times New Roman" w:hAnsi="Times New Roman" w:cs="Times New Roman"/>
                <w:b w:val="0"/>
                <w:color w:val="000000" w:themeColor="text1"/>
                <w:lang w:val="en-GB"/>
              </w:rPr>
              <w:t xml:space="preserve"> (</w:t>
            </w:r>
            <w:r w:rsidRPr="00DC1604">
              <w:rPr>
                <w:rFonts w:ascii="Times New Roman" w:hAnsi="Times New Roman" w:cs="Times New Roman"/>
                <w:b w:val="0"/>
                <w:i/>
                <w:color w:val="000000" w:themeColor="text1"/>
                <w:lang w:val="en-GB"/>
              </w:rPr>
              <w:t>m</w:t>
            </w:r>
            <w:r w:rsidRPr="00DC1604">
              <w:rPr>
                <w:rFonts w:ascii="Times New Roman" w:hAnsi="Times New Roman" w:cs="Times New Roman"/>
                <w:b w:val="0"/>
                <w:color w:val="000000" w:themeColor="text1"/>
                <w:lang w:val="en-GB"/>
              </w:rPr>
              <w:t>,</w:t>
            </w:r>
            <w:r w:rsidRPr="00DC1604">
              <w:rPr>
                <w:rFonts w:ascii="Times New Roman" w:hAnsi="Times New Roman" w:cs="Times New Roman"/>
                <w:b w:val="0"/>
                <w:i/>
                <w:color w:val="000000" w:themeColor="text1"/>
                <w:lang w:val="en-GB"/>
              </w:rPr>
              <w:t xml:space="preserve"> n</w:t>
            </w:r>
            <w:r w:rsidRPr="00DC1604">
              <w:rPr>
                <w:rFonts w:ascii="Times New Roman" w:hAnsi="Times New Roman" w:cs="Times New Roman"/>
                <w:b w:val="0"/>
                <w:color w:val="000000" w:themeColor="text1"/>
                <w:lang w:val="en-GB"/>
              </w:rPr>
              <w:t>) =</w:t>
            </w:r>
            <w:proofErr w:type="spellStart"/>
            <w:proofErr w:type="gramStart"/>
            <w:r w:rsidR="002D7212" w:rsidRPr="00DC1604">
              <w:rPr>
                <w:rFonts w:ascii="Times New Roman" w:hAnsi="Times New Roman" w:cs="Times New Roman"/>
                <w:b w:val="0"/>
                <w:i/>
                <w:color w:val="000000" w:themeColor="text1"/>
                <w:lang w:val="en-GB"/>
              </w:rPr>
              <w:t>bg</w:t>
            </w:r>
            <w:r w:rsidR="002D7212" w:rsidRPr="00DC1604">
              <w:rPr>
                <w:rFonts w:ascii="Times New Roman" w:hAnsi="Times New Roman" w:cs="Times New Roman"/>
                <w:b w:val="0"/>
                <w:i/>
                <w:color w:val="000000" w:themeColor="text1"/>
                <w:vertAlign w:val="subscript"/>
                <w:lang w:val="en-GB"/>
              </w:rPr>
              <w:t>b</w:t>
            </w:r>
            <w:proofErr w:type="spellEnd"/>
            <w:r w:rsidR="002D7212" w:rsidRPr="00DC1604">
              <w:rPr>
                <w:rFonts w:ascii="Times New Roman" w:hAnsi="Times New Roman" w:cs="Times New Roman"/>
                <w:b w:val="0"/>
                <w:color w:val="000000" w:themeColor="text1"/>
                <w:lang w:val="en-GB"/>
              </w:rPr>
              <w:t>(</w:t>
            </w:r>
            <w:proofErr w:type="gramEnd"/>
            <w:r w:rsidRPr="00DC1604">
              <w:rPr>
                <w:rFonts w:ascii="Times New Roman" w:hAnsi="Times New Roman" w:cs="Times New Roman"/>
                <w:b w:val="0"/>
                <w:i/>
                <w:color w:val="000000" w:themeColor="text1"/>
                <w:lang w:val="en-GB"/>
              </w:rPr>
              <w:t>m</w:t>
            </w:r>
            <w:r w:rsidRPr="00DC1604">
              <w:rPr>
                <w:rFonts w:ascii="Times New Roman" w:hAnsi="Times New Roman" w:cs="Times New Roman"/>
                <w:b w:val="0"/>
                <w:color w:val="000000" w:themeColor="text1"/>
                <w:lang w:val="en-GB"/>
              </w:rPr>
              <w:t>,</w:t>
            </w:r>
            <w:r w:rsidRPr="00DC1604">
              <w:rPr>
                <w:rFonts w:ascii="Times New Roman" w:hAnsi="Times New Roman" w:cs="Times New Roman"/>
                <w:b w:val="0"/>
                <w:i/>
                <w:color w:val="000000" w:themeColor="text1"/>
                <w:lang w:val="en-GB"/>
              </w:rPr>
              <w:t xml:space="preserve"> n</w:t>
            </w:r>
            <w:r w:rsidR="002D7212" w:rsidRPr="00DC1604">
              <w:rPr>
                <w:rFonts w:ascii="Times New Roman" w:hAnsi="Times New Roman" w:cs="Times New Roman"/>
                <w:b w:val="0"/>
                <w:color w:val="000000" w:themeColor="text1"/>
                <w:lang w:val="en-GB"/>
              </w:rPr>
              <w:t>)</w:t>
            </w:r>
          </w:p>
        </w:tc>
        <w:tc>
          <w:tcPr>
            <w:tcW w:w="339" w:type="pct"/>
          </w:tcPr>
          <w:p w14:paraId="7385CE70" w14:textId="2DEC96F8" w:rsidR="002D7212" w:rsidRPr="00DC1604" w:rsidRDefault="002D7212" w:rsidP="00324382">
            <w:pPr>
              <w:pStyle w:val="Caption"/>
              <w:spacing w:before="0" w:after="0"/>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i w:val="0"/>
                <w:color w:val="000000" w:themeColor="text1"/>
                <w:sz w:val="20"/>
                <w:szCs w:val="20"/>
              </w:rPr>
            </w:pPr>
            <w:r w:rsidRPr="00DC1604">
              <w:rPr>
                <w:rFonts w:ascii="Times New Roman" w:hAnsi="Times New Roman" w:cs="Times New Roman"/>
                <w:b w:val="0"/>
                <w:i w:val="0"/>
                <w:color w:val="000000" w:themeColor="text1"/>
                <w:sz w:val="20"/>
                <w:szCs w:val="20"/>
              </w:rPr>
              <w:t>(</w:t>
            </w:r>
            <w:r w:rsidR="00D978B0" w:rsidRPr="00DC1604">
              <w:rPr>
                <w:rFonts w:ascii="Times New Roman" w:hAnsi="Times New Roman" w:cs="Times New Roman"/>
                <w:i w:val="0"/>
                <w:color w:val="000000" w:themeColor="text1"/>
                <w:sz w:val="20"/>
                <w:szCs w:val="20"/>
              </w:rPr>
              <w:fldChar w:fldCharType="begin"/>
            </w:r>
            <w:r w:rsidR="00D978B0" w:rsidRPr="00DC1604">
              <w:rPr>
                <w:rFonts w:ascii="Times New Roman" w:hAnsi="Times New Roman" w:cs="Times New Roman"/>
                <w:b w:val="0"/>
                <w:i w:val="0"/>
                <w:color w:val="000000" w:themeColor="text1"/>
                <w:sz w:val="20"/>
                <w:szCs w:val="20"/>
              </w:rPr>
              <w:instrText xml:space="preserve"> SEQ Equation \* ARABIC </w:instrText>
            </w:r>
            <w:r w:rsidR="00D978B0" w:rsidRPr="00DC1604">
              <w:rPr>
                <w:rFonts w:ascii="Times New Roman" w:hAnsi="Times New Roman" w:cs="Times New Roman"/>
                <w:i w:val="0"/>
                <w:color w:val="000000" w:themeColor="text1"/>
                <w:sz w:val="20"/>
                <w:szCs w:val="20"/>
              </w:rPr>
              <w:fldChar w:fldCharType="separate"/>
            </w:r>
            <w:r w:rsidR="005F6F39">
              <w:rPr>
                <w:rFonts w:ascii="Times New Roman" w:hAnsi="Times New Roman" w:cs="Times New Roman"/>
                <w:b w:val="0"/>
                <w:i w:val="0"/>
                <w:noProof/>
                <w:color w:val="000000" w:themeColor="text1"/>
                <w:sz w:val="20"/>
                <w:szCs w:val="20"/>
              </w:rPr>
              <w:t>8</w:t>
            </w:r>
            <w:r w:rsidR="00D978B0" w:rsidRPr="00DC1604">
              <w:rPr>
                <w:rFonts w:ascii="Times New Roman" w:hAnsi="Times New Roman" w:cs="Times New Roman"/>
                <w:i w:val="0"/>
                <w:color w:val="000000" w:themeColor="text1"/>
                <w:sz w:val="20"/>
                <w:szCs w:val="20"/>
              </w:rPr>
              <w:fldChar w:fldCharType="end"/>
            </w:r>
            <w:r w:rsidRPr="00DC1604">
              <w:rPr>
                <w:rFonts w:ascii="Times New Roman" w:hAnsi="Times New Roman" w:cs="Times New Roman"/>
                <w:b w:val="0"/>
                <w:i w:val="0"/>
                <w:color w:val="000000" w:themeColor="text1"/>
                <w:sz w:val="20"/>
                <w:szCs w:val="20"/>
              </w:rPr>
              <w:t>)</w:t>
            </w:r>
          </w:p>
        </w:tc>
      </w:tr>
    </w:tbl>
    <w:p w14:paraId="0B5D560D" w14:textId="77777777" w:rsidR="002D7212" w:rsidRPr="00DC1604" w:rsidRDefault="002D7212" w:rsidP="002D7212">
      <w:pPr>
        <w:pStyle w:val="Paragraph"/>
        <w:rPr>
          <w:color w:val="000000" w:themeColor="text1"/>
          <w:lang w:val="en-GB"/>
        </w:rPr>
      </w:pPr>
    </w:p>
    <w:tbl>
      <w:tblPr>
        <w:tblStyle w:val="FinancialTable"/>
        <w:tblW w:w="5000" w:type="pct"/>
        <w:tblInd w:w="-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3"/>
        <w:gridCol w:w="3823"/>
        <w:gridCol w:w="364"/>
      </w:tblGrid>
      <w:tr w:rsidR="00DC1604" w:rsidRPr="00DC1604" w14:paraId="46D0A0E4" w14:textId="77777777" w:rsidTr="009B2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 w:type="pct"/>
          </w:tcPr>
          <w:p w14:paraId="16BAE15B" w14:textId="77777777" w:rsidR="002D7212" w:rsidRPr="00DC1604" w:rsidRDefault="002D7212" w:rsidP="00F560E8">
            <w:pPr>
              <w:spacing w:before="0" w:after="0" w:line="240" w:lineRule="auto"/>
              <w:jc w:val="center"/>
              <w:rPr>
                <w:rFonts w:ascii="Times New Roman" w:hAnsi="Times New Roman" w:cs="Times New Roman"/>
                <w:b w:val="0"/>
                <w:color w:val="000000" w:themeColor="text1"/>
              </w:rPr>
            </w:pPr>
            <w:r w:rsidRPr="00DC1604">
              <w:rPr>
                <w:rFonts w:ascii="Times New Roman" w:hAnsi="Times New Roman" w:cs="Times New Roman"/>
                <w:b w:val="0"/>
                <w:color w:val="000000" w:themeColor="text1"/>
              </w:rPr>
              <w:t>where</w:t>
            </w:r>
          </w:p>
        </w:tc>
        <w:tc>
          <w:tcPr>
            <w:tcW w:w="4187" w:type="pct"/>
          </w:tcPr>
          <w:p w14:paraId="1A640F1E" w14:textId="7AB7B74D" w:rsidR="002D7212" w:rsidRPr="00DC1604" w:rsidRDefault="00442F3C" w:rsidP="00F560E8">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rPr>
            </w:pPr>
            <w:r w:rsidRPr="00D978B0">
              <w:rPr>
                <w:rFonts w:ascii="Times New Roman" w:hAnsi="Times New Roman" w:cs="Times New Roman"/>
                <w:b w:val="0"/>
                <w:i/>
                <w:color w:val="000000" w:themeColor="text1"/>
                <w:sz w:val="16"/>
                <w:szCs w:val="16"/>
              </w:rPr>
              <w:t>g</w:t>
            </w:r>
            <w:r w:rsidRPr="00D978B0">
              <w:rPr>
                <w:rFonts w:ascii="Times New Roman" w:hAnsi="Times New Roman" w:cs="Times New Roman"/>
                <w:b w:val="0"/>
                <w:i/>
                <w:color w:val="000000" w:themeColor="text1"/>
                <w:sz w:val="16"/>
                <w:szCs w:val="16"/>
                <w:vertAlign w:val="subscript"/>
              </w:rPr>
              <w:t>a</w:t>
            </w:r>
            <w:r w:rsidRPr="00D978B0">
              <w:rPr>
                <w:rFonts w:ascii="Times New Roman" w:hAnsi="Times New Roman" w:cs="Times New Roman"/>
                <w:b w:val="0"/>
                <w:color w:val="000000" w:themeColor="text1"/>
                <w:sz w:val="16"/>
                <w:szCs w:val="16"/>
              </w:rPr>
              <w:t xml:space="preserve"> (</w:t>
            </w:r>
            <w:r w:rsidRPr="00D978B0">
              <w:rPr>
                <w:rFonts w:ascii="Times New Roman" w:hAnsi="Times New Roman" w:cs="Times New Roman"/>
                <w:b w:val="0"/>
                <w:i/>
                <w:color w:val="000000" w:themeColor="text1"/>
                <w:sz w:val="16"/>
                <w:szCs w:val="16"/>
              </w:rPr>
              <w:t>m</w:t>
            </w:r>
            <w:r w:rsidRPr="00D978B0">
              <w:rPr>
                <w:rFonts w:ascii="Times New Roman" w:hAnsi="Times New Roman" w:cs="Times New Roman"/>
                <w:b w:val="0"/>
                <w:color w:val="000000" w:themeColor="text1"/>
                <w:sz w:val="16"/>
                <w:szCs w:val="16"/>
              </w:rPr>
              <w:t>,</w:t>
            </w:r>
            <w:r w:rsidRPr="00D978B0">
              <w:rPr>
                <w:rFonts w:ascii="Times New Roman" w:hAnsi="Times New Roman" w:cs="Times New Roman"/>
                <w:b w:val="0"/>
                <w:i/>
                <w:color w:val="000000" w:themeColor="text1"/>
                <w:sz w:val="16"/>
                <w:szCs w:val="16"/>
              </w:rPr>
              <w:t xml:space="preserve"> n</w:t>
            </w:r>
            <w:r w:rsidRPr="00D978B0">
              <w:rPr>
                <w:rFonts w:ascii="Times New Roman" w:hAnsi="Times New Roman" w:cs="Times New Roman"/>
                <w:b w:val="0"/>
                <w:color w:val="000000" w:themeColor="text1"/>
                <w:sz w:val="16"/>
                <w:szCs w:val="16"/>
              </w:rPr>
              <w:t>) =</w:t>
            </w:r>
            <w:r w:rsidR="002D7212" w:rsidRPr="00D978B0">
              <w:rPr>
                <w:rFonts w:ascii="Times New Roman" w:hAnsi="Times New Roman" w:cs="Times New Roman"/>
                <w:b w:val="0"/>
                <w:color w:val="000000" w:themeColor="text1"/>
                <w:sz w:val="16"/>
                <w:szCs w:val="16"/>
              </w:rPr>
              <w:t>{1–(1–</w:t>
            </w:r>
            <w:proofErr w:type="gramStart"/>
            <w:r w:rsidR="002D7212" w:rsidRPr="00D978B0">
              <w:rPr>
                <w:rFonts w:ascii="Times New Roman" w:hAnsi="Times New Roman" w:cs="Times New Roman"/>
                <w:b w:val="0"/>
                <w:i/>
                <w:color w:val="000000" w:themeColor="text1"/>
                <w:sz w:val="16"/>
                <w:szCs w:val="16"/>
              </w:rPr>
              <w:t>P</w:t>
            </w:r>
            <w:r w:rsidR="002D7212" w:rsidRPr="00D978B0">
              <w:rPr>
                <w:rFonts w:ascii="Times New Roman" w:hAnsi="Times New Roman" w:cs="Times New Roman"/>
                <w:b w:val="0"/>
                <w:i/>
                <w:color w:val="000000" w:themeColor="text1"/>
                <w:sz w:val="16"/>
                <w:szCs w:val="16"/>
                <w:vertAlign w:val="subscript"/>
              </w:rPr>
              <w:t>A</w:t>
            </w:r>
            <w:r w:rsidR="002D7212" w:rsidRPr="00D978B0">
              <w:rPr>
                <w:rFonts w:ascii="Times New Roman" w:hAnsi="Times New Roman" w:cs="Times New Roman"/>
                <w:b w:val="0"/>
                <w:color w:val="000000" w:themeColor="text1"/>
                <w:sz w:val="16"/>
                <w:szCs w:val="16"/>
              </w:rPr>
              <w:t>)</w:t>
            </w:r>
            <w:r w:rsidR="002D7212" w:rsidRPr="00D978B0">
              <w:rPr>
                <w:rFonts w:ascii="Times New Roman" w:hAnsi="Times New Roman" w:cs="Times New Roman"/>
                <w:b w:val="0"/>
                <w:i/>
                <w:color w:val="000000" w:themeColor="text1"/>
                <w:sz w:val="16"/>
                <w:szCs w:val="16"/>
                <w:vertAlign w:val="superscript"/>
              </w:rPr>
              <w:t>m</w:t>
            </w:r>
            <w:proofErr w:type="gramEnd"/>
            <w:r w:rsidR="002D7212" w:rsidRPr="00D978B0">
              <w:rPr>
                <w:rFonts w:ascii="Times New Roman" w:hAnsi="Times New Roman" w:cs="Times New Roman"/>
                <w:b w:val="0"/>
                <w:color w:val="000000" w:themeColor="text1"/>
                <w:sz w:val="16"/>
                <w:szCs w:val="16"/>
              </w:rPr>
              <w:t>}</w:t>
            </w:r>
            <w:r w:rsidR="002D7212" w:rsidRPr="00D978B0">
              <w:rPr>
                <w:rFonts w:ascii="Times New Roman" w:hAnsi="Times New Roman" w:cs="Times New Roman"/>
                <w:b w:val="0"/>
                <w:i/>
                <w:color w:val="000000" w:themeColor="text1"/>
                <w:sz w:val="16"/>
                <w:szCs w:val="16"/>
              </w:rPr>
              <w:t>n</w:t>
            </w:r>
            <w:r w:rsidR="002D7212" w:rsidRPr="00D978B0">
              <w:rPr>
                <w:rFonts w:ascii="Times New Roman" w:hAnsi="Times New Roman" w:cs="Times New Roman"/>
                <w:b w:val="0"/>
                <w:color w:val="000000" w:themeColor="text1"/>
                <w:sz w:val="16"/>
                <w:szCs w:val="16"/>
              </w:rPr>
              <w:t xml:space="preserve"> and </w:t>
            </w:r>
            <w:proofErr w:type="spellStart"/>
            <w:r w:rsidR="002D7212" w:rsidRPr="00D978B0">
              <w:rPr>
                <w:rFonts w:ascii="Times New Roman" w:hAnsi="Times New Roman" w:cs="Times New Roman"/>
                <w:b w:val="0"/>
                <w:i/>
                <w:color w:val="000000" w:themeColor="text1"/>
                <w:sz w:val="16"/>
                <w:szCs w:val="16"/>
              </w:rPr>
              <w:t>g</w:t>
            </w:r>
            <w:r w:rsidR="002D7212" w:rsidRPr="00D978B0">
              <w:rPr>
                <w:rFonts w:ascii="Times New Roman" w:hAnsi="Times New Roman" w:cs="Times New Roman"/>
                <w:b w:val="0"/>
                <w:i/>
                <w:color w:val="000000" w:themeColor="text1"/>
                <w:sz w:val="16"/>
                <w:szCs w:val="16"/>
                <w:vertAlign w:val="subscript"/>
              </w:rPr>
              <w:t>b</w:t>
            </w:r>
            <w:proofErr w:type="spellEnd"/>
            <w:r w:rsidR="002D7212" w:rsidRPr="00D978B0">
              <w:rPr>
                <w:rFonts w:ascii="Times New Roman" w:hAnsi="Times New Roman" w:cs="Times New Roman"/>
                <w:b w:val="0"/>
                <w:color w:val="000000" w:themeColor="text1"/>
                <w:sz w:val="16"/>
                <w:szCs w:val="16"/>
              </w:rPr>
              <w:t>(</w:t>
            </w:r>
            <w:proofErr w:type="spellStart"/>
            <w:r w:rsidR="002D7212" w:rsidRPr="00D978B0">
              <w:rPr>
                <w:rFonts w:ascii="Times New Roman" w:hAnsi="Times New Roman" w:cs="Times New Roman"/>
                <w:b w:val="0"/>
                <w:i/>
                <w:color w:val="000000" w:themeColor="text1"/>
                <w:sz w:val="16"/>
                <w:szCs w:val="16"/>
              </w:rPr>
              <w:t>m</w:t>
            </w:r>
            <w:r w:rsidR="002D7212" w:rsidRPr="00D978B0">
              <w:rPr>
                <w:rFonts w:ascii="Times New Roman" w:hAnsi="Times New Roman" w:cs="Times New Roman"/>
                <w:b w:val="0"/>
                <w:color w:val="000000" w:themeColor="text1"/>
                <w:sz w:val="16"/>
                <w:szCs w:val="16"/>
              </w:rPr>
              <w:t>,</w:t>
            </w:r>
            <w:r w:rsidR="002D7212" w:rsidRPr="00D978B0">
              <w:rPr>
                <w:rFonts w:ascii="Times New Roman" w:hAnsi="Times New Roman" w:cs="Times New Roman"/>
                <w:b w:val="0"/>
                <w:i/>
                <w:color w:val="000000" w:themeColor="text1"/>
                <w:sz w:val="16"/>
                <w:szCs w:val="16"/>
              </w:rPr>
              <w:t>n</w:t>
            </w:r>
            <w:proofErr w:type="spellEnd"/>
            <w:r w:rsidR="002D7212" w:rsidRPr="00D978B0">
              <w:rPr>
                <w:rFonts w:ascii="Times New Roman" w:hAnsi="Times New Roman" w:cs="Times New Roman"/>
                <w:b w:val="0"/>
                <w:color w:val="000000" w:themeColor="text1"/>
                <w:sz w:val="16"/>
                <w:szCs w:val="16"/>
              </w:rPr>
              <w:t>)={1–(1–</w:t>
            </w:r>
            <w:r w:rsidR="002D7212" w:rsidRPr="00D978B0">
              <w:rPr>
                <w:rFonts w:ascii="Times New Roman" w:hAnsi="Times New Roman" w:cs="Times New Roman"/>
                <w:b w:val="0"/>
                <w:i/>
                <w:color w:val="000000" w:themeColor="text1"/>
                <w:sz w:val="16"/>
                <w:szCs w:val="16"/>
              </w:rPr>
              <w:t>P</w:t>
            </w:r>
            <w:r w:rsidR="002D7212" w:rsidRPr="00D978B0">
              <w:rPr>
                <w:rFonts w:ascii="Times New Roman" w:hAnsi="Times New Roman" w:cs="Times New Roman"/>
                <w:b w:val="0"/>
                <w:i/>
                <w:color w:val="000000" w:themeColor="text1"/>
                <w:sz w:val="16"/>
                <w:szCs w:val="16"/>
                <w:vertAlign w:val="subscript"/>
              </w:rPr>
              <w:t>B</w:t>
            </w:r>
            <w:r w:rsidR="002D7212" w:rsidRPr="00D978B0">
              <w:rPr>
                <w:rFonts w:ascii="Times New Roman" w:hAnsi="Times New Roman" w:cs="Times New Roman"/>
                <w:b w:val="0"/>
                <w:color w:val="000000" w:themeColor="text1"/>
                <w:sz w:val="16"/>
                <w:szCs w:val="16"/>
              </w:rPr>
              <w:t>)</w:t>
            </w:r>
            <w:r w:rsidR="002D7212" w:rsidRPr="00D978B0">
              <w:rPr>
                <w:rFonts w:ascii="Times New Roman" w:hAnsi="Times New Roman" w:cs="Times New Roman"/>
                <w:b w:val="0"/>
                <w:i/>
                <w:color w:val="000000" w:themeColor="text1"/>
                <w:sz w:val="16"/>
                <w:szCs w:val="16"/>
                <w:vertAlign w:val="superscript"/>
              </w:rPr>
              <w:t>n</w:t>
            </w:r>
            <w:r w:rsidR="002D7212" w:rsidRPr="00D978B0">
              <w:rPr>
                <w:rFonts w:ascii="Times New Roman" w:hAnsi="Times New Roman" w:cs="Times New Roman"/>
                <w:b w:val="0"/>
                <w:color w:val="000000" w:themeColor="text1"/>
                <w:sz w:val="16"/>
                <w:szCs w:val="16"/>
              </w:rPr>
              <w:t>}</w:t>
            </w:r>
            <w:r w:rsidR="002D7212" w:rsidRPr="00D978B0">
              <w:rPr>
                <w:rFonts w:ascii="Times New Roman" w:hAnsi="Times New Roman" w:cs="Times New Roman"/>
                <w:b w:val="0"/>
                <w:i/>
                <w:color w:val="000000" w:themeColor="text1"/>
                <w:sz w:val="16"/>
                <w:szCs w:val="16"/>
              </w:rPr>
              <w:t>m</w:t>
            </w:r>
          </w:p>
        </w:tc>
        <w:tc>
          <w:tcPr>
            <w:tcW w:w="339" w:type="pct"/>
          </w:tcPr>
          <w:p w14:paraId="0BA4A813" w14:textId="3DA3D579" w:rsidR="002D7212" w:rsidRPr="00D978B0" w:rsidRDefault="002D7212" w:rsidP="00324382">
            <w:pPr>
              <w:pStyle w:val="Caption"/>
              <w:spacing w:before="0" w:after="0"/>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i w:val="0"/>
                <w:color w:val="000000" w:themeColor="text1"/>
              </w:rPr>
            </w:pPr>
            <w:r w:rsidRPr="00D978B0">
              <w:rPr>
                <w:rFonts w:ascii="Times New Roman" w:hAnsi="Times New Roman" w:cs="Times New Roman"/>
                <w:b w:val="0"/>
                <w:i w:val="0"/>
                <w:color w:val="000000" w:themeColor="text1"/>
              </w:rPr>
              <w:t>(</w:t>
            </w:r>
            <w:r w:rsidR="00D978B0" w:rsidRPr="00DC1604">
              <w:rPr>
                <w:rFonts w:ascii="Times New Roman" w:hAnsi="Times New Roman" w:cs="Times New Roman"/>
                <w:i w:val="0"/>
                <w:color w:val="000000" w:themeColor="text1"/>
                <w:sz w:val="20"/>
                <w:szCs w:val="20"/>
              </w:rPr>
              <w:fldChar w:fldCharType="begin"/>
            </w:r>
            <w:r w:rsidR="00D978B0" w:rsidRPr="00DC1604">
              <w:rPr>
                <w:rFonts w:ascii="Times New Roman" w:hAnsi="Times New Roman" w:cs="Times New Roman"/>
                <w:b w:val="0"/>
                <w:i w:val="0"/>
                <w:color w:val="000000" w:themeColor="text1"/>
                <w:sz w:val="20"/>
                <w:szCs w:val="20"/>
              </w:rPr>
              <w:instrText xml:space="preserve"> SEQ Equation \* ARABIC </w:instrText>
            </w:r>
            <w:r w:rsidR="00D978B0" w:rsidRPr="00DC1604">
              <w:rPr>
                <w:rFonts w:ascii="Times New Roman" w:hAnsi="Times New Roman" w:cs="Times New Roman"/>
                <w:i w:val="0"/>
                <w:color w:val="000000" w:themeColor="text1"/>
                <w:sz w:val="20"/>
                <w:szCs w:val="20"/>
              </w:rPr>
              <w:fldChar w:fldCharType="separate"/>
            </w:r>
            <w:r w:rsidR="005F6F39">
              <w:rPr>
                <w:rFonts w:ascii="Times New Roman" w:hAnsi="Times New Roman" w:cs="Times New Roman"/>
                <w:b w:val="0"/>
                <w:i w:val="0"/>
                <w:noProof/>
                <w:color w:val="000000" w:themeColor="text1"/>
                <w:sz w:val="20"/>
                <w:szCs w:val="20"/>
              </w:rPr>
              <w:t>9</w:t>
            </w:r>
            <w:r w:rsidR="00D978B0" w:rsidRPr="00DC1604">
              <w:rPr>
                <w:rFonts w:ascii="Times New Roman" w:hAnsi="Times New Roman" w:cs="Times New Roman"/>
                <w:i w:val="0"/>
                <w:color w:val="000000" w:themeColor="text1"/>
                <w:sz w:val="20"/>
                <w:szCs w:val="20"/>
              </w:rPr>
              <w:fldChar w:fldCharType="end"/>
            </w:r>
            <w:r w:rsidRPr="00D978B0">
              <w:rPr>
                <w:rFonts w:ascii="Times New Roman" w:hAnsi="Times New Roman" w:cs="Times New Roman"/>
                <w:b w:val="0"/>
                <w:i w:val="0"/>
                <w:color w:val="000000" w:themeColor="text1"/>
              </w:rPr>
              <w:t>)</w:t>
            </w:r>
          </w:p>
        </w:tc>
      </w:tr>
    </w:tbl>
    <w:p w14:paraId="0D9437D2" w14:textId="77777777" w:rsidR="00D978B0" w:rsidRDefault="002D7212" w:rsidP="002D7212">
      <w:pPr>
        <w:pStyle w:val="Paragraph"/>
        <w:spacing w:line="360" w:lineRule="auto"/>
        <w:rPr>
          <w:color w:val="000000" w:themeColor="text1"/>
        </w:rPr>
      </w:pPr>
      <w:r w:rsidRPr="00DC1604">
        <w:rPr>
          <w:color w:val="000000" w:themeColor="text1"/>
        </w:rPr>
        <w:t xml:space="preserve"> </w:t>
      </w:r>
    </w:p>
    <w:p w14:paraId="7672BDC6" w14:textId="7430C220" w:rsidR="002D7212" w:rsidRPr="00DC1604" w:rsidRDefault="002D7212" w:rsidP="002D7212">
      <w:pPr>
        <w:pStyle w:val="Paragraph"/>
        <w:spacing w:line="360" w:lineRule="auto"/>
        <w:rPr>
          <w:color w:val="000000" w:themeColor="text1"/>
        </w:rPr>
      </w:pPr>
      <w:r w:rsidRPr="00DC1604">
        <w:rPr>
          <w:i/>
          <w:color w:val="000000" w:themeColor="text1"/>
        </w:rPr>
        <w:t>P</w:t>
      </w:r>
      <w:r w:rsidRPr="00DC1604">
        <w:rPr>
          <w:i/>
          <w:color w:val="000000" w:themeColor="text1"/>
          <w:vertAlign w:val="subscript"/>
        </w:rPr>
        <w:t>A</w:t>
      </w:r>
      <w:r w:rsidRPr="00DC1604">
        <w:rPr>
          <w:color w:val="000000" w:themeColor="text1"/>
        </w:rPr>
        <w:t xml:space="preserve"> and </w:t>
      </w:r>
      <w:r w:rsidRPr="00DC1604">
        <w:rPr>
          <w:i/>
          <w:color w:val="000000" w:themeColor="text1"/>
        </w:rPr>
        <w:t>P</w:t>
      </w:r>
      <w:r w:rsidRPr="00DC1604">
        <w:rPr>
          <w:i/>
          <w:color w:val="000000" w:themeColor="text1"/>
          <w:vertAlign w:val="subscript"/>
        </w:rPr>
        <w:t>B</w:t>
      </w:r>
      <w:r w:rsidRPr="00DC1604">
        <w:rPr>
          <w:color w:val="000000" w:themeColor="text1"/>
        </w:rPr>
        <w:t xml:space="preserve"> refer to the probability</w:t>
      </w:r>
      <w:r w:rsidRPr="00DC1604">
        <w:rPr>
          <w:color w:val="000000" w:themeColor="text1"/>
        </w:rPr>
        <w:fldChar w:fldCharType="begin"/>
      </w:r>
      <w:r w:rsidRPr="00DC1604">
        <w:rPr>
          <w:color w:val="000000" w:themeColor="text1"/>
        </w:rPr>
        <w:instrText xml:space="preserve"> XE "probability" </w:instrText>
      </w:r>
      <w:r w:rsidRPr="00DC1604">
        <w:rPr>
          <w:color w:val="000000" w:themeColor="text1"/>
        </w:rPr>
        <w:fldChar w:fldCharType="end"/>
      </w:r>
      <w:r w:rsidRPr="00DC1604">
        <w:rPr>
          <w:color w:val="000000" w:themeColor="text1"/>
        </w:rPr>
        <w:t xml:space="preserve"> of target availability of </w:t>
      </w:r>
      <w:r w:rsidRPr="00DC1604">
        <w:rPr>
          <w:i/>
          <w:color w:val="000000" w:themeColor="text1"/>
        </w:rPr>
        <w:t>X</w:t>
      </w:r>
      <w:r w:rsidRPr="00DC1604">
        <w:rPr>
          <w:color w:val="000000" w:themeColor="text1"/>
        </w:rPr>
        <w:t xml:space="preserve"> and </w:t>
      </w:r>
      <w:r w:rsidRPr="00DC1604">
        <w:rPr>
          <w:i/>
          <w:color w:val="000000" w:themeColor="text1"/>
        </w:rPr>
        <w:t>Y</w:t>
      </w:r>
      <w:r w:rsidRPr="00DC1604">
        <w:rPr>
          <w:color w:val="000000" w:themeColor="text1"/>
        </w:rPr>
        <w:t xml:space="preserve"> respectively; and </w:t>
      </w:r>
      <w:r w:rsidRPr="00DC1604">
        <w:rPr>
          <w:i/>
          <w:color w:val="000000" w:themeColor="text1"/>
        </w:rPr>
        <w:t>a</w:t>
      </w:r>
      <w:r w:rsidRPr="00DC1604">
        <w:rPr>
          <w:color w:val="000000" w:themeColor="text1"/>
        </w:rPr>
        <w:t xml:space="preserve"> and </w:t>
      </w:r>
      <w:r w:rsidRPr="00DC1604">
        <w:rPr>
          <w:i/>
          <w:color w:val="000000" w:themeColor="text1"/>
        </w:rPr>
        <w:t>b</w:t>
      </w:r>
      <w:r w:rsidRPr="00DC1604">
        <w:rPr>
          <w:color w:val="000000" w:themeColor="text1"/>
        </w:rPr>
        <w:t xml:space="preserve"> are Lanchester attrition-rate coefficients and are constants.</w:t>
      </w:r>
    </w:p>
    <w:p w14:paraId="74E9DAFE" w14:textId="4A8333F0" w:rsidR="00D730E4" w:rsidRPr="00DC1604" w:rsidRDefault="00D730E4">
      <w:pPr>
        <w:spacing w:after="160" w:line="259" w:lineRule="auto"/>
        <w:rPr>
          <w:rFonts w:ascii="Times New Roman" w:eastAsia="Times New Roman" w:hAnsi="Times New Roman" w:cs="Times New Roman"/>
          <w:snapToGrid w:val="0"/>
          <w:color w:val="000000" w:themeColor="text1"/>
          <w:lang w:eastAsia="en-US"/>
        </w:rPr>
      </w:pPr>
      <w:r w:rsidRPr="00DC1604">
        <w:rPr>
          <w:color w:val="000000" w:themeColor="text1"/>
        </w:rPr>
        <w:br w:type="page"/>
      </w:r>
    </w:p>
    <w:p w14:paraId="6294E2FC" w14:textId="77777777" w:rsidR="00D730E4" w:rsidRPr="00DC1604" w:rsidRDefault="00D730E4" w:rsidP="00D730E4">
      <w:pPr>
        <w:pStyle w:val="Heading1"/>
        <w:spacing w:line="240" w:lineRule="auto"/>
        <w:jc w:val="center"/>
        <w:rPr>
          <w:rFonts w:ascii="Times New Roman" w:hAnsi="Times New Roman" w:cs="Times New Roman"/>
          <w:b/>
          <w:bCs/>
          <w:color w:val="000000" w:themeColor="text1"/>
          <w:sz w:val="24"/>
          <w:szCs w:val="24"/>
          <w:u w:val="single"/>
        </w:rPr>
      </w:pPr>
      <w:bookmarkStart w:id="65" w:name="_Toc119921830"/>
      <w:r w:rsidRPr="00DC1604">
        <w:rPr>
          <w:rFonts w:ascii="Times New Roman" w:hAnsi="Times New Roman" w:cs="Times New Roman"/>
          <w:b/>
          <w:bCs/>
          <w:color w:val="000000" w:themeColor="text1"/>
          <w:sz w:val="24"/>
          <w:szCs w:val="24"/>
          <w:u w:val="single"/>
        </w:rPr>
        <w:lastRenderedPageBreak/>
        <w:t>Abbreviations</w:t>
      </w:r>
      <w:bookmarkEnd w:id="65"/>
    </w:p>
    <w:tbl>
      <w:tblPr>
        <w:tblW w:w="0" w:type="auto"/>
        <w:jc w:val="center"/>
        <w:tblCellMar>
          <w:left w:w="0" w:type="dxa"/>
          <w:right w:w="0" w:type="dxa"/>
        </w:tblCellMar>
        <w:tblLook w:val="04A0" w:firstRow="1" w:lastRow="0" w:firstColumn="1" w:lastColumn="0" w:noHBand="0" w:noVBand="1"/>
      </w:tblPr>
      <w:tblGrid>
        <w:gridCol w:w="1134"/>
        <w:gridCol w:w="3247"/>
      </w:tblGrid>
      <w:tr w:rsidR="001D19BD" w:rsidRPr="00DC1604" w14:paraId="116DAFB8" w14:textId="77777777" w:rsidTr="00AD74A5">
        <w:trPr>
          <w:trHeight w:val="170"/>
          <w:jc w:val="center"/>
        </w:trPr>
        <w:tc>
          <w:tcPr>
            <w:tcW w:w="1134" w:type="dxa"/>
            <w:shd w:val="clear" w:color="auto" w:fill="auto"/>
          </w:tcPr>
          <w:p w14:paraId="04D4BC1C"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AAM</w:t>
            </w:r>
          </w:p>
        </w:tc>
        <w:tc>
          <w:tcPr>
            <w:tcW w:w="3247" w:type="dxa"/>
            <w:shd w:val="clear" w:color="auto" w:fill="auto"/>
          </w:tcPr>
          <w:p w14:paraId="70413A7D"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Air-To-Air Missiles</w:t>
            </w:r>
          </w:p>
        </w:tc>
      </w:tr>
      <w:tr w:rsidR="001D19BD" w:rsidRPr="00DC1604" w14:paraId="518CB3F0" w14:textId="77777777" w:rsidTr="00AD74A5">
        <w:trPr>
          <w:trHeight w:val="170"/>
          <w:jc w:val="center"/>
        </w:trPr>
        <w:tc>
          <w:tcPr>
            <w:tcW w:w="1134" w:type="dxa"/>
            <w:shd w:val="clear" w:color="auto" w:fill="auto"/>
          </w:tcPr>
          <w:p w14:paraId="39AC9253" w14:textId="364B1CDF" w:rsidR="00D62878" w:rsidRPr="00DC1604" w:rsidRDefault="00D62878"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AAR</w:t>
            </w:r>
          </w:p>
        </w:tc>
        <w:tc>
          <w:tcPr>
            <w:tcW w:w="3247" w:type="dxa"/>
            <w:shd w:val="clear" w:color="auto" w:fill="auto"/>
          </w:tcPr>
          <w:p w14:paraId="2C764DA0" w14:textId="208C13A7" w:rsidR="00D62878" w:rsidRPr="00DC1604" w:rsidRDefault="00D62878"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Air to Air </w:t>
            </w:r>
            <w:proofErr w:type="spellStart"/>
            <w:r>
              <w:rPr>
                <w:rFonts w:ascii="Times New Roman" w:hAnsi="Times New Roman" w:cs="Times New Roman"/>
                <w:color w:val="000000" w:themeColor="text1"/>
                <w:sz w:val="16"/>
                <w:szCs w:val="16"/>
              </w:rPr>
              <w:t>Refuelling</w:t>
            </w:r>
            <w:proofErr w:type="spellEnd"/>
          </w:p>
        </w:tc>
      </w:tr>
      <w:tr w:rsidR="001D19BD" w:rsidRPr="00DC1604" w14:paraId="266AE6C4" w14:textId="77777777" w:rsidTr="00AD74A5">
        <w:trPr>
          <w:trHeight w:val="170"/>
          <w:jc w:val="center"/>
        </w:trPr>
        <w:tc>
          <w:tcPr>
            <w:tcW w:w="1134" w:type="dxa"/>
            <w:shd w:val="clear" w:color="auto" w:fill="auto"/>
          </w:tcPr>
          <w:p w14:paraId="37FAE54F"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AB</w:t>
            </w:r>
          </w:p>
        </w:tc>
        <w:tc>
          <w:tcPr>
            <w:tcW w:w="3247" w:type="dxa"/>
            <w:shd w:val="clear" w:color="auto" w:fill="auto"/>
          </w:tcPr>
          <w:p w14:paraId="2F3BDBC5"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Air Base</w:t>
            </w:r>
          </w:p>
        </w:tc>
      </w:tr>
      <w:tr w:rsidR="001D19BD" w:rsidRPr="00DC1604" w14:paraId="79C90A0D" w14:textId="77777777" w:rsidTr="00AD74A5">
        <w:trPr>
          <w:trHeight w:val="170"/>
          <w:jc w:val="center"/>
        </w:trPr>
        <w:tc>
          <w:tcPr>
            <w:tcW w:w="1134" w:type="dxa"/>
            <w:shd w:val="clear" w:color="auto" w:fill="auto"/>
          </w:tcPr>
          <w:p w14:paraId="6F21FEEA" w14:textId="04E12759" w:rsidR="00D62878" w:rsidRPr="00DC1604" w:rsidRDefault="00D62878"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ADA</w:t>
            </w:r>
          </w:p>
        </w:tc>
        <w:tc>
          <w:tcPr>
            <w:tcW w:w="3247" w:type="dxa"/>
            <w:shd w:val="clear" w:color="auto" w:fill="auto"/>
          </w:tcPr>
          <w:p w14:paraId="063D53EB" w14:textId="1DA5688E" w:rsidR="00D62878" w:rsidRPr="00DC1604" w:rsidRDefault="00D62878"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Aeronautical Development Agency</w:t>
            </w:r>
          </w:p>
        </w:tc>
      </w:tr>
      <w:tr w:rsidR="001D19BD" w:rsidRPr="00DC1604" w14:paraId="2FD52F07" w14:textId="77777777" w:rsidTr="00AD74A5">
        <w:trPr>
          <w:trHeight w:val="170"/>
          <w:jc w:val="center"/>
        </w:trPr>
        <w:tc>
          <w:tcPr>
            <w:tcW w:w="1134" w:type="dxa"/>
            <w:shd w:val="clear" w:color="auto" w:fill="auto"/>
          </w:tcPr>
          <w:p w14:paraId="6E23AAA4"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ADIZ</w:t>
            </w:r>
          </w:p>
        </w:tc>
        <w:tc>
          <w:tcPr>
            <w:tcW w:w="3247" w:type="dxa"/>
            <w:shd w:val="clear" w:color="auto" w:fill="auto"/>
          </w:tcPr>
          <w:p w14:paraId="695653AE"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Air Defense Identification Zone</w:t>
            </w:r>
          </w:p>
        </w:tc>
      </w:tr>
      <w:tr w:rsidR="001D19BD" w:rsidRPr="00DC1604" w14:paraId="030890DB" w14:textId="77777777" w:rsidTr="00AD74A5">
        <w:trPr>
          <w:trHeight w:val="170"/>
          <w:jc w:val="center"/>
        </w:trPr>
        <w:tc>
          <w:tcPr>
            <w:tcW w:w="1134" w:type="dxa"/>
            <w:shd w:val="clear" w:color="auto" w:fill="auto"/>
          </w:tcPr>
          <w:p w14:paraId="2079D9D7"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ADCC</w:t>
            </w:r>
          </w:p>
        </w:tc>
        <w:tc>
          <w:tcPr>
            <w:tcW w:w="3247" w:type="dxa"/>
            <w:shd w:val="clear" w:color="auto" w:fill="auto"/>
          </w:tcPr>
          <w:p w14:paraId="7DA6CCB7"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Air Defense Control Center</w:t>
            </w:r>
          </w:p>
        </w:tc>
      </w:tr>
      <w:tr w:rsidR="001D19BD" w:rsidRPr="00DC1604" w14:paraId="53DBDC32" w14:textId="77777777" w:rsidTr="00AD74A5">
        <w:trPr>
          <w:trHeight w:val="170"/>
          <w:jc w:val="center"/>
        </w:trPr>
        <w:tc>
          <w:tcPr>
            <w:tcW w:w="1134" w:type="dxa"/>
            <w:shd w:val="clear" w:color="auto" w:fill="auto"/>
          </w:tcPr>
          <w:p w14:paraId="7AA9C525"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ADDC</w:t>
            </w:r>
          </w:p>
        </w:tc>
        <w:tc>
          <w:tcPr>
            <w:tcW w:w="3247" w:type="dxa"/>
            <w:shd w:val="clear" w:color="auto" w:fill="auto"/>
          </w:tcPr>
          <w:p w14:paraId="5DFD275C"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Air Defense Direction Center</w:t>
            </w:r>
          </w:p>
        </w:tc>
      </w:tr>
      <w:tr w:rsidR="001D19BD" w:rsidRPr="00DC1604" w14:paraId="3D47E0A0" w14:textId="77777777" w:rsidTr="00AD74A5">
        <w:trPr>
          <w:trHeight w:val="170"/>
          <w:jc w:val="center"/>
        </w:trPr>
        <w:tc>
          <w:tcPr>
            <w:tcW w:w="1134" w:type="dxa"/>
            <w:shd w:val="clear" w:color="auto" w:fill="auto"/>
          </w:tcPr>
          <w:p w14:paraId="349B59F5"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AEW</w:t>
            </w:r>
          </w:p>
        </w:tc>
        <w:tc>
          <w:tcPr>
            <w:tcW w:w="3247" w:type="dxa"/>
            <w:shd w:val="clear" w:color="auto" w:fill="auto"/>
          </w:tcPr>
          <w:p w14:paraId="46D6E624"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Airborne Early Warning</w:t>
            </w:r>
          </w:p>
        </w:tc>
      </w:tr>
      <w:tr w:rsidR="001D19BD" w:rsidRPr="00DC1604" w14:paraId="64F3B681" w14:textId="77777777" w:rsidTr="00AD74A5">
        <w:trPr>
          <w:trHeight w:val="170"/>
          <w:jc w:val="center"/>
        </w:trPr>
        <w:tc>
          <w:tcPr>
            <w:tcW w:w="1134" w:type="dxa"/>
            <w:shd w:val="clear" w:color="auto" w:fill="auto"/>
          </w:tcPr>
          <w:p w14:paraId="6A9E0B83" w14:textId="5C8EE5FE" w:rsidR="00D62878" w:rsidRPr="00DC1604" w:rsidRDefault="00D62878"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AGPL</w:t>
            </w:r>
          </w:p>
        </w:tc>
        <w:tc>
          <w:tcPr>
            <w:tcW w:w="3247" w:type="dxa"/>
            <w:shd w:val="clear" w:color="auto" w:fill="auto"/>
          </w:tcPr>
          <w:p w14:paraId="4C2C9241" w14:textId="19A94130" w:rsidR="00D62878" w:rsidRPr="00DC1604" w:rsidRDefault="00D62878"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Actual Ground Position Line</w:t>
            </w:r>
          </w:p>
        </w:tc>
      </w:tr>
      <w:tr w:rsidR="001D19BD" w:rsidRPr="00DC1604" w14:paraId="6DC33984" w14:textId="77777777" w:rsidTr="00AD74A5">
        <w:trPr>
          <w:trHeight w:val="170"/>
          <w:jc w:val="center"/>
        </w:trPr>
        <w:tc>
          <w:tcPr>
            <w:tcW w:w="1134" w:type="dxa"/>
            <w:shd w:val="clear" w:color="auto" w:fill="auto"/>
          </w:tcPr>
          <w:p w14:paraId="09812309"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AIP</w:t>
            </w:r>
          </w:p>
        </w:tc>
        <w:tc>
          <w:tcPr>
            <w:tcW w:w="3247" w:type="dxa"/>
            <w:shd w:val="clear" w:color="auto" w:fill="auto"/>
          </w:tcPr>
          <w:p w14:paraId="3A29B9A1"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Air Independent Propulsion</w:t>
            </w:r>
          </w:p>
        </w:tc>
      </w:tr>
      <w:tr w:rsidR="001D19BD" w:rsidRPr="00DC1604" w14:paraId="2AC323A3" w14:textId="77777777" w:rsidTr="00AD74A5">
        <w:trPr>
          <w:trHeight w:val="170"/>
          <w:jc w:val="center"/>
        </w:trPr>
        <w:tc>
          <w:tcPr>
            <w:tcW w:w="1134" w:type="dxa"/>
            <w:shd w:val="clear" w:color="auto" w:fill="auto"/>
          </w:tcPr>
          <w:p w14:paraId="75826999"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ALCM</w:t>
            </w:r>
          </w:p>
        </w:tc>
        <w:tc>
          <w:tcPr>
            <w:tcW w:w="3247" w:type="dxa"/>
            <w:shd w:val="clear" w:color="auto" w:fill="auto"/>
          </w:tcPr>
          <w:p w14:paraId="2719FB1C"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Air Launched Cruise Missiles</w:t>
            </w:r>
          </w:p>
        </w:tc>
      </w:tr>
      <w:tr w:rsidR="001D19BD" w:rsidRPr="00DC1604" w14:paraId="2E57F6AF" w14:textId="77777777" w:rsidTr="00AD74A5">
        <w:trPr>
          <w:trHeight w:val="170"/>
          <w:jc w:val="center"/>
        </w:trPr>
        <w:tc>
          <w:tcPr>
            <w:tcW w:w="1134" w:type="dxa"/>
            <w:shd w:val="clear" w:color="auto" w:fill="auto"/>
          </w:tcPr>
          <w:p w14:paraId="112DEB5F" w14:textId="226D6C5A" w:rsidR="00D62878" w:rsidRPr="00DC1604" w:rsidRDefault="00D62878"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AMD</w:t>
            </w:r>
          </w:p>
        </w:tc>
        <w:tc>
          <w:tcPr>
            <w:tcW w:w="3247" w:type="dxa"/>
            <w:shd w:val="clear" w:color="auto" w:fill="auto"/>
          </w:tcPr>
          <w:p w14:paraId="29AB5E93" w14:textId="176CD33D" w:rsidR="00D62878" w:rsidRPr="00DC1604" w:rsidRDefault="00D62878"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Anti-Missile </w:t>
            </w:r>
            <w:proofErr w:type="spellStart"/>
            <w:r>
              <w:rPr>
                <w:rFonts w:ascii="Times New Roman" w:hAnsi="Times New Roman" w:cs="Times New Roman"/>
                <w:color w:val="000000" w:themeColor="text1"/>
                <w:sz w:val="16"/>
                <w:szCs w:val="16"/>
              </w:rPr>
              <w:t>Defence</w:t>
            </w:r>
            <w:proofErr w:type="spellEnd"/>
          </w:p>
        </w:tc>
      </w:tr>
      <w:tr w:rsidR="001D19BD" w:rsidRPr="00DC1604" w14:paraId="748EFB65" w14:textId="77777777" w:rsidTr="00AD74A5">
        <w:trPr>
          <w:trHeight w:val="170"/>
          <w:jc w:val="center"/>
        </w:trPr>
        <w:tc>
          <w:tcPr>
            <w:tcW w:w="1134" w:type="dxa"/>
            <w:shd w:val="clear" w:color="auto" w:fill="auto"/>
          </w:tcPr>
          <w:p w14:paraId="1B3ADC1D"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AMRAAM</w:t>
            </w:r>
          </w:p>
        </w:tc>
        <w:tc>
          <w:tcPr>
            <w:tcW w:w="3247" w:type="dxa"/>
            <w:shd w:val="clear" w:color="auto" w:fill="auto"/>
          </w:tcPr>
          <w:p w14:paraId="3C1B0B58"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Advanced Medium Range Air-to-Air Missile</w:t>
            </w:r>
          </w:p>
        </w:tc>
      </w:tr>
      <w:tr w:rsidR="001D19BD" w:rsidRPr="00DC1604" w14:paraId="041DEB39" w14:textId="77777777" w:rsidTr="00AD74A5">
        <w:trPr>
          <w:trHeight w:val="170"/>
          <w:jc w:val="center"/>
        </w:trPr>
        <w:tc>
          <w:tcPr>
            <w:tcW w:w="1134" w:type="dxa"/>
            <w:shd w:val="clear" w:color="auto" w:fill="auto"/>
          </w:tcPr>
          <w:p w14:paraId="2C4F3606"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AOA</w:t>
            </w:r>
          </w:p>
        </w:tc>
        <w:tc>
          <w:tcPr>
            <w:tcW w:w="3247" w:type="dxa"/>
            <w:shd w:val="clear" w:color="auto" w:fill="auto"/>
          </w:tcPr>
          <w:p w14:paraId="75D8400B"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Amphibious Objective Area</w:t>
            </w:r>
          </w:p>
        </w:tc>
      </w:tr>
      <w:tr w:rsidR="001D19BD" w:rsidRPr="00DC1604" w14:paraId="6A439B26" w14:textId="77777777" w:rsidTr="00AD74A5">
        <w:trPr>
          <w:trHeight w:val="170"/>
          <w:jc w:val="center"/>
        </w:trPr>
        <w:tc>
          <w:tcPr>
            <w:tcW w:w="1134" w:type="dxa"/>
            <w:shd w:val="clear" w:color="auto" w:fill="auto"/>
          </w:tcPr>
          <w:p w14:paraId="0A87679D" w14:textId="23A8657F" w:rsidR="00D62878" w:rsidRPr="00DC1604" w:rsidRDefault="00D62878"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ARTRAC</w:t>
            </w:r>
          </w:p>
        </w:tc>
        <w:tc>
          <w:tcPr>
            <w:tcW w:w="3247" w:type="dxa"/>
            <w:shd w:val="clear" w:color="auto" w:fill="auto"/>
          </w:tcPr>
          <w:p w14:paraId="079E9841" w14:textId="38CCFDDE" w:rsidR="00D62878" w:rsidRPr="00DC1604" w:rsidRDefault="00D62878"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Army Training Command</w:t>
            </w:r>
          </w:p>
        </w:tc>
      </w:tr>
      <w:tr w:rsidR="001D19BD" w:rsidRPr="00DC1604" w14:paraId="202963F7" w14:textId="77777777" w:rsidTr="00AD74A5">
        <w:trPr>
          <w:trHeight w:val="170"/>
          <w:jc w:val="center"/>
        </w:trPr>
        <w:tc>
          <w:tcPr>
            <w:tcW w:w="1134" w:type="dxa"/>
            <w:shd w:val="clear" w:color="auto" w:fill="auto"/>
          </w:tcPr>
          <w:p w14:paraId="0AD59BB0"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ASBM</w:t>
            </w:r>
          </w:p>
        </w:tc>
        <w:tc>
          <w:tcPr>
            <w:tcW w:w="3247" w:type="dxa"/>
            <w:shd w:val="clear" w:color="auto" w:fill="auto"/>
          </w:tcPr>
          <w:p w14:paraId="3FC26855"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Anti-ship Ballistic Missiles</w:t>
            </w:r>
          </w:p>
        </w:tc>
      </w:tr>
      <w:tr w:rsidR="001D19BD" w:rsidRPr="00DC1604" w14:paraId="6181C376" w14:textId="77777777" w:rsidTr="00AD74A5">
        <w:trPr>
          <w:trHeight w:val="170"/>
          <w:jc w:val="center"/>
        </w:trPr>
        <w:tc>
          <w:tcPr>
            <w:tcW w:w="1134" w:type="dxa"/>
            <w:shd w:val="clear" w:color="auto" w:fill="auto"/>
          </w:tcPr>
          <w:p w14:paraId="6EECC176"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ASM</w:t>
            </w:r>
          </w:p>
        </w:tc>
        <w:tc>
          <w:tcPr>
            <w:tcW w:w="3247" w:type="dxa"/>
            <w:shd w:val="clear" w:color="auto" w:fill="auto"/>
          </w:tcPr>
          <w:p w14:paraId="0BC6B7B1"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Air-to-surface Missiles</w:t>
            </w:r>
          </w:p>
        </w:tc>
      </w:tr>
      <w:tr w:rsidR="001D19BD" w:rsidRPr="00DC1604" w14:paraId="6D63A33A" w14:textId="77777777" w:rsidTr="00AD74A5">
        <w:trPr>
          <w:trHeight w:val="170"/>
          <w:jc w:val="center"/>
        </w:trPr>
        <w:tc>
          <w:tcPr>
            <w:tcW w:w="1134" w:type="dxa"/>
            <w:shd w:val="clear" w:color="auto" w:fill="auto"/>
          </w:tcPr>
          <w:p w14:paraId="4A346E9E"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ASV</w:t>
            </w:r>
          </w:p>
        </w:tc>
        <w:tc>
          <w:tcPr>
            <w:tcW w:w="3247" w:type="dxa"/>
            <w:shd w:val="clear" w:color="auto" w:fill="auto"/>
          </w:tcPr>
          <w:p w14:paraId="58847AB0"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Anti-surface Vehicle</w:t>
            </w:r>
          </w:p>
        </w:tc>
      </w:tr>
      <w:tr w:rsidR="001D19BD" w:rsidRPr="00DC1604" w14:paraId="4FA85DD3" w14:textId="77777777" w:rsidTr="00AD74A5">
        <w:trPr>
          <w:trHeight w:val="170"/>
          <w:jc w:val="center"/>
        </w:trPr>
        <w:tc>
          <w:tcPr>
            <w:tcW w:w="1134" w:type="dxa"/>
            <w:shd w:val="clear" w:color="auto" w:fill="auto"/>
          </w:tcPr>
          <w:p w14:paraId="2279DA7D"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ATGM</w:t>
            </w:r>
          </w:p>
        </w:tc>
        <w:tc>
          <w:tcPr>
            <w:tcW w:w="3247" w:type="dxa"/>
            <w:shd w:val="clear" w:color="auto" w:fill="auto"/>
          </w:tcPr>
          <w:p w14:paraId="37BFAEF9"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Anti-tank</w:t>
            </w:r>
            <w:r w:rsidRPr="00DC1604">
              <w:rPr>
                <w:rFonts w:ascii="Times New Roman" w:hAnsi="Times New Roman" w:cs="Times New Roman"/>
                <w:color w:val="000000" w:themeColor="text1"/>
                <w:sz w:val="16"/>
                <w:szCs w:val="16"/>
              </w:rPr>
              <w:fldChar w:fldCharType="begin"/>
            </w:r>
            <w:r w:rsidRPr="00DC1604">
              <w:rPr>
                <w:rFonts w:ascii="Times New Roman" w:hAnsi="Times New Roman" w:cs="Times New Roman"/>
                <w:color w:val="000000" w:themeColor="text1"/>
                <w:sz w:val="16"/>
                <w:szCs w:val="16"/>
              </w:rPr>
              <w:instrText xml:space="preserve"> XE "Anti-tank" </w:instrText>
            </w:r>
            <w:r w:rsidRPr="00DC1604">
              <w:rPr>
                <w:rFonts w:ascii="Times New Roman" w:hAnsi="Times New Roman" w:cs="Times New Roman"/>
                <w:color w:val="000000" w:themeColor="text1"/>
                <w:sz w:val="16"/>
                <w:szCs w:val="16"/>
              </w:rPr>
              <w:fldChar w:fldCharType="end"/>
            </w:r>
            <w:r w:rsidRPr="00DC1604">
              <w:rPr>
                <w:rFonts w:ascii="Times New Roman" w:hAnsi="Times New Roman" w:cs="Times New Roman"/>
                <w:color w:val="000000" w:themeColor="text1"/>
                <w:sz w:val="16"/>
                <w:szCs w:val="16"/>
              </w:rPr>
              <w:t xml:space="preserve"> Guided Missiles</w:t>
            </w:r>
          </w:p>
        </w:tc>
      </w:tr>
      <w:tr w:rsidR="001D19BD" w:rsidRPr="00DC1604" w14:paraId="71802664" w14:textId="77777777" w:rsidTr="00AD74A5">
        <w:trPr>
          <w:trHeight w:val="170"/>
          <w:jc w:val="center"/>
        </w:trPr>
        <w:tc>
          <w:tcPr>
            <w:tcW w:w="1134" w:type="dxa"/>
            <w:shd w:val="clear" w:color="auto" w:fill="auto"/>
          </w:tcPr>
          <w:p w14:paraId="0924398D"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ATCAL</w:t>
            </w:r>
          </w:p>
        </w:tc>
        <w:tc>
          <w:tcPr>
            <w:tcW w:w="3247" w:type="dxa"/>
            <w:shd w:val="clear" w:color="auto" w:fill="auto"/>
          </w:tcPr>
          <w:p w14:paraId="4DC09E27"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Attrition-Calibration</w:t>
            </w:r>
          </w:p>
        </w:tc>
      </w:tr>
      <w:tr w:rsidR="001D19BD" w:rsidRPr="00DC1604" w14:paraId="714EFF7C" w14:textId="77777777" w:rsidTr="00AD74A5">
        <w:trPr>
          <w:trHeight w:val="170"/>
          <w:jc w:val="center"/>
        </w:trPr>
        <w:tc>
          <w:tcPr>
            <w:tcW w:w="1134" w:type="dxa"/>
            <w:shd w:val="clear" w:color="auto" w:fill="auto"/>
          </w:tcPr>
          <w:p w14:paraId="70607447" w14:textId="4F5EBFEE" w:rsidR="00D62878" w:rsidRPr="00DC1604" w:rsidRDefault="00D62878"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AWACS</w:t>
            </w:r>
          </w:p>
        </w:tc>
        <w:tc>
          <w:tcPr>
            <w:tcW w:w="3247" w:type="dxa"/>
            <w:shd w:val="clear" w:color="auto" w:fill="auto"/>
          </w:tcPr>
          <w:p w14:paraId="3F59C107" w14:textId="40234FC0" w:rsidR="00D62878" w:rsidRPr="00DC1604" w:rsidRDefault="00D62878"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Airborne Warning </w:t>
            </w:r>
            <w:proofErr w:type="gramStart"/>
            <w:r>
              <w:rPr>
                <w:rFonts w:ascii="Times New Roman" w:hAnsi="Times New Roman" w:cs="Times New Roman"/>
                <w:color w:val="000000" w:themeColor="text1"/>
                <w:sz w:val="16"/>
                <w:szCs w:val="16"/>
              </w:rPr>
              <w:t>And</w:t>
            </w:r>
            <w:proofErr w:type="gramEnd"/>
            <w:r>
              <w:rPr>
                <w:rFonts w:ascii="Times New Roman" w:hAnsi="Times New Roman" w:cs="Times New Roman"/>
                <w:color w:val="000000" w:themeColor="text1"/>
                <w:sz w:val="16"/>
                <w:szCs w:val="16"/>
              </w:rPr>
              <w:t xml:space="preserve"> Control System</w:t>
            </w:r>
          </w:p>
        </w:tc>
      </w:tr>
      <w:tr w:rsidR="001D19BD" w:rsidRPr="00DC1604" w14:paraId="7B0B0560" w14:textId="77777777" w:rsidTr="00AD74A5">
        <w:trPr>
          <w:trHeight w:val="170"/>
          <w:jc w:val="center"/>
        </w:trPr>
        <w:tc>
          <w:tcPr>
            <w:tcW w:w="1134" w:type="dxa"/>
            <w:shd w:val="clear" w:color="auto" w:fill="auto"/>
          </w:tcPr>
          <w:p w14:paraId="03E136CB" w14:textId="05490A1C" w:rsidR="00D62878" w:rsidRDefault="00D62878"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BAS</w:t>
            </w:r>
          </w:p>
        </w:tc>
        <w:tc>
          <w:tcPr>
            <w:tcW w:w="3247" w:type="dxa"/>
            <w:shd w:val="clear" w:color="auto" w:fill="auto"/>
          </w:tcPr>
          <w:p w14:paraId="71FFBD38" w14:textId="4B18A7B9" w:rsidR="00D62878" w:rsidRDefault="00D62878"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Battlefield Air Strikes</w:t>
            </w:r>
          </w:p>
        </w:tc>
      </w:tr>
      <w:tr w:rsidR="001D19BD" w:rsidRPr="00DC1604" w14:paraId="7484B709" w14:textId="77777777" w:rsidTr="00AD74A5">
        <w:trPr>
          <w:trHeight w:val="170"/>
          <w:jc w:val="center"/>
        </w:trPr>
        <w:tc>
          <w:tcPr>
            <w:tcW w:w="1134" w:type="dxa"/>
            <w:shd w:val="clear" w:color="auto" w:fill="auto"/>
          </w:tcPr>
          <w:p w14:paraId="4FADFE5D" w14:textId="509BFFEF" w:rsidR="00D62878" w:rsidRDefault="00D62878"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BAI</w:t>
            </w:r>
          </w:p>
        </w:tc>
        <w:tc>
          <w:tcPr>
            <w:tcW w:w="3247" w:type="dxa"/>
            <w:shd w:val="clear" w:color="auto" w:fill="auto"/>
          </w:tcPr>
          <w:p w14:paraId="6104141E" w14:textId="39FCB628" w:rsidR="00D62878" w:rsidRDefault="00D62878"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Battlefield Air Interdiction</w:t>
            </w:r>
          </w:p>
        </w:tc>
      </w:tr>
      <w:tr w:rsidR="001D19BD" w:rsidRPr="00DC1604" w14:paraId="69AE2296" w14:textId="77777777" w:rsidTr="00AD74A5">
        <w:trPr>
          <w:trHeight w:val="170"/>
          <w:jc w:val="center"/>
        </w:trPr>
        <w:tc>
          <w:tcPr>
            <w:tcW w:w="1134" w:type="dxa"/>
            <w:shd w:val="clear" w:color="auto" w:fill="auto"/>
          </w:tcPr>
          <w:p w14:paraId="1D8F27A0" w14:textId="3768DE39" w:rsidR="00D62878" w:rsidRDefault="00D62878"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BFSRS</w:t>
            </w:r>
          </w:p>
        </w:tc>
        <w:tc>
          <w:tcPr>
            <w:tcW w:w="3247" w:type="dxa"/>
            <w:shd w:val="clear" w:color="auto" w:fill="auto"/>
          </w:tcPr>
          <w:p w14:paraId="17EFE843" w14:textId="0CED1DC3" w:rsidR="00D62878" w:rsidRDefault="00D62878"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Battlefield Surveillance Radars </w:t>
            </w:r>
          </w:p>
        </w:tc>
      </w:tr>
      <w:tr w:rsidR="001D19BD" w:rsidRPr="00DC1604" w14:paraId="7B572A4F" w14:textId="77777777" w:rsidTr="00AD74A5">
        <w:trPr>
          <w:trHeight w:val="170"/>
          <w:jc w:val="center"/>
        </w:trPr>
        <w:tc>
          <w:tcPr>
            <w:tcW w:w="1134" w:type="dxa"/>
            <w:shd w:val="clear" w:color="auto" w:fill="auto"/>
          </w:tcPr>
          <w:p w14:paraId="5C4DBD91"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BVR</w:t>
            </w:r>
          </w:p>
        </w:tc>
        <w:tc>
          <w:tcPr>
            <w:tcW w:w="3247" w:type="dxa"/>
            <w:shd w:val="clear" w:color="auto" w:fill="auto"/>
          </w:tcPr>
          <w:p w14:paraId="2D6E4B9A"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Beyond Visual Range</w:t>
            </w:r>
          </w:p>
        </w:tc>
      </w:tr>
      <w:tr w:rsidR="001D19BD" w:rsidRPr="00DC1604" w14:paraId="640FD993" w14:textId="77777777" w:rsidTr="00AD74A5">
        <w:trPr>
          <w:trHeight w:val="170"/>
          <w:jc w:val="center"/>
        </w:trPr>
        <w:tc>
          <w:tcPr>
            <w:tcW w:w="1134" w:type="dxa"/>
            <w:shd w:val="clear" w:color="auto" w:fill="auto"/>
          </w:tcPr>
          <w:p w14:paraId="69E8E0C1" w14:textId="13382995" w:rsidR="00D62878" w:rsidRPr="00DC1604" w:rsidRDefault="00D62878"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CB</w:t>
            </w:r>
          </w:p>
        </w:tc>
        <w:tc>
          <w:tcPr>
            <w:tcW w:w="3247" w:type="dxa"/>
            <w:shd w:val="clear" w:color="auto" w:fill="auto"/>
          </w:tcPr>
          <w:p w14:paraId="260334DD" w14:textId="1F36F152" w:rsidR="00D62878" w:rsidRPr="00DC1604" w:rsidRDefault="00D62878"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Counter-Bombardment</w:t>
            </w:r>
          </w:p>
        </w:tc>
      </w:tr>
      <w:tr w:rsidR="001D19BD" w:rsidRPr="00DC1604" w14:paraId="386C2EAE" w14:textId="77777777" w:rsidTr="00AD74A5">
        <w:trPr>
          <w:trHeight w:val="170"/>
          <w:jc w:val="center"/>
        </w:trPr>
        <w:tc>
          <w:tcPr>
            <w:tcW w:w="1134" w:type="dxa"/>
            <w:shd w:val="clear" w:color="auto" w:fill="auto"/>
          </w:tcPr>
          <w:p w14:paraId="614176E5" w14:textId="35D311A3" w:rsidR="00D62878" w:rsidRDefault="00D62878"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CBMs</w:t>
            </w:r>
          </w:p>
        </w:tc>
        <w:tc>
          <w:tcPr>
            <w:tcW w:w="3247" w:type="dxa"/>
            <w:shd w:val="clear" w:color="auto" w:fill="auto"/>
          </w:tcPr>
          <w:p w14:paraId="277B189E" w14:textId="4E665CC9" w:rsidR="00D62878" w:rsidRDefault="00D62878"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Confidence-Building Measures</w:t>
            </w:r>
          </w:p>
        </w:tc>
      </w:tr>
      <w:tr w:rsidR="001D19BD" w:rsidRPr="00DC1604" w14:paraId="008901BD" w14:textId="77777777" w:rsidTr="00AD74A5">
        <w:trPr>
          <w:trHeight w:val="170"/>
          <w:jc w:val="center"/>
        </w:trPr>
        <w:tc>
          <w:tcPr>
            <w:tcW w:w="1134" w:type="dxa"/>
            <w:shd w:val="clear" w:color="auto" w:fill="auto"/>
          </w:tcPr>
          <w:p w14:paraId="72B3E2FC" w14:textId="7E2EDB95" w:rsidR="00D62878" w:rsidRDefault="00D62878"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CC</w:t>
            </w:r>
          </w:p>
        </w:tc>
        <w:tc>
          <w:tcPr>
            <w:tcW w:w="3247" w:type="dxa"/>
            <w:shd w:val="clear" w:color="auto" w:fill="auto"/>
          </w:tcPr>
          <w:p w14:paraId="7A17DD12" w14:textId="33604FF9" w:rsidR="00D62878" w:rsidRDefault="00D62878"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Component Commander</w:t>
            </w:r>
          </w:p>
        </w:tc>
      </w:tr>
      <w:tr w:rsidR="001D19BD" w:rsidRPr="00DC1604" w14:paraId="51AFF7FF" w14:textId="77777777" w:rsidTr="00AD74A5">
        <w:trPr>
          <w:trHeight w:val="170"/>
          <w:jc w:val="center"/>
        </w:trPr>
        <w:tc>
          <w:tcPr>
            <w:tcW w:w="1134" w:type="dxa"/>
            <w:shd w:val="clear" w:color="auto" w:fill="auto"/>
          </w:tcPr>
          <w:p w14:paraId="7C7FF062" w14:textId="20EE9BC8" w:rsidR="00D62878" w:rsidRDefault="00D62878"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CCS</w:t>
            </w:r>
          </w:p>
        </w:tc>
        <w:tc>
          <w:tcPr>
            <w:tcW w:w="3247" w:type="dxa"/>
            <w:shd w:val="clear" w:color="auto" w:fill="auto"/>
          </w:tcPr>
          <w:p w14:paraId="5335CAC0" w14:textId="3A3051BC" w:rsidR="00D62878" w:rsidRDefault="00D62878"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Cabinet Committee on Security</w:t>
            </w:r>
          </w:p>
        </w:tc>
      </w:tr>
      <w:tr w:rsidR="001D19BD" w:rsidRPr="00DC1604" w14:paraId="11248B80" w14:textId="77777777" w:rsidTr="00AD74A5">
        <w:trPr>
          <w:trHeight w:val="170"/>
          <w:jc w:val="center"/>
        </w:trPr>
        <w:tc>
          <w:tcPr>
            <w:tcW w:w="1134" w:type="dxa"/>
            <w:shd w:val="clear" w:color="auto" w:fill="auto"/>
          </w:tcPr>
          <w:p w14:paraId="648409F9" w14:textId="3B6AEDE9" w:rsidR="00D62878" w:rsidRDefault="00D62878"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CDS</w:t>
            </w:r>
          </w:p>
        </w:tc>
        <w:tc>
          <w:tcPr>
            <w:tcW w:w="3247" w:type="dxa"/>
            <w:shd w:val="clear" w:color="auto" w:fill="auto"/>
          </w:tcPr>
          <w:p w14:paraId="387F9283" w14:textId="6DB9D642" w:rsidR="00D62878" w:rsidRDefault="00D62878"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Chief </w:t>
            </w:r>
            <w:proofErr w:type="spellStart"/>
            <w:r>
              <w:rPr>
                <w:rFonts w:ascii="Times New Roman" w:hAnsi="Times New Roman" w:cs="Times New Roman"/>
                <w:color w:val="000000" w:themeColor="text1"/>
                <w:sz w:val="16"/>
                <w:szCs w:val="16"/>
              </w:rPr>
              <w:t>Defence</w:t>
            </w:r>
            <w:proofErr w:type="spellEnd"/>
            <w:r>
              <w:rPr>
                <w:rFonts w:ascii="Times New Roman" w:hAnsi="Times New Roman" w:cs="Times New Roman"/>
                <w:color w:val="000000" w:themeColor="text1"/>
                <w:sz w:val="16"/>
                <w:szCs w:val="16"/>
              </w:rPr>
              <w:t xml:space="preserve"> Staff</w:t>
            </w:r>
          </w:p>
        </w:tc>
      </w:tr>
      <w:tr w:rsidR="001D19BD" w:rsidRPr="00DC1604" w14:paraId="42B5ACB5" w14:textId="77777777" w:rsidTr="00AD74A5">
        <w:trPr>
          <w:trHeight w:val="131"/>
          <w:jc w:val="center"/>
        </w:trPr>
        <w:tc>
          <w:tcPr>
            <w:tcW w:w="1134" w:type="dxa"/>
            <w:shd w:val="clear" w:color="auto" w:fill="auto"/>
          </w:tcPr>
          <w:p w14:paraId="59FF10F5"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CEP</w:t>
            </w:r>
          </w:p>
        </w:tc>
        <w:tc>
          <w:tcPr>
            <w:tcW w:w="3247" w:type="dxa"/>
            <w:shd w:val="clear" w:color="auto" w:fill="auto"/>
          </w:tcPr>
          <w:p w14:paraId="293A7560"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Circular Error Probable</w:t>
            </w:r>
          </w:p>
        </w:tc>
      </w:tr>
      <w:tr w:rsidR="001D19BD" w:rsidRPr="00DC1604" w14:paraId="5E2BCB18" w14:textId="77777777" w:rsidTr="00AD74A5">
        <w:trPr>
          <w:trHeight w:val="131"/>
          <w:jc w:val="center"/>
        </w:trPr>
        <w:tc>
          <w:tcPr>
            <w:tcW w:w="1134" w:type="dxa"/>
            <w:shd w:val="clear" w:color="auto" w:fill="auto"/>
          </w:tcPr>
          <w:p w14:paraId="677F3793" w14:textId="2D1E2B6A" w:rsidR="00D62878" w:rsidRPr="00DC1604" w:rsidRDefault="00D62878"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CIA</w:t>
            </w:r>
          </w:p>
        </w:tc>
        <w:tc>
          <w:tcPr>
            <w:tcW w:w="3247" w:type="dxa"/>
            <w:shd w:val="clear" w:color="auto" w:fill="auto"/>
          </w:tcPr>
          <w:p w14:paraId="1683ED1A" w14:textId="5940B7A9" w:rsidR="00D62878" w:rsidRPr="00DC1604" w:rsidRDefault="00D62878"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Central Intelligence </w:t>
            </w:r>
            <w:r w:rsidR="00EF0656">
              <w:rPr>
                <w:rFonts w:ascii="Times New Roman" w:hAnsi="Times New Roman" w:cs="Times New Roman"/>
                <w:color w:val="000000" w:themeColor="text1"/>
                <w:sz w:val="16"/>
                <w:szCs w:val="16"/>
              </w:rPr>
              <w:t>Agency (US)</w:t>
            </w:r>
          </w:p>
        </w:tc>
      </w:tr>
      <w:tr w:rsidR="001D19BD" w:rsidRPr="00DC1604" w14:paraId="18F91E5C" w14:textId="77777777" w:rsidTr="00AD74A5">
        <w:trPr>
          <w:trHeight w:val="131"/>
          <w:jc w:val="center"/>
        </w:trPr>
        <w:tc>
          <w:tcPr>
            <w:tcW w:w="1134" w:type="dxa"/>
            <w:shd w:val="clear" w:color="auto" w:fill="auto"/>
          </w:tcPr>
          <w:p w14:paraId="78A9A776" w14:textId="6ADA14DB" w:rsidR="00EF0656" w:rsidRDefault="00EF0656"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CIDS</w:t>
            </w:r>
          </w:p>
        </w:tc>
        <w:tc>
          <w:tcPr>
            <w:tcW w:w="3247" w:type="dxa"/>
            <w:shd w:val="clear" w:color="auto" w:fill="auto"/>
          </w:tcPr>
          <w:p w14:paraId="1F8A555A" w14:textId="4F020BE1" w:rsidR="00EF0656" w:rsidRDefault="00EF0656"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Chief of Integrated </w:t>
            </w:r>
            <w:proofErr w:type="spellStart"/>
            <w:r>
              <w:rPr>
                <w:rFonts w:ascii="Times New Roman" w:hAnsi="Times New Roman" w:cs="Times New Roman"/>
                <w:color w:val="000000" w:themeColor="text1"/>
                <w:sz w:val="16"/>
                <w:szCs w:val="16"/>
              </w:rPr>
              <w:t>Defence</w:t>
            </w:r>
            <w:proofErr w:type="spellEnd"/>
            <w:r>
              <w:rPr>
                <w:rFonts w:ascii="Times New Roman" w:hAnsi="Times New Roman" w:cs="Times New Roman"/>
                <w:color w:val="000000" w:themeColor="text1"/>
                <w:sz w:val="16"/>
                <w:szCs w:val="16"/>
              </w:rPr>
              <w:t xml:space="preserve"> Staffs</w:t>
            </w:r>
          </w:p>
        </w:tc>
      </w:tr>
      <w:tr w:rsidR="001D19BD" w:rsidRPr="00DC1604" w14:paraId="251ACA26" w14:textId="77777777" w:rsidTr="00AD74A5">
        <w:trPr>
          <w:trHeight w:val="131"/>
          <w:jc w:val="center"/>
        </w:trPr>
        <w:tc>
          <w:tcPr>
            <w:tcW w:w="1134" w:type="dxa"/>
            <w:shd w:val="clear" w:color="auto" w:fill="auto"/>
          </w:tcPr>
          <w:p w14:paraId="4EAF6482"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CNAN</w:t>
            </w:r>
          </w:p>
        </w:tc>
        <w:tc>
          <w:tcPr>
            <w:tcW w:w="3247" w:type="dxa"/>
            <w:shd w:val="clear" w:color="auto" w:fill="auto"/>
          </w:tcPr>
          <w:p w14:paraId="39AFB761"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Capabilities for the Navy After Next</w:t>
            </w:r>
          </w:p>
        </w:tc>
      </w:tr>
      <w:tr w:rsidR="001D19BD" w:rsidRPr="00DC1604" w14:paraId="45ADC8D3" w14:textId="77777777" w:rsidTr="00AD74A5">
        <w:trPr>
          <w:trHeight w:val="131"/>
          <w:jc w:val="center"/>
        </w:trPr>
        <w:tc>
          <w:tcPr>
            <w:tcW w:w="1134" w:type="dxa"/>
            <w:shd w:val="clear" w:color="auto" w:fill="auto"/>
          </w:tcPr>
          <w:p w14:paraId="0D73845F" w14:textId="65625071" w:rsidR="00EF0656" w:rsidRPr="00DC1604" w:rsidRDefault="00EF0656"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lastRenderedPageBreak/>
              <w:t>COSC</w:t>
            </w:r>
          </w:p>
        </w:tc>
        <w:tc>
          <w:tcPr>
            <w:tcW w:w="3247" w:type="dxa"/>
            <w:shd w:val="clear" w:color="auto" w:fill="auto"/>
          </w:tcPr>
          <w:p w14:paraId="23A9D71A" w14:textId="7053D70B" w:rsidR="00EF0656" w:rsidRPr="00DC1604" w:rsidRDefault="00EF0656"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Chiefs of Staff Committee </w:t>
            </w:r>
          </w:p>
        </w:tc>
      </w:tr>
      <w:tr w:rsidR="001D19BD" w:rsidRPr="00DC1604" w14:paraId="28D4CA9B" w14:textId="77777777" w:rsidTr="00AD74A5">
        <w:trPr>
          <w:trHeight w:val="131"/>
          <w:jc w:val="center"/>
        </w:trPr>
        <w:tc>
          <w:tcPr>
            <w:tcW w:w="1134" w:type="dxa"/>
            <w:shd w:val="clear" w:color="auto" w:fill="auto"/>
          </w:tcPr>
          <w:p w14:paraId="6367D0C5" w14:textId="12245C15" w:rsidR="00EF0656" w:rsidRDefault="00EF0656"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C</w:t>
            </w:r>
            <w:r w:rsidRPr="00EF0656">
              <w:rPr>
                <w:rFonts w:ascii="Times New Roman" w:hAnsi="Times New Roman" w:cs="Times New Roman"/>
                <w:color w:val="000000" w:themeColor="text1"/>
                <w:sz w:val="16"/>
                <w:szCs w:val="16"/>
                <w:vertAlign w:val="superscript"/>
              </w:rPr>
              <w:t>3</w:t>
            </w:r>
            <w:r>
              <w:rPr>
                <w:rFonts w:ascii="Times New Roman" w:hAnsi="Times New Roman" w:cs="Times New Roman"/>
                <w:color w:val="000000" w:themeColor="text1"/>
                <w:sz w:val="16"/>
                <w:szCs w:val="16"/>
              </w:rPr>
              <w:t>I</w:t>
            </w:r>
          </w:p>
        </w:tc>
        <w:tc>
          <w:tcPr>
            <w:tcW w:w="3247" w:type="dxa"/>
            <w:shd w:val="clear" w:color="auto" w:fill="auto"/>
          </w:tcPr>
          <w:p w14:paraId="20C10B22" w14:textId="5D3A79BA" w:rsidR="00EF0656" w:rsidRDefault="00EF0656"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Command, Control, </w:t>
            </w:r>
            <w:proofErr w:type="gramStart"/>
            <w:r>
              <w:rPr>
                <w:rFonts w:ascii="Times New Roman" w:hAnsi="Times New Roman" w:cs="Times New Roman"/>
                <w:color w:val="000000" w:themeColor="text1"/>
                <w:sz w:val="16"/>
                <w:szCs w:val="16"/>
              </w:rPr>
              <w:t>Communication</w:t>
            </w:r>
            <w:proofErr w:type="gramEnd"/>
            <w:r>
              <w:rPr>
                <w:rFonts w:ascii="Times New Roman" w:hAnsi="Times New Roman" w:cs="Times New Roman"/>
                <w:color w:val="000000" w:themeColor="text1"/>
                <w:sz w:val="16"/>
                <w:szCs w:val="16"/>
              </w:rPr>
              <w:t xml:space="preserve"> and Intelligence</w:t>
            </w:r>
          </w:p>
        </w:tc>
      </w:tr>
      <w:tr w:rsidR="001D19BD" w:rsidRPr="00DC1604" w14:paraId="3E46B374" w14:textId="77777777" w:rsidTr="00AD74A5">
        <w:trPr>
          <w:trHeight w:val="131"/>
          <w:jc w:val="center"/>
        </w:trPr>
        <w:tc>
          <w:tcPr>
            <w:tcW w:w="1134" w:type="dxa"/>
            <w:shd w:val="clear" w:color="auto" w:fill="auto"/>
          </w:tcPr>
          <w:p w14:paraId="54A8B7D7" w14:textId="22E99157" w:rsidR="00EF0656" w:rsidRPr="00EF0656" w:rsidRDefault="00EF0656" w:rsidP="00AD74A5">
            <w:pPr>
              <w:spacing w:after="0" w:line="240" w:lineRule="auto"/>
              <w:jc w:val="both"/>
              <w:rPr>
                <w:rFonts w:ascii="Times New Roman" w:hAnsi="Times New Roman" w:cs="Times New Roman"/>
                <w:color w:val="000000" w:themeColor="text1"/>
                <w:sz w:val="16"/>
                <w:szCs w:val="16"/>
                <w:vertAlign w:val="subscript"/>
              </w:rPr>
            </w:pPr>
            <w:r>
              <w:rPr>
                <w:rFonts w:ascii="Times New Roman" w:hAnsi="Times New Roman" w:cs="Times New Roman"/>
                <w:color w:val="000000" w:themeColor="text1"/>
                <w:sz w:val="16"/>
                <w:szCs w:val="16"/>
              </w:rPr>
              <w:t>C</w:t>
            </w:r>
            <w:r w:rsidRPr="00EF0656">
              <w:rPr>
                <w:rFonts w:ascii="Times New Roman" w:hAnsi="Times New Roman" w:cs="Times New Roman"/>
                <w:color w:val="000000" w:themeColor="text1"/>
                <w:sz w:val="16"/>
                <w:szCs w:val="16"/>
                <w:vertAlign w:val="superscript"/>
              </w:rPr>
              <w:t>4</w:t>
            </w:r>
            <w:r>
              <w:rPr>
                <w:rFonts w:ascii="Times New Roman" w:hAnsi="Times New Roman" w:cs="Times New Roman"/>
                <w:color w:val="000000" w:themeColor="text1"/>
                <w:sz w:val="16"/>
                <w:szCs w:val="16"/>
              </w:rPr>
              <w:t>I</w:t>
            </w:r>
            <w:r w:rsidRPr="00EF0656">
              <w:rPr>
                <w:rFonts w:ascii="Times New Roman" w:hAnsi="Times New Roman" w:cs="Times New Roman"/>
                <w:color w:val="000000" w:themeColor="text1"/>
                <w:sz w:val="16"/>
                <w:szCs w:val="16"/>
                <w:vertAlign w:val="superscript"/>
              </w:rPr>
              <w:t>2</w:t>
            </w:r>
          </w:p>
        </w:tc>
        <w:tc>
          <w:tcPr>
            <w:tcW w:w="3247" w:type="dxa"/>
            <w:shd w:val="clear" w:color="auto" w:fill="auto"/>
          </w:tcPr>
          <w:p w14:paraId="67A19E67" w14:textId="36184347" w:rsidR="00EF0656" w:rsidRDefault="00EF0656"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Command, Control, Communication, Computers, </w:t>
            </w:r>
            <w:proofErr w:type="gramStart"/>
            <w:r>
              <w:rPr>
                <w:rFonts w:ascii="Times New Roman" w:hAnsi="Times New Roman" w:cs="Times New Roman"/>
                <w:color w:val="000000" w:themeColor="text1"/>
                <w:sz w:val="16"/>
                <w:szCs w:val="16"/>
              </w:rPr>
              <w:t>Intelligence</w:t>
            </w:r>
            <w:proofErr w:type="gramEnd"/>
            <w:r>
              <w:rPr>
                <w:rFonts w:ascii="Times New Roman" w:hAnsi="Times New Roman" w:cs="Times New Roman"/>
                <w:color w:val="000000" w:themeColor="text1"/>
                <w:sz w:val="16"/>
                <w:szCs w:val="16"/>
              </w:rPr>
              <w:t xml:space="preserve"> and Interoperability</w:t>
            </w:r>
          </w:p>
        </w:tc>
      </w:tr>
      <w:tr w:rsidR="001D19BD" w:rsidRPr="00DC1604" w14:paraId="1A63DC0F" w14:textId="77777777" w:rsidTr="00AD74A5">
        <w:trPr>
          <w:trHeight w:val="131"/>
          <w:jc w:val="center"/>
        </w:trPr>
        <w:tc>
          <w:tcPr>
            <w:tcW w:w="1134" w:type="dxa"/>
            <w:shd w:val="clear" w:color="auto" w:fill="auto"/>
          </w:tcPr>
          <w:p w14:paraId="0FC9D957"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CSG</w:t>
            </w:r>
          </w:p>
        </w:tc>
        <w:tc>
          <w:tcPr>
            <w:tcW w:w="3247" w:type="dxa"/>
            <w:shd w:val="clear" w:color="auto" w:fill="auto"/>
          </w:tcPr>
          <w:p w14:paraId="4DA3A7A9"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Combat Strike Group</w:t>
            </w:r>
            <w:r w:rsidRPr="00DC1604">
              <w:rPr>
                <w:rFonts w:ascii="Times New Roman" w:hAnsi="Times New Roman" w:cs="Times New Roman"/>
                <w:color w:val="000000" w:themeColor="text1"/>
                <w:sz w:val="16"/>
                <w:szCs w:val="16"/>
              </w:rPr>
              <w:fldChar w:fldCharType="begin"/>
            </w:r>
            <w:r w:rsidRPr="00DC1604">
              <w:rPr>
                <w:rFonts w:ascii="Times New Roman" w:hAnsi="Times New Roman" w:cs="Times New Roman"/>
                <w:color w:val="000000" w:themeColor="text1"/>
                <w:sz w:val="16"/>
                <w:szCs w:val="16"/>
              </w:rPr>
              <w:instrText xml:space="preserve"> XE "Group" </w:instrText>
            </w:r>
            <w:r w:rsidRPr="00DC1604">
              <w:rPr>
                <w:rFonts w:ascii="Times New Roman" w:hAnsi="Times New Roman" w:cs="Times New Roman"/>
                <w:color w:val="000000" w:themeColor="text1"/>
                <w:sz w:val="16"/>
                <w:szCs w:val="16"/>
              </w:rPr>
              <w:fldChar w:fldCharType="end"/>
            </w:r>
          </w:p>
        </w:tc>
      </w:tr>
      <w:tr w:rsidR="001D19BD" w:rsidRPr="00DC1604" w14:paraId="0CB74F1E" w14:textId="77777777" w:rsidTr="00AD74A5">
        <w:trPr>
          <w:trHeight w:val="131"/>
          <w:jc w:val="center"/>
        </w:trPr>
        <w:tc>
          <w:tcPr>
            <w:tcW w:w="1134" w:type="dxa"/>
            <w:shd w:val="clear" w:color="auto" w:fill="auto"/>
          </w:tcPr>
          <w:p w14:paraId="03FDE0E1"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CSRS</w:t>
            </w:r>
            <w:r w:rsidRPr="00DC1604">
              <w:rPr>
                <w:rFonts w:ascii="Times New Roman" w:hAnsi="Times New Roman" w:cs="Times New Roman"/>
                <w:color w:val="000000" w:themeColor="text1"/>
                <w:sz w:val="16"/>
                <w:szCs w:val="16"/>
              </w:rPr>
              <w:fldChar w:fldCharType="begin"/>
            </w:r>
            <w:r w:rsidRPr="00DC1604">
              <w:rPr>
                <w:rFonts w:ascii="Times New Roman" w:hAnsi="Times New Roman" w:cs="Times New Roman"/>
                <w:color w:val="000000" w:themeColor="text1"/>
                <w:sz w:val="16"/>
                <w:szCs w:val="16"/>
              </w:rPr>
              <w:instrText xml:space="preserve"> XE "CSRS" </w:instrText>
            </w:r>
            <w:r w:rsidRPr="00DC1604">
              <w:rPr>
                <w:rFonts w:ascii="Times New Roman" w:hAnsi="Times New Roman" w:cs="Times New Roman"/>
                <w:color w:val="000000" w:themeColor="text1"/>
                <w:sz w:val="16"/>
                <w:szCs w:val="16"/>
              </w:rPr>
              <w:fldChar w:fldCharType="end"/>
            </w:r>
          </w:p>
        </w:tc>
        <w:tc>
          <w:tcPr>
            <w:tcW w:w="3247" w:type="dxa"/>
            <w:shd w:val="clear" w:color="auto" w:fill="auto"/>
          </w:tcPr>
          <w:p w14:paraId="3DA8B868"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Counter Surveillance Reconnaissance System</w:t>
            </w:r>
            <w:r w:rsidRPr="00DC1604">
              <w:rPr>
                <w:rFonts w:ascii="Times New Roman" w:hAnsi="Times New Roman" w:cs="Times New Roman"/>
                <w:color w:val="000000" w:themeColor="text1"/>
                <w:sz w:val="16"/>
                <w:szCs w:val="16"/>
              </w:rPr>
              <w:fldChar w:fldCharType="begin"/>
            </w:r>
            <w:r w:rsidRPr="00DC1604">
              <w:rPr>
                <w:rFonts w:ascii="Times New Roman" w:hAnsi="Times New Roman" w:cs="Times New Roman"/>
                <w:color w:val="000000" w:themeColor="text1"/>
                <w:sz w:val="16"/>
                <w:szCs w:val="16"/>
              </w:rPr>
              <w:instrText xml:space="preserve"> XE "System" </w:instrText>
            </w:r>
            <w:r w:rsidRPr="00DC1604">
              <w:rPr>
                <w:rFonts w:ascii="Times New Roman" w:hAnsi="Times New Roman" w:cs="Times New Roman"/>
                <w:color w:val="000000" w:themeColor="text1"/>
                <w:sz w:val="16"/>
                <w:szCs w:val="16"/>
              </w:rPr>
              <w:fldChar w:fldCharType="end"/>
            </w:r>
          </w:p>
        </w:tc>
      </w:tr>
      <w:tr w:rsidR="001D19BD" w:rsidRPr="00DC1604" w14:paraId="0B922E10" w14:textId="77777777" w:rsidTr="00AD74A5">
        <w:trPr>
          <w:trHeight w:val="131"/>
          <w:jc w:val="center"/>
        </w:trPr>
        <w:tc>
          <w:tcPr>
            <w:tcW w:w="1134" w:type="dxa"/>
            <w:shd w:val="clear" w:color="auto" w:fill="auto"/>
          </w:tcPr>
          <w:p w14:paraId="6F62E380"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DARPA</w:t>
            </w:r>
          </w:p>
        </w:tc>
        <w:tc>
          <w:tcPr>
            <w:tcW w:w="3247" w:type="dxa"/>
            <w:shd w:val="clear" w:color="auto" w:fill="auto"/>
          </w:tcPr>
          <w:p w14:paraId="3FBE88C8"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Defense Advanced Research Project Agency</w:t>
            </w:r>
          </w:p>
        </w:tc>
      </w:tr>
      <w:tr w:rsidR="001D19BD" w:rsidRPr="00DC1604" w14:paraId="54EC966C" w14:textId="77777777" w:rsidTr="00AD74A5">
        <w:trPr>
          <w:trHeight w:val="131"/>
          <w:jc w:val="center"/>
        </w:trPr>
        <w:tc>
          <w:tcPr>
            <w:tcW w:w="1134" w:type="dxa"/>
            <w:shd w:val="clear" w:color="auto" w:fill="auto"/>
          </w:tcPr>
          <w:p w14:paraId="01FDC148"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DF</w:t>
            </w:r>
          </w:p>
        </w:tc>
        <w:tc>
          <w:tcPr>
            <w:tcW w:w="3247" w:type="dxa"/>
            <w:shd w:val="clear" w:color="auto" w:fill="auto"/>
          </w:tcPr>
          <w:p w14:paraId="7EEC93BC"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Direction Finding</w:t>
            </w:r>
          </w:p>
        </w:tc>
      </w:tr>
      <w:tr w:rsidR="001D19BD" w:rsidRPr="00DC1604" w14:paraId="11DFBB56" w14:textId="77777777" w:rsidTr="00AD74A5">
        <w:trPr>
          <w:trHeight w:val="131"/>
          <w:jc w:val="center"/>
        </w:trPr>
        <w:tc>
          <w:tcPr>
            <w:tcW w:w="1134" w:type="dxa"/>
            <w:shd w:val="clear" w:color="auto" w:fill="auto"/>
          </w:tcPr>
          <w:p w14:paraId="13539936"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DCA</w:t>
            </w:r>
          </w:p>
        </w:tc>
        <w:tc>
          <w:tcPr>
            <w:tcW w:w="3247" w:type="dxa"/>
            <w:shd w:val="clear" w:color="auto" w:fill="auto"/>
          </w:tcPr>
          <w:p w14:paraId="09295648"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Defensive Counter-Air</w:t>
            </w:r>
          </w:p>
        </w:tc>
      </w:tr>
      <w:tr w:rsidR="001D19BD" w:rsidRPr="00DC1604" w14:paraId="2B7734F4" w14:textId="77777777" w:rsidTr="00AD74A5">
        <w:trPr>
          <w:trHeight w:val="131"/>
          <w:jc w:val="center"/>
        </w:trPr>
        <w:tc>
          <w:tcPr>
            <w:tcW w:w="1134" w:type="dxa"/>
            <w:shd w:val="clear" w:color="auto" w:fill="auto"/>
          </w:tcPr>
          <w:p w14:paraId="4F22880A"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DSSC</w:t>
            </w:r>
          </w:p>
        </w:tc>
        <w:tc>
          <w:tcPr>
            <w:tcW w:w="3247" w:type="dxa"/>
            <w:shd w:val="clear" w:color="auto" w:fill="auto"/>
          </w:tcPr>
          <w:p w14:paraId="7AC9D181"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Defense Services Staff Collage</w:t>
            </w:r>
          </w:p>
        </w:tc>
      </w:tr>
      <w:tr w:rsidR="001D19BD" w:rsidRPr="00DC1604" w14:paraId="279A6499" w14:textId="77777777" w:rsidTr="00AD74A5">
        <w:trPr>
          <w:trHeight w:val="131"/>
          <w:jc w:val="center"/>
        </w:trPr>
        <w:tc>
          <w:tcPr>
            <w:tcW w:w="1134" w:type="dxa"/>
            <w:shd w:val="clear" w:color="auto" w:fill="auto"/>
          </w:tcPr>
          <w:p w14:paraId="6B0F5B2D" w14:textId="44CC9B13" w:rsidR="00EF0656" w:rsidRPr="00DC1604" w:rsidRDefault="00EF0656"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EEZ</w:t>
            </w:r>
          </w:p>
        </w:tc>
        <w:tc>
          <w:tcPr>
            <w:tcW w:w="3247" w:type="dxa"/>
            <w:shd w:val="clear" w:color="auto" w:fill="auto"/>
          </w:tcPr>
          <w:p w14:paraId="4729BF3D" w14:textId="5FBED3DE" w:rsidR="00EF0656" w:rsidRPr="00DC1604" w:rsidRDefault="00EF0656"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Exclusive Economic Zone</w:t>
            </w:r>
          </w:p>
        </w:tc>
      </w:tr>
      <w:tr w:rsidR="001D19BD" w:rsidRPr="00DC1604" w14:paraId="59F6FA72" w14:textId="77777777" w:rsidTr="00AD74A5">
        <w:trPr>
          <w:trHeight w:val="131"/>
          <w:jc w:val="center"/>
        </w:trPr>
        <w:tc>
          <w:tcPr>
            <w:tcW w:w="1134" w:type="dxa"/>
            <w:shd w:val="clear" w:color="auto" w:fill="auto"/>
          </w:tcPr>
          <w:p w14:paraId="17374E7C"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ETI</w:t>
            </w:r>
          </w:p>
        </w:tc>
        <w:tc>
          <w:tcPr>
            <w:tcW w:w="3247" w:type="dxa"/>
            <w:shd w:val="clear" w:color="auto" w:fill="auto"/>
          </w:tcPr>
          <w:p w14:paraId="3FCA965B"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Exhaust Trail Indicator</w:t>
            </w:r>
          </w:p>
        </w:tc>
      </w:tr>
      <w:tr w:rsidR="001D19BD" w:rsidRPr="00DC1604" w14:paraId="2762D90F" w14:textId="77777777" w:rsidTr="00AD74A5">
        <w:trPr>
          <w:trHeight w:val="131"/>
          <w:jc w:val="center"/>
        </w:trPr>
        <w:tc>
          <w:tcPr>
            <w:tcW w:w="1134" w:type="dxa"/>
            <w:shd w:val="clear" w:color="auto" w:fill="auto"/>
          </w:tcPr>
          <w:p w14:paraId="19514E7A" w14:textId="333298A1" w:rsidR="0035303C" w:rsidRPr="00DC1604" w:rsidRDefault="0035303C"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FAC</w:t>
            </w:r>
          </w:p>
        </w:tc>
        <w:tc>
          <w:tcPr>
            <w:tcW w:w="3247" w:type="dxa"/>
            <w:shd w:val="clear" w:color="auto" w:fill="auto"/>
          </w:tcPr>
          <w:p w14:paraId="5F3C4D00" w14:textId="2B285E6F" w:rsidR="0035303C" w:rsidRPr="00DC1604" w:rsidRDefault="0035303C"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Forward Air Controller</w:t>
            </w:r>
          </w:p>
        </w:tc>
      </w:tr>
      <w:tr w:rsidR="001D19BD" w:rsidRPr="00DC1604" w14:paraId="51EB66AA" w14:textId="77777777" w:rsidTr="00AD74A5">
        <w:trPr>
          <w:trHeight w:val="131"/>
          <w:jc w:val="center"/>
        </w:trPr>
        <w:tc>
          <w:tcPr>
            <w:tcW w:w="1134" w:type="dxa"/>
            <w:shd w:val="clear" w:color="auto" w:fill="auto"/>
          </w:tcPr>
          <w:p w14:paraId="0D5E1380" w14:textId="0CF719C8" w:rsidR="0035303C" w:rsidRDefault="0035303C"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FGA</w:t>
            </w:r>
          </w:p>
        </w:tc>
        <w:tc>
          <w:tcPr>
            <w:tcW w:w="3247" w:type="dxa"/>
            <w:shd w:val="clear" w:color="auto" w:fill="auto"/>
          </w:tcPr>
          <w:p w14:paraId="6D1ECEAB" w14:textId="068B71AE" w:rsidR="0035303C" w:rsidRDefault="0035303C"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Fighter Ground Attack</w:t>
            </w:r>
          </w:p>
        </w:tc>
      </w:tr>
      <w:tr w:rsidR="001D19BD" w:rsidRPr="00DC1604" w14:paraId="4EF81A6F" w14:textId="77777777" w:rsidTr="00AD74A5">
        <w:trPr>
          <w:trHeight w:val="131"/>
          <w:jc w:val="center"/>
        </w:trPr>
        <w:tc>
          <w:tcPr>
            <w:tcW w:w="1134" w:type="dxa"/>
            <w:shd w:val="clear" w:color="auto" w:fill="auto"/>
          </w:tcPr>
          <w:p w14:paraId="73295CD8" w14:textId="188958D3" w:rsidR="0035303C" w:rsidRDefault="0035303C"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FOFA</w:t>
            </w:r>
          </w:p>
        </w:tc>
        <w:tc>
          <w:tcPr>
            <w:tcW w:w="3247" w:type="dxa"/>
            <w:shd w:val="clear" w:color="auto" w:fill="auto"/>
          </w:tcPr>
          <w:p w14:paraId="14DBCA99" w14:textId="0A469292" w:rsidR="0035303C" w:rsidRDefault="0035303C"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Follow On Forces Attack</w:t>
            </w:r>
          </w:p>
        </w:tc>
      </w:tr>
      <w:tr w:rsidR="001D19BD" w:rsidRPr="00DC1604" w14:paraId="0BCBF0F4" w14:textId="77777777" w:rsidTr="00AD74A5">
        <w:trPr>
          <w:trHeight w:val="131"/>
          <w:jc w:val="center"/>
        </w:trPr>
        <w:tc>
          <w:tcPr>
            <w:tcW w:w="1134" w:type="dxa"/>
            <w:shd w:val="clear" w:color="auto" w:fill="auto"/>
          </w:tcPr>
          <w:p w14:paraId="72F2DC00"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FARP</w:t>
            </w:r>
          </w:p>
        </w:tc>
        <w:tc>
          <w:tcPr>
            <w:tcW w:w="3247" w:type="dxa"/>
            <w:shd w:val="clear" w:color="auto" w:fill="auto"/>
          </w:tcPr>
          <w:p w14:paraId="69EEDE1D"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Forward Armament Refueling Point</w:t>
            </w:r>
          </w:p>
        </w:tc>
      </w:tr>
      <w:tr w:rsidR="001D19BD" w:rsidRPr="00DC1604" w14:paraId="0D36A949" w14:textId="77777777" w:rsidTr="00AD74A5">
        <w:trPr>
          <w:trHeight w:val="131"/>
          <w:jc w:val="center"/>
        </w:trPr>
        <w:tc>
          <w:tcPr>
            <w:tcW w:w="1134" w:type="dxa"/>
            <w:shd w:val="clear" w:color="auto" w:fill="auto"/>
          </w:tcPr>
          <w:p w14:paraId="43906562" w14:textId="37C61BBE" w:rsidR="0035303C" w:rsidRPr="00DC1604" w:rsidRDefault="0035303C"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FGA</w:t>
            </w:r>
          </w:p>
        </w:tc>
        <w:tc>
          <w:tcPr>
            <w:tcW w:w="3247" w:type="dxa"/>
            <w:shd w:val="clear" w:color="auto" w:fill="auto"/>
          </w:tcPr>
          <w:p w14:paraId="158E3FEA" w14:textId="3B4249FD" w:rsidR="0035303C" w:rsidRPr="00DC1604" w:rsidRDefault="0035303C"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Fighter Ground Attack</w:t>
            </w:r>
          </w:p>
        </w:tc>
      </w:tr>
      <w:tr w:rsidR="001D19BD" w:rsidRPr="00DC1604" w14:paraId="5A74B222" w14:textId="77777777" w:rsidTr="00AD74A5">
        <w:trPr>
          <w:trHeight w:val="131"/>
          <w:jc w:val="center"/>
        </w:trPr>
        <w:tc>
          <w:tcPr>
            <w:tcW w:w="1134" w:type="dxa"/>
            <w:shd w:val="clear" w:color="auto" w:fill="auto"/>
          </w:tcPr>
          <w:p w14:paraId="11BCCBEA" w14:textId="1D48BC75" w:rsidR="0035303C" w:rsidRDefault="0035303C"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FUP</w:t>
            </w:r>
          </w:p>
        </w:tc>
        <w:tc>
          <w:tcPr>
            <w:tcW w:w="3247" w:type="dxa"/>
            <w:shd w:val="clear" w:color="auto" w:fill="auto"/>
          </w:tcPr>
          <w:p w14:paraId="12E79CBD" w14:textId="7566132B" w:rsidR="0035303C" w:rsidRDefault="0035303C"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Forming Up Place</w:t>
            </w:r>
          </w:p>
        </w:tc>
      </w:tr>
      <w:tr w:rsidR="001D19BD" w:rsidRPr="00DC1604" w14:paraId="631A37FB" w14:textId="77777777" w:rsidTr="00AD74A5">
        <w:trPr>
          <w:trHeight w:val="131"/>
          <w:jc w:val="center"/>
        </w:trPr>
        <w:tc>
          <w:tcPr>
            <w:tcW w:w="1134" w:type="dxa"/>
            <w:shd w:val="clear" w:color="auto" w:fill="auto"/>
          </w:tcPr>
          <w:p w14:paraId="29E78221"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JTLS-Go</w:t>
            </w:r>
          </w:p>
        </w:tc>
        <w:tc>
          <w:tcPr>
            <w:tcW w:w="3247" w:type="dxa"/>
            <w:shd w:val="clear" w:color="auto" w:fill="auto"/>
          </w:tcPr>
          <w:p w14:paraId="3177FC63"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Joint Theater Level Simulation</w:t>
            </w:r>
            <w:r w:rsidRPr="00DC1604">
              <w:rPr>
                <w:rFonts w:ascii="Times New Roman" w:hAnsi="Times New Roman" w:cs="Times New Roman"/>
                <w:color w:val="000000" w:themeColor="text1"/>
                <w:sz w:val="16"/>
                <w:szCs w:val="16"/>
              </w:rPr>
              <w:fldChar w:fldCharType="begin"/>
            </w:r>
            <w:r w:rsidRPr="00DC1604">
              <w:rPr>
                <w:rFonts w:ascii="Times New Roman" w:hAnsi="Times New Roman" w:cs="Times New Roman"/>
                <w:color w:val="000000" w:themeColor="text1"/>
                <w:sz w:val="16"/>
                <w:szCs w:val="16"/>
              </w:rPr>
              <w:instrText xml:space="preserve"> XE "Simulation" </w:instrText>
            </w:r>
            <w:r w:rsidRPr="00DC1604">
              <w:rPr>
                <w:rFonts w:ascii="Times New Roman" w:hAnsi="Times New Roman" w:cs="Times New Roman"/>
                <w:color w:val="000000" w:themeColor="text1"/>
                <w:sz w:val="16"/>
                <w:szCs w:val="16"/>
              </w:rPr>
              <w:fldChar w:fldCharType="end"/>
            </w:r>
            <w:r w:rsidRPr="00DC1604">
              <w:rPr>
                <w:rFonts w:ascii="Times New Roman" w:hAnsi="Times New Roman" w:cs="Times New Roman"/>
                <w:color w:val="000000" w:themeColor="text1"/>
                <w:sz w:val="16"/>
                <w:szCs w:val="16"/>
              </w:rPr>
              <w:t>-Global Operations</w:t>
            </w:r>
          </w:p>
        </w:tc>
      </w:tr>
      <w:tr w:rsidR="001D19BD" w:rsidRPr="00DC1604" w14:paraId="01E25733" w14:textId="77777777" w:rsidTr="00AD74A5">
        <w:trPr>
          <w:trHeight w:val="131"/>
          <w:jc w:val="center"/>
        </w:trPr>
        <w:tc>
          <w:tcPr>
            <w:tcW w:w="1134" w:type="dxa"/>
            <w:shd w:val="clear" w:color="auto" w:fill="auto"/>
          </w:tcPr>
          <w:p w14:paraId="7EC0C21A" w14:textId="2C688FCF" w:rsidR="0035303C" w:rsidRPr="00DC1604" w:rsidRDefault="0035303C"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JOC</w:t>
            </w:r>
          </w:p>
        </w:tc>
        <w:tc>
          <w:tcPr>
            <w:tcW w:w="3247" w:type="dxa"/>
            <w:shd w:val="clear" w:color="auto" w:fill="auto"/>
          </w:tcPr>
          <w:p w14:paraId="43E34BDE" w14:textId="77BB8B2C" w:rsidR="0035303C" w:rsidRPr="00DC1604" w:rsidRDefault="0035303C"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Joint Operations Center</w:t>
            </w:r>
          </w:p>
        </w:tc>
      </w:tr>
      <w:tr w:rsidR="001D19BD" w:rsidRPr="00DC1604" w14:paraId="0EFF5C70" w14:textId="77777777" w:rsidTr="00AD74A5">
        <w:trPr>
          <w:trHeight w:val="131"/>
          <w:jc w:val="center"/>
        </w:trPr>
        <w:tc>
          <w:tcPr>
            <w:tcW w:w="1134" w:type="dxa"/>
            <w:shd w:val="clear" w:color="auto" w:fill="auto"/>
          </w:tcPr>
          <w:p w14:paraId="7FE2861A"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HAT</w:t>
            </w:r>
          </w:p>
        </w:tc>
        <w:tc>
          <w:tcPr>
            <w:tcW w:w="3247" w:type="dxa"/>
            <w:shd w:val="clear" w:color="auto" w:fill="auto"/>
          </w:tcPr>
          <w:p w14:paraId="303F7F32"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High Anti-Tank</w:t>
            </w:r>
          </w:p>
        </w:tc>
      </w:tr>
      <w:tr w:rsidR="001D19BD" w:rsidRPr="00DC1604" w14:paraId="657697F7" w14:textId="77777777" w:rsidTr="00AD74A5">
        <w:trPr>
          <w:trHeight w:val="131"/>
          <w:jc w:val="center"/>
        </w:trPr>
        <w:tc>
          <w:tcPr>
            <w:tcW w:w="1134" w:type="dxa"/>
            <w:shd w:val="clear" w:color="auto" w:fill="auto"/>
          </w:tcPr>
          <w:p w14:paraId="7589DBCC"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HGV</w:t>
            </w:r>
          </w:p>
        </w:tc>
        <w:tc>
          <w:tcPr>
            <w:tcW w:w="3247" w:type="dxa"/>
            <w:shd w:val="clear" w:color="auto" w:fill="auto"/>
          </w:tcPr>
          <w:p w14:paraId="44C21A45"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Hypersonic Glide Vehicles</w:t>
            </w:r>
          </w:p>
        </w:tc>
      </w:tr>
      <w:tr w:rsidR="001D19BD" w:rsidRPr="00DC1604" w14:paraId="4475EC87" w14:textId="77777777" w:rsidTr="00AD74A5">
        <w:trPr>
          <w:trHeight w:val="131"/>
          <w:jc w:val="center"/>
        </w:trPr>
        <w:tc>
          <w:tcPr>
            <w:tcW w:w="1134" w:type="dxa"/>
            <w:shd w:val="clear" w:color="auto" w:fill="auto"/>
          </w:tcPr>
          <w:p w14:paraId="11B0C2D6"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IEW</w:t>
            </w:r>
          </w:p>
        </w:tc>
        <w:tc>
          <w:tcPr>
            <w:tcW w:w="3247" w:type="dxa"/>
            <w:shd w:val="clear" w:color="auto" w:fill="auto"/>
          </w:tcPr>
          <w:p w14:paraId="452F58FE"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Intelligence Electronic Warfare</w:t>
            </w:r>
          </w:p>
        </w:tc>
      </w:tr>
      <w:tr w:rsidR="001D19BD" w:rsidRPr="00DC1604" w14:paraId="4977DA5A" w14:textId="77777777" w:rsidTr="00AD74A5">
        <w:trPr>
          <w:trHeight w:val="131"/>
          <w:jc w:val="center"/>
        </w:trPr>
        <w:tc>
          <w:tcPr>
            <w:tcW w:w="1134" w:type="dxa"/>
            <w:shd w:val="clear" w:color="auto" w:fill="auto"/>
          </w:tcPr>
          <w:p w14:paraId="7AFFD23A"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IRBM</w:t>
            </w:r>
          </w:p>
        </w:tc>
        <w:tc>
          <w:tcPr>
            <w:tcW w:w="3247" w:type="dxa"/>
            <w:shd w:val="clear" w:color="auto" w:fill="auto"/>
          </w:tcPr>
          <w:p w14:paraId="4330FD72"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Inter Continent Range Ballistic Missiles</w:t>
            </w:r>
          </w:p>
        </w:tc>
      </w:tr>
      <w:tr w:rsidR="001D19BD" w:rsidRPr="00DC1604" w14:paraId="6B699BDF" w14:textId="77777777" w:rsidTr="00AD74A5">
        <w:trPr>
          <w:trHeight w:val="131"/>
          <w:jc w:val="center"/>
        </w:trPr>
        <w:tc>
          <w:tcPr>
            <w:tcW w:w="1134" w:type="dxa"/>
            <w:shd w:val="clear" w:color="auto" w:fill="auto"/>
          </w:tcPr>
          <w:p w14:paraId="581E2E39" w14:textId="6EAFAD9B" w:rsidR="0035303C" w:rsidRPr="00DC1604" w:rsidRDefault="0035303C"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ISI</w:t>
            </w:r>
          </w:p>
        </w:tc>
        <w:tc>
          <w:tcPr>
            <w:tcW w:w="3247" w:type="dxa"/>
            <w:shd w:val="clear" w:color="auto" w:fill="auto"/>
          </w:tcPr>
          <w:p w14:paraId="18E02EA1" w14:textId="1A5D57C2" w:rsidR="0035303C" w:rsidRPr="00DC1604" w:rsidRDefault="0035303C"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Inter-Services Intelligence</w:t>
            </w:r>
          </w:p>
        </w:tc>
      </w:tr>
      <w:tr w:rsidR="001D19BD" w:rsidRPr="00DC1604" w14:paraId="0C63028D" w14:textId="77777777" w:rsidTr="00AD74A5">
        <w:trPr>
          <w:trHeight w:val="131"/>
          <w:jc w:val="center"/>
        </w:trPr>
        <w:tc>
          <w:tcPr>
            <w:tcW w:w="1134" w:type="dxa"/>
            <w:shd w:val="clear" w:color="auto" w:fill="auto"/>
          </w:tcPr>
          <w:p w14:paraId="160083AB"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LAT</w:t>
            </w:r>
          </w:p>
        </w:tc>
        <w:tc>
          <w:tcPr>
            <w:tcW w:w="3247" w:type="dxa"/>
            <w:shd w:val="clear" w:color="auto" w:fill="auto"/>
          </w:tcPr>
          <w:p w14:paraId="2CC7E9D9"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Light Anti-Tank</w:t>
            </w:r>
          </w:p>
        </w:tc>
      </w:tr>
      <w:tr w:rsidR="001D19BD" w:rsidRPr="00DC1604" w14:paraId="5445FAEB" w14:textId="77777777" w:rsidTr="00AD74A5">
        <w:trPr>
          <w:trHeight w:val="131"/>
          <w:jc w:val="center"/>
        </w:trPr>
        <w:tc>
          <w:tcPr>
            <w:tcW w:w="1134" w:type="dxa"/>
            <w:shd w:val="clear" w:color="auto" w:fill="auto"/>
          </w:tcPr>
          <w:p w14:paraId="4D659118"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LCAC</w:t>
            </w:r>
          </w:p>
        </w:tc>
        <w:tc>
          <w:tcPr>
            <w:tcW w:w="3247" w:type="dxa"/>
            <w:shd w:val="clear" w:color="auto" w:fill="auto"/>
          </w:tcPr>
          <w:p w14:paraId="4C7C368F"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Landing Craft Air Cushion</w:t>
            </w:r>
          </w:p>
        </w:tc>
      </w:tr>
      <w:tr w:rsidR="001D19BD" w:rsidRPr="00DC1604" w14:paraId="6DD5B995" w14:textId="77777777" w:rsidTr="00AD74A5">
        <w:trPr>
          <w:trHeight w:val="131"/>
          <w:jc w:val="center"/>
        </w:trPr>
        <w:tc>
          <w:tcPr>
            <w:tcW w:w="1134" w:type="dxa"/>
            <w:shd w:val="clear" w:color="auto" w:fill="auto"/>
          </w:tcPr>
          <w:p w14:paraId="30A4EE9F" w14:textId="5C9C85F2" w:rsidR="0035303C" w:rsidRPr="00DC1604" w:rsidRDefault="0035303C"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LICO</w:t>
            </w:r>
          </w:p>
        </w:tc>
        <w:tc>
          <w:tcPr>
            <w:tcW w:w="3247" w:type="dxa"/>
            <w:shd w:val="clear" w:color="auto" w:fill="auto"/>
          </w:tcPr>
          <w:p w14:paraId="426312D1" w14:textId="350FA174" w:rsidR="0035303C" w:rsidRPr="00DC1604" w:rsidRDefault="0035303C"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Low Intensity Conflict Operations</w:t>
            </w:r>
          </w:p>
        </w:tc>
      </w:tr>
      <w:tr w:rsidR="001D19BD" w:rsidRPr="00DC1604" w14:paraId="169EE1BA" w14:textId="77777777" w:rsidTr="00AD74A5">
        <w:trPr>
          <w:trHeight w:val="131"/>
          <w:jc w:val="center"/>
        </w:trPr>
        <w:tc>
          <w:tcPr>
            <w:tcW w:w="1134" w:type="dxa"/>
            <w:shd w:val="clear" w:color="auto" w:fill="auto"/>
          </w:tcPr>
          <w:p w14:paraId="1BB7E396"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LPD</w:t>
            </w:r>
          </w:p>
        </w:tc>
        <w:tc>
          <w:tcPr>
            <w:tcW w:w="3247" w:type="dxa"/>
            <w:shd w:val="clear" w:color="auto" w:fill="auto"/>
          </w:tcPr>
          <w:p w14:paraId="78A2BFA4"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Landing Platform Dock</w:t>
            </w:r>
          </w:p>
        </w:tc>
      </w:tr>
      <w:tr w:rsidR="001D19BD" w:rsidRPr="00DC1604" w14:paraId="7CB5184F" w14:textId="77777777" w:rsidTr="00AD74A5">
        <w:trPr>
          <w:trHeight w:val="131"/>
          <w:jc w:val="center"/>
        </w:trPr>
        <w:tc>
          <w:tcPr>
            <w:tcW w:w="1134" w:type="dxa"/>
            <w:shd w:val="clear" w:color="auto" w:fill="auto"/>
          </w:tcPr>
          <w:p w14:paraId="68466CD1"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LPH</w:t>
            </w:r>
          </w:p>
        </w:tc>
        <w:tc>
          <w:tcPr>
            <w:tcW w:w="3247" w:type="dxa"/>
            <w:shd w:val="clear" w:color="auto" w:fill="auto"/>
          </w:tcPr>
          <w:p w14:paraId="70C97C5E"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Landing Platform Helicopter</w:t>
            </w:r>
          </w:p>
        </w:tc>
      </w:tr>
      <w:tr w:rsidR="001D19BD" w:rsidRPr="00DC1604" w14:paraId="051285F4" w14:textId="77777777" w:rsidTr="00AD74A5">
        <w:trPr>
          <w:trHeight w:val="131"/>
          <w:jc w:val="center"/>
        </w:trPr>
        <w:tc>
          <w:tcPr>
            <w:tcW w:w="1134" w:type="dxa"/>
            <w:shd w:val="clear" w:color="auto" w:fill="auto"/>
          </w:tcPr>
          <w:p w14:paraId="4A7279C5"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LGB</w:t>
            </w:r>
          </w:p>
        </w:tc>
        <w:tc>
          <w:tcPr>
            <w:tcW w:w="3247" w:type="dxa"/>
            <w:shd w:val="clear" w:color="auto" w:fill="auto"/>
          </w:tcPr>
          <w:p w14:paraId="24B66A23"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Laser Guided Bomb</w:t>
            </w:r>
          </w:p>
        </w:tc>
      </w:tr>
      <w:tr w:rsidR="001D19BD" w:rsidRPr="00DC1604" w14:paraId="7859089C" w14:textId="77777777" w:rsidTr="00AD74A5">
        <w:trPr>
          <w:trHeight w:val="131"/>
          <w:jc w:val="center"/>
        </w:trPr>
        <w:tc>
          <w:tcPr>
            <w:tcW w:w="1134" w:type="dxa"/>
            <w:shd w:val="clear" w:color="auto" w:fill="auto"/>
          </w:tcPr>
          <w:p w14:paraId="32A98ED3"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LRF</w:t>
            </w:r>
          </w:p>
        </w:tc>
        <w:tc>
          <w:tcPr>
            <w:tcW w:w="3247" w:type="dxa"/>
            <w:shd w:val="clear" w:color="auto" w:fill="auto"/>
          </w:tcPr>
          <w:p w14:paraId="2DD8FC6F"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Laser Range Finder</w:t>
            </w:r>
          </w:p>
        </w:tc>
      </w:tr>
      <w:tr w:rsidR="001D19BD" w:rsidRPr="00DC1604" w14:paraId="04B315A4" w14:textId="77777777" w:rsidTr="00AD74A5">
        <w:trPr>
          <w:trHeight w:val="131"/>
          <w:jc w:val="center"/>
        </w:trPr>
        <w:tc>
          <w:tcPr>
            <w:tcW w:w="1134" w:type="dxa"/>
            <w:shd w:val="clear" w:color="auto" w:fill="auto"/>
          </w:tcPr>
          <w:p w14:paraId="0AAC4428"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LST</w:t>
            </w:r>
          </w:p>
        </w:tc>
        <w:tc>
          <w:tcPr>
            <w:tcW w:w="3247" w:type="dxa"/>
            <w:shd w:val="clear" w:color="auto" w:fill="auto"/>
          </w:tcPr>
          <w:p w14:paraId="0DBF7333"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Landing Ship Tanks</w:t>
            </w:r>
          </w:p>
        </w:tc>
      </w:tr>
      <w:tr w:rsidR="001D19BD" w:rsidRPr="00DC1604" w14:paraId="5B757546" w14:textId="77777777" w:rsidTr="00AD74A5">
        <w:trPr>
          <w:trHeight w:val="131"/>
          <w:jc w:val="center"/>
        </w:trPr>
        <w:tc>
          <w:tcPr>
            <w:tcW w:w="1134" w:type="dxa"/>
            <w:shd w:val="clear" w:color="auto" w:fill="auto"/>
          </w:tcPr>
          <w:p w14:paraId="6551EB33"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MAD</w:t>
            </w:r>
          </w:p>
        </w:tc>
        <w:tc>
          <w:tcPr>
            <w:tcW w:w="3247" w:type="dxa"/>
            <w:shd w:val="clear" w:color="auto" w:fill="auto"/>
          </w:tcPr>
          <w:p w14:paraId="12B8ED54"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Magnetic Anomaly Detector</w:t>
            </w:r>
          </w:p>
        </w:tc>
      </w:tr>
      <w:tr w:rsidR="001D19BD" w:rsidRPr="00DC1604" w14:paraId="78E50C08" w14:textId="77777777" w:rsidTr="00AD74A5">
        <w:trPr>
          <w:trHeight w:val="131"/>
          <w:jc w:val="center"/>
        </w:trPr>
        <w:tc>
          <w:tcPr>
            <w:tcW w:w="1134" w:type="dxa"/>
            <w:shd w:val="clear" w:color="auto" w:fill="auto"/>
          </w:tcPr>
          <w:p w14:paraId="4420DC64"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lastRenderedPageBreak/>
              <w:t>MEU</w:t>
            </w:r>
          </w:p>
        </w:tc>
        <w:tc>
          <w:tcPr>
            <w:tcW w:w="3247" w:type="dxa"/>
            <w:shd w:val="clear" w:color="auto" w:fill="auto"/>
          </w:tcPr>
          <w:p w14:paraId="3BB3B9A0"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Marine Expeditionary Units</w:t>
            </w:r>
          </w:p>
        </w:tc>
      </w:tr>
      <w:tr w:rsidR="001D19BD" w:rsidRPr="00DC1604" w14:paraId="2078189C" w14:textId="77777777" w:rsidTr="00AD74A5">
        <w:trPr>
          <w:trHeight w:val="131"/>
          <w:jc w:val="center"/>
        </w:trPr>
        <w:tc>
          <w:tcPr>
            <w:tcW w:w="1134" w:type="dxa"/>
            <w:shd w:val="clear" w:color="auto" w:fill="auto"/>
          </w:tcPr>
          <w:p w14:paraId="060B981B"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MHWS</w:t>
            </w:r>
          </w:p>
        </w:tc>
        <w:tc>
          <w:tcPr>
            <w:tcW w:w="3247" w:type="dxa"/>
            <w:shd w:val="clear" w:color="auto" w:fill="auto"/>
          </w:tcPr>
          <w:p w14:paraId="05D6E767"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Mean High Water Springs</w:t>
            </w:r>
          </w:p>
        </w:tc>
      </w:tr>
      <w:tr w:rsidR="001D19BD" w:rsidRPr="00DC1604" w14:paraId="4AC03611" w14:textId="77777777" w:rsidTr="00AD74A5">
        <w:trPr>
          <w:trHeight w:val="131"/>
          <w:jc w:val="center"/>
        </w:trPr>
        <w:tc>
          <w:tcPr>
            <w:tcW w:w="1134" w:type="dxa"/>
            <w:shd w:val="clear" w:color="auto" w:fill="auto"/>
          </w:tcPr>
          <w:p w14:paraId="3A54E95F"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MLWS</w:t>
            </w:r>
          </w:p>
        </w:tc>
        <w:tc>
          <w:tcPr>
            <w:tcW w:w="3247" w:type="dxa"/>
            <w:shd w:val="clear" w:color="auto" w:fill="auto"/>
          </w:tcPr>
          <w:p w14:paraId="6689AD0A"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Mean Low Water Springs</w:t>
            </w:r>
          </w:p>
        </w:tc>
      </w:tr>
      <w:tr w:rsidR="001D19BD" w:rsidRPr="00DC1604" w14:paraId="5766C9B2" w14:textId="77777777" w:rsidTr="00AD74A5">
        <w:trPr>
          <w:trHeight w:val="131"/>
          <w:jc w:val="center"/>
        </w:trPr>
        <w:tc>
          <w:tcPr>
            <w:tcW w:w="1134" w:type="dxa"/>
            <w:shd w:val="clear" w:color="auto" w:fill="auto"/>
          </w:tcPr>
          <w:p w14:paraId="4AE7176C"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MPA</w:t>
            </w:r>
          </w:p>
        </w:tc>
        <w:tc>
          <w:tcPr>
            <w:tcW w:w="3247" w:type="dxa"/>
            <w:shd w:val="clear" w:color="auto" w:fill="auto"/>
          </w:tcPr>
          <w:p w14:paraId="1E7A5DA2"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Marine Patrol Aircraft</w:t>
            </w:r>
          </w:p>
        </w:tc>
      </w:tr>
      <w:tr w:rsidR="001D19BD" w:rsidRPr="00DC1604" w14:paraId="5A5B4D7A" w14:textId="77777777" w:rsidTr="00AD74A5">
        <w:trPr>
          <w:trHeight w:val="131"/>
          <w:jc w:val="center"/>
        </w:trPr>
        <w:tc>
          <w:tcPr>
            <w:tcW w:w="1134" w:type="dxa"/>
            <w:shd w:val="clear" w:color="auto" w:fill="auto"/>
          </w:tcPr>
          <w:p w14:paraId="1D549432"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MOP</w:t>
            </w:r>
          </w:p>
        </w:tc>
        <w:tc>
          <w:tcPr>
            <w:tcW w:w="3247" w:type="dxa"/>
            <w:shd w:val="clear" w:color="auto" w:fill="auto"/>
          </w:tcPr>
          <w:p w14:paraId="50C61688"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Mobile Observation Post</w:t>
            </w:r>
          </w:p>
        </w:tc>
      </w:tr>
      <w:tr w:rsidR="001D19BD" w:rsidRPr="00DC1604" w14:paraId="7C1828A6" w14:textId="77777777" w:rsidTr="00AD74A5">
        <w:trPr>
          <w:trHeight w:val="131"/>
          <w:jc w:val="center"/>
        </w:trPr>
        <w:tc>
          <w:tcPr>
            <w:tcW w:w="1134" w:type="dxa"/>
            <w:shd w:val="clear" w:color="auto" w:fill="auto"/>
          </w:tcPr>
          <w:p w14:paraId="7BB814A3"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MRBM</w:t>
            </w:r>
          </w:p>
        </w:tc>
        <w:tc>
          <w:tcPr>
            <w:tcW w:w="3247" w:type="dxa"/>
            <w:shd w:val="clear" w:color="auto" w:fill="auto"/>
          </w:tcPr>
          <w:p w14:paraId="5FFCB0D1"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Medium Range Ballistic Missiles</w:t>
            </w:r>
          </w:p>
        </w:tc>
      </w:tr>
      <w:tr w:rsidR="001D19BD" w:rsidRPr="00DC1604" w14:paraId="5349DEDB" w14:textId="77777777" w:rsidTr="00AD74A5">
        <w:trPr>
          <w:trHeight w:val="131"/>
          <w:jc w:val="center"/>
        </w:trPr>
        <w:tc>
          <w:tcPr>
            <w:tcW w:w="1134" w:type="dxa"/>
            <w:shd w:val="clear" w:color="auto" w:fill="auto"/>
          </w:tcPr>
          <w:p w14:paraId="0A5A0013" w14:textId="582B00AC" w:rsidR="003C7673" w:rsidRPr="00DC1604" w:rsidRDefault="003C7673"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NDA</w:t>
            </w:r>
          </w:p>
        </w:tc>
        <w:tc>
          <w:tcPr>
            <w:tcW w:w="3247" w:type="dxa"/>
            <w:shd w:val="clear" w:color="auto" w:fill="auto"/>
          </w:tcPr>
          <w:p w14:paraId="39C19A51" w14:textId="629209B6" w:rsidR="003C7673" w:rsidRPr="00DC1604" w:rsidRDefault="003C7673"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National </w:t>
            </w:r>
            <w:proofErr w:type="spellStart"/>
            <w:r>
              <w:rPr>
                <w:rFonts w:ascii="Times New Roman" w:hAnsi="Times New Roman" w:cs="Times New Roman"/>
                <w:color w:val="000000" w:themeColor="text1"/>
                <w:sz w:val="16"/>
                <w:szCs w:val="16"/>
              </w:rPr>
              <w:t>Defence</w:t>
            </w:r>
            <w:proofErr w:type="spellEnd"/>
            <w:r>
              <w:rPr>
                <w:rFonts w:ascii="Times New Roman" w:hAnsi="Times New Roman" w:cs="Times New Roman"/>
                <w:color w:val="000000" w:themeColor="text1"/>
                <w:sz w:val="16"/>
                <w:szCs w:val="16"/>
              </w:rPr>
              <w:t xml:space="preserve"> Academy</w:t>
            </w:r>
          </w:p>
        </w:tc>
      </w:tr>
      <w:tr w:rsidR="001D19BD" w:rsidRPr="00DC1604" w14:paraId="2166DA50" w14:textId="77777777" w:rsidTr="00AD74A5">
        <w:trPr>
          <w:trHeight w:val="131"/>
          <w:jc w:val="center"/>
        </w:trPr>
        <w:tc>
          <w:tcPr>
            <w:tcW w:w="1134" w:type="dxa"/>
            <w:shd w:val="clear" w:color="auto" w:fill="auto"/>
          </w:tcPr>
          <w:p w14:paraId="5A30FBB4" w14:textId="381FA4AA" w:rsidR="003C7673" w:rsidRPr="00DC1604" w:rsidRDefault="003C7673"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NDC</w:t>
            </w:r>
          </w:p>
        </w:tc>
        <w:tc>
          <w:tcPr>
            <w:tcW w:w="3247" w:type="dxa"/>
            <w:shd w:val="clear" w:color="auto" w:fill="auto"/>
          </w:tcPr>
          <w:p w14:paraId="24350754" w14:textId="6238DCE9" w:rsidR="003C7673" w:rsidRPr="00DC1604" w:rsidRDefault="003C7673"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National </w:t>
            </w:r>
            <w:proofErr w:type="spellStart"/>
            <w:r>
              <w:rPr>
                <w:rFonts w:ascii="Times New Roman" w:hAnsi="Times New Roman" w:cs="Times New Roman"/>
                <w:color w:val="000000" w:themeColor="text1"/>
                <w:sz w:val="16"/>
                <w:szCs w:val="16"/>
              </w:rPr>
              <w:t>Defence</w:t>
            </w:r>
            <w:proofErr w:type="spellEnd"/>
            <w:r>
              <w:rPr>
                <w:rFonts w:ascii="Times New Roman" w:hAnsi="Times New Roman" w:cs="Times New Roman"/>
                <w:color w:val="000000" w:themeColor="text1"/>
                <w:sz w:val="16"/>
                <w:szCs w:val="16"/>
              </w:rPr>
              <w:t xml:space="preserve"> Collage</w:t>
            </w:r>
          </w:p>
        </w:tc>
      </w:tr>
      <w:tr w:rsidR="001D19BD" w:rsidRPr="00DC1604" w14:paraId="1975B803" w14:textId="77777777" w:rsidTr="00AD74A5">
        <w:trPr>
          <w:trHeight w:val="131"/>
          <w:jc w:val="center"/>
        </w:trPr>
        <w:tc>
          <w:tcPr>
            <w:tcW w:w="1134" w:type="dxa"/>
            <w:shd w:val="clear" w:color="auto" w:fill="auto"/>
          </w:tcPr>
          <w:p w14:paraId="189D24F8" w14:textId="46C34BB5" w:rsidR="003C7673" w:rsidRPr="00DC1604" w:rsidRDefault="003C7673"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NSA</w:t>
            </w:r>
          </w:p>
        </w:tc>
        <w:tc>
          <w:tcPr>
            <w:tcW w:w="3247" w:type="dxa"/>
            <w:shd w:val="clear" w:color="auto" w:fill="auto"/>
          </w:tcPr>
          <w:p w14:paraId="5FA00892" w14:textId="17006AAE" w:rsidR="003C7673" w:rsidRPr="00DC1604" w:rsidRDefault="003C7673"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National Security Authority or Advisor</w:t>
            </w:r>
          </w:p>
        </w:tc>
      </w:tr>
      <w:tr w:rsidR="002A4597" w:rsidRPr="00DC1604" w14:paraId="6C1B0C2E" w14:textId="77777777" w:rsidTr="00AD74A5">
        <w:trPr>
          <w:trHeight w:val="131"/>
          <w:jc w:val="center"/>
        </w:trPr>
        <w:tc>
          <w:tcPr>
            <w:tcW w:w="1134" w:type="dxa"/>
            <w:shd w:val="clear" w:color="auto" w:fill="auto"/>
          </w:tcPr>
          <w:p w14:paraId="736F6352" w14:textId="614C9418" w:rsidR="002A4597" w:rsidRDefault="002A4597"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NSAB</w:t>
            </w:r>
          </w:p>
        </w:tc>
        <w:tc>
          <w:tcPr>
            <w:tcW w:w="3247" w:type="dxa"/>
            <w:shd w:val="clear" w:color="auto" w:fill="auto"/>
          </w:tcPr>
          <w:p w14:paraId="13422891" w14:textId="7A471DA3" w:rsidR="002A4597" w:rsidRDefault="002A4597"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National Security Advisory Board</w:t>
            </w:r>
          </w:p>
        </w:tc>
      </w:tr>
      <w:tr w:rsidR="001D19BD" w:rsidRPr="00DC1604" w14:paraId="610FE9A3" w14:textId="77777777" w:rsidTr="00AD74A5">
        <w:trPr>
          <w:trHeight w:val="131"/>
          <w:jc w:val="center"/>
        </w:trPr>
        <w:tc>
          <w:tcPr>
            <w:tcW w:w="1134" w:type="dxa"/>
            <w:shd w:val="clear" w:color="auto" w:fill="auto"/>
          </w:tcPr>
          <w:p w14:paraId="3D513260" w14:textId="2B003231" w:rsidR="003C7673" w:rsidRDefault="003C7673"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NSC</w:t>
            </w:r>
          </w:p>
        </w:tc>
        <w:tc>
          <w:tcPr>
            <w:tcW w:w="3247" w:type="dxa"/>
            <w:shd w:val="clear" w:color="auto" w:fill="auto"/>
          </w:tcPr>
          <w:p w14:paraId="6F0655A1" w14:textId="4B6C78CF" w:rsidR="003C7673" w:rsidRDefault="003C7673"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National Security;’ Council</w:t>
            </w:r>
          </w:p>
        </w:tc>
      </w:tr>
      <w:tr w:rsidR="001D19BD" w:rsidRPr="00DC1604" w14:paraId="622E890B" w14:textId="77777777" w:rsidTr="00AD74A5">
        <w:trPr>
          <w:trHeight w:val="131"/>
          <w:jc w:val="center"/>
        </w:trPr>
        <w:tc>
          <w:tcPr>
            <w:tcW w:w="1134" w:type="dxa"/>
            <w:shd w:val="clear" w:color="auto" w:fill="auto"/>
          </w:tcPr>
          <w:p w14:paraId="45DC69A2"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NWDC</w:t>
            </w:r>
          </w:p>
        </w:tc>
        <w:tc>
          <w:tcPr>
            <w:tcW w:w="3247" w:type="dxa"/>
            <w:shd w:val="clear" w:color="auto" w:fill="auto"/>
          </w:tcPr>
          <w:p w14:paraId="33CD331C"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Navy Warfare Development Command</w:t>
            </w:r>
          </w:p>
        </w:tc>
      </w:tr>
      <w:tr w:rsidR="002A4597" w:rsidRPr="00DC1604" w14:paraId="6A885DC0" w14:textId="77777777" w:rsidTr="00AD74A5">
        <w:trPr>
          <w:trHeight w:val="131"/>
          <w:jc w:val="center"/>
        </w:trPr>
        <w:tc>
          <w:tcPr>
            <w:tcW w:w="1134" w:type="dxa"/>
            <w:shd w:val="clear" w:color="auto" w:fill="auto"/>
          </w:tcPr>
          <w:p w14:paraId="1A66AB2C" w14:textId="56925A04" w:rsidR="002A4597" w:rsidRPr="00DC1604" w:rsidRDefault="002A4597"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OCA</w:t>
            </w:r>
          </w:p>
        </w:tc>
        <w:tc>
          <w:tcPr>
            <w:tcW w:w="3247" w:type="dxa"/>
            <w:shd w:val="clear" w:color="auto" w:fill="auto"/>
          </w:tcPr>
          <w:p w14:paraId="6FC16D3B" w14:textId="3040C99E" w:rsidR="002A4597" w:rsidRPr="00DC1604" w:rsidRDefault="002A4597"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Offensive Counter Air</w:t>
            </w:r>
          </w:p>
        </w:tc>
      </w:tr>
      <w:tr w:rsidR="001D19BD" w:rsidRPr="00DC1604" w14:paraId="3CC3C7B1" w14:textId="77777777" w:rsidTr="00AD74A5">
        <w:trPr>
          <w:trHeight w:val="131"/>
          <w:jc w:val="center"/>
        </w:trPr>
        <w:tc>
          <w:tcPr>
            <w:tcW w:w="1134" w:type="dxa"/>
            <w:shd w:val="clear" w:color="auto" w:fill="auto"/>
          </w:tcPr>
          <w:p w14:paraId="2E4C5CF7"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OTH</w:t>
            </w:r>
          </w:p>
        </w:tc>
        <w:tc>
          <w:tcPr>
            <w:tcW w:w="3247" w:type="dxa"/>
            <w:shd w:val="clear" w:color="auto" w:fill="auto"/>
          </w:tcPr>
          <w:p w14:paraId="42972DC5"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Over-the-horizon</w:t>
            </w:r>
          </w:p>
        </w:tc>
      </w:tr>
      <w:tr w:rsidR="002A4597" w:rsidRPr="00DC1604" w14:paraId="0ECE4136" w14:textId="77777777" w:rsidTr="00AD74A5">
        <w:trPr>
          <w:trHeight w:val="131"/>
          <w:jc w:val="center"/>
        </w:trPr>
        <w:tc>
          <w:tcPr>
            <w:tcW w:w="1134" w:type="dxa"/>
            <w:shd w:val="clear" w:color="auto" w:fill="auto"/>
          </w:tcPr>
          <w:p w14:paraId="368258CA" w14:textId="69003B0D" w:rsidR="002A4597" w:rsidRPr="00DC1604" w:rsidRDefault="002A4597"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PAF</w:t>
            </w:r>
          </w:p>
        </w:tc>
        <w:tc>
          <w:tcPr>
            <w:tcW w:w="3247" w:type="dxa"/>
            <w:shd w:val="clear" w:color="auto" w:fill="auto"/>
          </w:tcPr>
          <w:p w14:paraId="41951187" w14:textId="6BE1F20F" w:rsidR="002A4597" w:rsidRPr="00DC1604" w:rsidRDefault="002A4597"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Pakistan Air Force</w:t>
            </w:r>
          </w:p>
        </w:tc>
      </w:tr>
      <w:tr w:rsidR="002A4597" w:rsidRPr="00DC1604" w14:paraId="3A529FA8" w14:textId="77777777" w:rsidTr="00AD74A5">
        <w:trPr>
          <w:trHeight w:val="131"/>
          <w:jc w:val="center"/>
        </w:trPr>
        <w:tc>
          <w:tcPr>
            <w:tcW w:w="1134" w:type="dxa"/>
            <w:shd w:val="clear" w:color="auto" w:fill="auto"/>
          </w:tcPr>
          <w:p w14:paraId="7C4626FC" w14:textId="2551E41F" w:rsidR="002A4597" w:rsidRDefault="002A4597"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PGM</w:t>
            </w:r>
          </w:p>
        </w:tc>
        <w:tc>
          <w:tcPr>
            <w:tcW w:w="3247" w:type="dxa"/>
            <w:shd w:val="clear" w:color="auto" w:fill="auto"/>
          </w:tcPr>
          <w:p w14:paraId="2A528204" w14:textId="6E6AF50B" w:rsidR="002A4597" w:rsidRDefault="002A4597"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Precision Guided Munition</w:t>
            </w:r>
          </w:p>
        </w:tc>
      </w:tr>
      <w:tr w:rsidR="001D19BD" w:rsidRPr="00DC1604" w14:paraId="6C98FEFE" w14:textId="77777777" w:rsidTr="00AD74A5">
        <w:trPr>
          <w:trHeight w:val="131"/>
          <w:jc w:val="center"/>
        </w:trPr>
        <w:tc>
          <w:tcPr>
            <w:tcW w:w="1134" w:type="dxa"/>
            <w:shd w:val="clear" w:color="auto" w:fill="auto"/>
          </w:tcPr>
          <w:p w14:paraId="3DD0A512"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PNT</w:t>
            </w:r>
          </w:p>
        </w:tc>
        <w:tc>
          <w:tcPr>
            <w:tcW w:w="3247" w:type="dxa"/>
            <w:shd w:val="clear" w:color="auto" w:fill="auto"/>
          </w:tcPr>
          <w:p w14:paraId="0859803B"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 xml:space="preserve">Position, </w:t>
            </w:r>
            <w:proofErr w:type="gramStart"/>
            <w:r w:rsidRPr="00DC1604">
              <w:rPr>
                <w:rFonts w:ascii="Times New Roman" w:hAnsi="Times New Roman" w:cs="Times New Roman"/>
                <w:color w:val="000000" w:themeColor="text1"/>
                <w:sz w:val="16"/>
                <w:szCs w:val="16"/>
              </w:rPr>
              <w:t>navigation</w:t>
            </w:r>
            <w:proofErr w:type="gramEnd"/>
            <w:r w:rsidRPr="00DC1604">
              <w:rPr>
                <w:rFonts w:ascii="Times New Roman" w:hAnsi="Times New Roman" w:cs="Times New Roman"/>
                <w:color w:val="000000" w:themeColor="text1"/>
                <w:sz w:val="16"/>
                <w:szCs w:val="16"/>
              </w:rPr>
              <w:t xml:space="preserve"> and timing</w:t>
            </w:r>
          </w:p>
        </w:tc>
      </w:tr>
      <w:tr w:rsidR="001D19BD" w:rsidRPr="00DC1604" w14:paraId="635889C8" w14:textId="77777777" w:rsidTr="00AD74A5">
        <w:trPr>
          <w:trHeight w:val="131"/>
          <w:jc w:val="center"/>
        </w:trPr>
        <w:tc>
          <w:tcPr>
            <w:tcW w:w="1134" w:type="dxa"/>
            <w:shd w:val="clear" w:color="auto" w:fill="auto"/>
          </w:tcPr>
          <w:p w14:paraId="447B52E1"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RCL</w:t>
            </w:r>
          </w:p>
        </w:tc>
        <w:tc>
          <w:tcPr>
            <w:tcW w:w="3247" w:type="dxa"/>
            <w:shd w:val="clear" w:color="auto" w:fill="auto"/>
          </w:tcPr>
          <w:p w14:paraId="4A275E46"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Recoil-less Launcher</w:t>
            </w:r>
          </w:p>
        </w:tc>
      </w:tr>
      <w:tr w:rsidR="001D19BD" w:rsidRPr="00DC1604" w14:paraId="0B6CE7D0" w14:textId="77777777" w:rsidTr="00AD74A5">
        <w:trPr>
          <w:trHeight w:val="131"/>
          <w:jc w:val="center"/>
        </w:trPr>
        <w:tc>
          <w:tcPr>
            <w:tcW w:w="1134" w:type="dxa"/>
            <w:shd w:val="clear" w:color="auto" w:fill="auto"/>
          </w:tcPr>
          <w:p w14:paraId="56AA9C24"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RFP</w:t>
            </w:r>
          </w:p>
        </w:tc>
        <w:tc>
          <w:tcPr>
            <w:tcW w:w="3247" w:type="dxa"/>
            <w:shd w:val="clear" w:color="auto" w:fill="auto"/>
          </w:tcPr>
          <w:p w14:paraId="6A34ECCA"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Request for Proposal</w:t>
            </w:r>
          </w:p>
        </w:tc>
      </w:tr>
      <w:tr w:rsidR="001D19BD" w:rsidRPr="00DC1604" w14:paraId="20A1ADDB" w14:textId="77777777" w:rsidTr="00AD74A5">
        <w:trPr>
          <w:trHeight w:val="131"/>
          <w:jc w:val="center"/>
        </w:trPr>
        <w:tc>
          <w:tcPr>
            <w:tcW w:w="1134" w:type="dxa"/>
            <w:shd w:val="clear" w:color="auto" w:fill="auto"/>
          </w:tcPr>
          <w:p w14:paraId="6C05D5A6"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SAGE</w:t>
            </w:r>
          </w:p>
        </w:tc>
        <w:tc>
          <w:tcPr>
            <w:tcW w:w="3247" w:type="dxa"/>
            <w:shd w:val="clear" w:color="auto" w:fill="auto"/>
          </w:tcPr>
          <w:p w14:paraId="36E23F43"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Sequential Analytic Game Evaluation</w:t>
            </w:r>
          </w:p>
        </w:tc>
      </w:tr>
      <w:tr w:rsidR="001D19BD" w:rsidRPr="00DC1604" w14:paraId="551A2B0A" w14:textId="77777777" w:rsidTr="00AD74A5">
        <w:trPr>
          <w:trHeight w:val="131"/>
          <w:jc w:val="center"/>
        </w:trPr>
        <w:tc>
          <w:tcPr>
            <w:tcW w:w="1134" w:type="dxa"/>
            <w:shd w:val="clear" w:color="auto" w:fill="auto"/>
          </w:tcPr>
          <w:p w14:paraId="75976D18"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SAGW</w:t>
            </w:r>
          </w:p>
        </w:tc>
        <w:tc>
          <w:tcPr>
            <w:tcW w:w="3247" w:type="dxa"/>
            <w:shd w:val="clear" w:color="auto" w:fill="auto"/>
          </w:tcPr>
          <w:p w14:paraId="4D4116F2"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Surface-to-air guided weapons</w:t>
            </w:r>
          </w:p>
        </w:tc>
      </w:tr>
      <w:tr w:rsidR="001D19BD" w:rsidRPr="00DC1604" w14:paraId="724177BB" w14:textId="77777777" w:rsidTr="00AD74A5">
        <w:trPr>
          <w:trHeight w:val="131"/>
          <w:jc w:val="center"/>
        </w:trPr>
        <w:tc>
          <w:tcPr>
            <w:tcW w:w="1134" w:type="dxa"/>
            <w:shd w:val="clear" w:color="auto" w:fill="auto"/>
          </w:tcPr>
          <w:p w14:paraId="67F1F267"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SLOCs</w:t>
            </w:r>
          </w:p>
        </w:tc>
        <w:tc>
          <w:tcPr>
            <w:tcW w:w="3247" w:type="dxa"/>
            <w:shd w:val="clear" w:color="auto" w:fill="auto"/>
          </w:tcPr>
          <w:p w14:paraId="47ED361B"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Sea Lanes of Communications</w:t>
            </w:r>
          </w:p>
        </w:tc>
      </w:tr>
      <w:tr w:rsidR="001D19BD" w:rsidRPr="00DC1604" w14:paraId="7DBD8D78" w14:textId="77777777" w:rsidTr="00AD74A5">
        <w:trPr>
          <w:trHeight w:val="131"/>
          <w:jc w:val="center"/>
        </w:trPr>
        <w:tc>
          <w:tcPr>
            <w:tcW w:w="1134" w:type="dxa"/>
            <w:shd w:val="clear" w:color="auto" w:fill="auto"/>
          </w:tcPr>
          <w:p w14:paraId="549B3D8A"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SRBM</w:t>
            </w:r>
          </w:p>
        </w:tc>
        <w:tc>
          <w:tcPr>
            <w:tcW w:w="3247" w:type="dxa"/>
            <w:shd w:val="clear" w:color="auto" w:fill="auto"/>
          </w:tcPr>
          <w:p w14:paraId="6294B3AB"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Short Range Ballistic Missiles</w:t>
            </w:r>
          </w:p>
        </w:tc>
      </w:tr>
      <w:tr w:rsidR="001D19BD" w:rsidRPr="00DC1604" w14:paraId="512E2236" w14:textId="77777777" w:rsidTr="00AD74A5">
        <w:trPr>
          <w:trHeight w:val="131"/>
          <w:jc w:val="center"/>
        </w:trPr>
        <w:tc>
          <w:tcPr>
            <w:tcW w:w="1134" w:type="dxa"/>
            <w:shd w:val="clear" w:color="auto" w:fill="auto"/>
          </w:tcPr>
          <w:p w14:paraId="6BE93970"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SSBM</w:t>
            </w:r>
          </w:p>
        </w:tc>
        <w:tc>
          <w:tcPr>
            <w:tcW w:w="3247" w:type="dxa"/>
            <w:shd w:val="clear" w:color="auto" w:fill="auto"/>
          </w:tcPr>
          <w:p w14:paraId="6D4D7FD6"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Submarine Ballistic Nuclear</w:t>
            </w:r>
          </w:p>
        </w:tc>
      </w:tr>
      <w:tr w:rsidR="001D19BD" w:rsidRPr="00DC1604" w14:paraId="36A76B87" w14:textId="77777777" w:rsidTr="00AD74A5">
        <w:trPr>
          <w:trHeight w:val="131"/>
          <w:jc w:val="center"/>
        </w:trPr>
        <w:tc>
          <w:tcPr>
            <w:tcW w:w="1134" w:type="dxa"/>
            <w:shd w:val="clear" w:color="auto" w:fill="auto"/>
          </w:tcPr>
          <w:p w14:paraId="71E359FD"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SSGN</w:t>
            </w:r>
          </w:p>
        </w:tc>
        <w:tc>
          <w:tcPr>
            <w:tcW w:w="3247" w:type="dxa"/>
            <w:shd w:val="clear" w:color="auto" w:fill="auto"/>
          </w:tcPr>
          <w:p w14:paraId="3A004016"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Submarine Attack Nuclear</w:t>
            </w:r>
          </w:p>
        </w:tc>
      </w:tr>
      <w:tr w:rsidR="001D19BD" w:rsidRPr="00DC1604" w14:paraId="1437702C" w14:textId="77777777" w:rsidTr="00AD74A5">
        <w:trPr>
          <w:trHeight w:val="131"/>
          <w:jc w:val="center"/>
        </w:trPr>
        <w:tc>
          <w:tcPr>
            <w:tcW w:w="1134" w:type="dxa"/>
            <w:shd w:val="clear" w:color="auto" w:fill="auto"/>
          </w:tcPr>
          <w:p w14:paraId="4FD4E439"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SSM</w:t>
            </w:r>
          </w:p>
        </w:tc>
        <w:tc>
          <w:tcPr>
            <w:tcW w:w="3247" w:type="dxa"/>
            <w:shd w:val="clear" w:color="auto" w:fill="auto"/>
          </w:tcPr>
          <w:p w14:paraId="354431CE"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Surface-to-Surface Missiles</w:t>
            </w:r>
          </w:p>
        </w:tc>
      </w:tr>
      <w:tr w:rsidR="001D19BD" w:rsidRPr="00DC1604" w14:paraId="32BB15C9" w14:textId="77777777" w:rsidTr="00AD74A5">
        <w:trPr>
          <w:trHeight w:val="131"/>
          <w:jc w:val="center"/>
        </w:trPr>
        <w:tc>
          <w:tcPr>
            <w:tcW w:w="1134" w:type="dxa"/>
            <w:shd w:val="clear" w:color="auto" w:fill="auto"/>
          </w:tcPr>
          <w:p w14:paraId="2DD714A3"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STSB</w:t>
            </w:r>
          </w:p>
        </w:tc>
        <w:tc>
          <w:tcPr>
            <w:tcW w:w="3247" w:type="dxa"/>
            <w:shd w:val="clear" w:color="auto" w:fill="auto"/>
          </w:tcPr>
          <w:p w14:paraId="2F3F8416"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Ship-To-Shore Bombardment</w:t>
            </w:r>
          </w:p>
        </w:tc>
      </w:tr>
      <w:tr w:rsidR="001D19BD" w:rsidRPr="00DC1604" w14:paraId="147939D0" w14:textId="77777777" w:rsidTr="00AD74A5">
        <w:trPr>
          <w:trHeight w:val="131"/>
          <w:jc w:val="center"/>
        </w:trPr>
        <w:tc>
          <w:tcPr>
            <w:tcW w:w="1134" w:type="dxa"/>
            <w:shd w:val="clear" w:color="auto" w:fill="auto"/>
          </w:tcPr>
          <w:p w14:paraId="4E3F9909"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TLC</w:t>
            </w:r>
          </w:p>
        </w:tc>
        <w:tc>
          <w:tcPr>
            <w:tcW w:w="3247" w:type="dxa"/>
            <w:shd w:val="clear" w:color="auto" w:fill="auto"/>
          </w:tcPr>
          <w:p w14:paraId="78DEC003"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Theater-Level Campaign</w:t>
            </w:r>
          </w:p>
        </w:tc>
      </w:tr>
      <w:tr w:rsidR="001D19BD" w:rsidRPr="00DC1604" w14:paraId="32EAE97D" w14:textId="77777777" w:rsidTr="00AD74A5">
        <w:trPr>
          <w:trHeight w:val="131"/>
          <w:jc w:val="center"/>
        </w:trPr>
        <w:tc>
          <w:tcPr>
            <w:tcW w:w="1134" w:type="dxa"/>
            <w:shd w:val="clear" w:color="auto" w:fill="auto"/>
          </w:tcPr>
          <w:p w14:paraId="09ABAAD2"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p>
        </w:tc>
        <w:tc>
          <w:tcPr>
            <w:tcW w:w="3247" w:type="dxa"/>
            <w:shd w:val="clear" w:color="auto" w:fill="auto"/>
          </w:tcPr>
          <w:p w14:paraId="19C4EDFE"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p>
        </w:tc>
      </w:tr>
    </w:tbl>
    <w:p w14:paraId="790C2D6F" w14:textId="77777777" w:rsidR="00D730E4" w:rsidRPr="00DC1604" w:rsidRDefault="00D730E4" w:rsidP="00D730E4">
      <w:pPr>
        <w:tabs>
          <w:tab w:val="left" w:pos="459"/>
        </w:tabs>
        <w:spacing w:line="240" w:lineRule="auto"/>
        <w:rPr>
          <w:rFonts w:ascii="Times New Roman" w:hAnsi="Times New Roman" w:cs="Times New Roman"/>
          <w:color w:val="000000" w:themeColor="text1"/>
          <w:sz w:val="16"/>
          <w:szCs w:val="16"/>
        </w:rPr>
      </w:pPr>
    </w:p>
    <w:p w14:paraId="6337F109" w14:textId="77777777" w:rsidR="00D730E4" w:rsidRPr="00DC1604" w:rsidRDefault="00D730E4" w:rsidP="00D730E4">
      <w:pPr>
        <w:tabs>
          <w:tab w:val="left" w:pos="459"/>
        </w:tabs>
        <w:spacing w:line="240" w:lineRule="auto"/>
        <w:rPr>
          <w:rFonts w:ascii="Times New Roman" w:hAnsi="Times New Roman" w:cs="Times New Roman"/>
          <w:color w:val="000000" w:themeColor="text1"/>
          <w:sz w:val="16"/>
          <w:szCs w:val="16"/>
        </w:rPr>
      </w:pPr>
    </w:p>
    <w:p w14:paraId="7426CDE4" w14:textId="77777777" w:rsidR="00D730E4" w:rsidRPr="00DC1604" w:rsidRDefault="00D730E4" w:rsidP="00D730E4">
      <w:pPr>
        <w:tabs>
          <w:tab w:val="left" w:pos="459"/>
        </w:tabs>
        <w:spacing w:line="240" w:lineRule="auto"/>
        <w:rPr>
          <w:rFonts w:ascii="Times New Roman" w:hAnsi="Times New Roman" w:cs="Times New Roman"/>
          <w:color w:val="000000" w:themeColor="text1"/>
          <w:sz w:val="16"/>
          <w:szCs w:val="16"/>
        </w:rPr>
      </w:pPr>
    </w:p>
    <w:p w14:paraId="0FB5AC0D" w14:textId="77777777" w:rsidR="00D730E4" w:rsidRPr="00DC1604" w:rsidRDefault="00D730E4" w:rsidP="00D730E4">
      <w:pPr>
        <w:tabs>
          <w:tab w:val="left" w:pos="459"/>
        </w:tabs>
        <w:spacing w:line="240" w:lineRule="auto"/>
        <w:rPr>
          <w:rFonts w:ascii="Times New Roman" w:hAnsi="Times New Roman" w:cs="Times New Roman"/>
          <w:color w:val="000000" w:themeColor="text1"/>
          <w:sz w:val="16"/>
          <w:szCs w:val="16"/>
        </w:rPr>
      </w:pPr>
    </w:p>
    <w:p w14:paraId="47962AE4" w14:textId="77777777" w:rsidR="00D730E4" w:rsidRPr="00DC1604" w:rsidRDefault="00D730E4" w:rsidP="00D730E4">
      <w:pPr>
        <w:tabs>
          <w:tab w:val="left" w:pos="459"/>
        </w:tabs>
        <w:spacing w:line="240" w:lineRule="auto"/>
        <w:rPr>
          <w:rFonts w:ascii="Times New Roman" w:hAnsi="Times New Roman" w:cs="Times New Roman"/>
          <w:color w:val="000000" w:themeColor="text1"/>
          <w:sz w:val="16"/>
          <w:szCs w:val="16"/>
        </w:rPr>
      </w:pPr>
    </w:p>
    <w:p w14:paraId="6A54CD54" w14:textId="77777777" w:rsidR="00B70A2A" w:rsidRPr="00DC1604" w:rsidRDefault="00B70A2A" w:rsidP="00D730E4">
      <w:pPr>
        <w:pStyle w:val="Heading1"/>
        <w:spacing w:line="240" w:lineRule="auto"/>
        <w:jc w:val="center"/>
        <w:rPr>
          <w:rFonts w:ascii="Times New Roman" w:hAnsi="Times New Roman" w:cs="Times New Roman"/>
          <w:b/>
          <w:bCs/>
          <w:color w:val="000000" w:themeColor="text1"/>
          <w:sz w:val="16"/>
          <w:szCs w:val="16"/>
          <w:u w:val="single"/>
        </w:rPr>
        <w:sectPr w:rsidR="00B70A2A" w:rsidRPr="00DC1604" w:rsidSect="000C7341">
          <w:pgSz w:w="5954" w:h="8420" w:code="130"/>
          <w:pgMar w:top="567" w:right="567" w:bottom="567" w:left="567" w:header="283" w:footer="283" w:gutter="0"/>
          <w:pgBorders w:offsetFrom="page">
            <w:top w:val="single" w:sz="4" w:space="1" w:color="auto"/>
            <w:left w:val="single" w:sz="4" w:space="1" w:color="auto"/>
            <w:bottom w:val="single" w:sz="4" w:space="1" w:color="auto"/>
            <w:right w:val="single" w:sz="4" w:space="1" w:color="auto"/>
          </w:pgBorders>
          <w:cols w:space="708"/>
          <w:docGrid w:linePitch="360"/>
        </w:sectPr>
      </w:pPr>
      <w:bookmarkStart w:id="66" w:name="_Toc119921831"/>
    </w:p>
    <w:p w14:paraId="7DE05408" w14:textId="691B4E27" w:rsidR="00D730E4" w:rsidRPr="00DC1604" w:rsidRDefault="00D730E4" w:rsidP="00324382">
      <w:pPr>
        <w:pStyle w:val="Heading1"/>
        <w:spacing w:before="0" w:line="240" w:lineRule="auto"/>
        <w:jc w:val="center"/>
        <w:rPr>
          <w:rFonts w:ascii="Times New Roman" w:hAnsi="Times New Roman" w:cs="Times New Roman"/>
          <w:b/>
          <w:bCs/>
          <w:color w:val="000000" w:themeColor="text1"/>
          <w:sz w:val="24"/>
          <w:szCs w:val="24"/>
          <w:u w:val="single"/>
        </w:rPr>
      </w:pPr>
      <w:r w:rsidRPr="00DC1604">
        <w:rPr>
          <w:rFonts w:ascii="Times New Roman" w:hAnsi="Times New Roman" w:cs="Times New Roman"/>
          <w:b/>
          <w:bCs/>
          <w:color w:val="000000" w:themeColor="text1"/>
          <w:sz w:val="24"/>
          <w:szCs w:val="24"/>
          <w:u w:val="single"/>
        </w:rPr>
        <w:lastRenderedPageBreak/>
        <w:t>Glossary</w:t>
      </w:r>
      <w:bookmarkEnd w:id="66"/>
    </w:p>
    <w:p w14:paraId="2204A654" w14:textId="77777777" w:rsidR="00D730E4" w:rsidRPr="00DC1604" w:rsidRDefault="00D730E4" w:rsidP="00D730E4">
      <w:pPr>
        <w:tabs>
          <w:tab w:val="left" w:pos="459"/>
        </w:tabs>
        <w:spacing w:line="240" w:lineRule="auto"/>
        <w:rPr>
          <w:rFonts w:ascii="Times New Roman" w:hAnsi="Times New Roman" w:cs="Times New Roman"/>
          <w:color w:val="000000" w:themeColor="text1"/>
          <w:sz w:val="16"/>
          <w:szCs w:val="16"/>
        </w:rPr>
      </w:pPr>
    </w:p>
    <w:tbl>
      <w:tblPr>
        <w:tblpPr w:leftFromText="180" w:rightFromText="180" w:vertAnchor="text" w:tblpXSpec="center" w:tblpY="1"/>
        <w:tblOverlap w:val="never"/>
        <w:tblW w:w="5172" w:type="pct"/>
        <w:tblLook w:val="04A0" w:firstRow="1" w:lastRow="0" w:firstColumn="1" w:lastColumn="0" w:noHBand="0" w:noVBand="1"/>
      </w:tblPr>
      <w:tblGrid>
        <w:gridCol w:w="928"/>
        <w:gridCol w:w="4175"/>
      </w:tblGrid>
      <w:tr w:rsidR="00B1348C" w:rsidRPr="009B22A4" w14:paraId="76E6EB9D" w14:textId="77777777" w:rsidTr="00E65F2F">
        <w:trPr>
          <w:tblHeader/>
        </w:trPr>
        <w:tc>
          <w:tcPr>
            <w:tcW w:w="904" w:type="pct"/>
            <w:tcBorders>
              <w:top w:val="single" w:sz="4" w:space="0" w:color="auto"/>
              <w:bottom w:val="single" w:sz="4" w:space="0" w:color="auto"/>
            </w:tcBorders>
            <w:shd w:val="clear" w:color="auto" w:fill="auto"/>
            <w:vAlign w:val="bottom"/>
          </w:tcPr>
          <w:p w14:paraId="276D9BE4" w14:textId="77777777" w:rsidR="00D730E4" w:rsidRPr="009B22A4" w:rsidRDefault="00D730E4" w:rsidP="00B1348C">
            <w:pPr>
              <w:spacing w:after="0" w:line="240" w:lineRule="auto"/>
              <w:jc w:val="center"/>
              <w:rPr>
                <w:rFonts w:ascii="Times New Roman" w:hAnsi="Times New Roman" w:cs="Times New Roman"/>
                <w:b/>
                <w:color w:val="000000" w:themeColor="text1"/>
              </w:rPr>
            </w:pPr>
            <w:r w:rsidRPr="009B22A4">
              <w:rPr>
                <w:rFonts w:ascii="Times New Roman" w:hAnsi="Times New Roman" w:cs="Times New Roman"/>
                <w:b/>
                <w:color w:val="000000" w:themeColor="text1"/>
              </w:rPr>
              <w:t>Term</w:t>
            </w:r>
          </w:p>
        </w:tc>
        <w:tc>
          <w:tcPr>
            <w:tcW w:w="4096" w:type="pct"/>
            <w:tcBorders>
              <w:top w:val="single" w:sz="4" w:space="0" w:color="auto"/>
              <w:bottom w:val="single" w:sz="4" w:space="0" w:color="auto"/>
            </w:tcBorders>
            <w:shd w:val="clear" w:color="auto" w:fill="auto"/>
            <w:vAlign w:val="bottom"/>
          </w:tcPr>
          <w:p w14:paraId="33023639" w14:textId="77777777" w:rsidR="00D730E4" w:rsidRPr="009B22A4" w:rsidRDefault="00D730E4" w:rsidP="00B1348C">
            <w:pPr>
              <w:spacing w:after="0" w:line="240" w:lineRule="auto"/>
              <w:jc w:val="center"/>
              <w:rPr>
                <w:rFonts w:ascii="Times New Roman" w:hAnsi="Times New Roman" w:cs="Times New Roman"/>
                <w:b/>
                <w:color w:val="000000" w:themeColor="text1"/>
              </w:rPr>
            </w:pPr>
            <w:r w:rsidRPr="009B22A4">
              <w:rPr>
                <w:rFonts w:ascii="Times New Roman" w:hAnsi="Times New Roman" w:cs="Times New Roman"/>
                <w:b/>
                <w:color w:val="000000" w:themeColor="text1"/>
              </w:rPr>
              <w:t>Remarks</w:t>
            </w:r>
          </w:p>
        </w:tc>
      </w:tr>
      <w:tr w:rsidR="00B1348C" w:rsidRPr="009B22A4" w14:paraId="5AD9CA49" w14:textId="77777777" w:rsidTr="00E65F2F">
        <w:tc>
          <w:tcPr>
            <w:tcW w:w="904" w:type="pct"/>
            <w:tcBorders>
              <w:top w:val="single" w:sz="4" w:space="0" w:color="auto"/>
            </w:tcBorders>
            <w:shd w:val="clear" w:color="auto" w:fill="auto"/>
          </w:tcPr>
          <w:p w14:paraId="13E9EE1C" w14:textId="77777777" w:rsidR="00D730E4" w:rsidRPr="009B22A4" w:rsidRDefault="00D730E4" w:rsidP="00324382">
            <w:pPr>
              <w:spacing w:before="240" w:line="240" w:lineRule="auto"/>
              <w:jc w:val="both"/>
              <w:rPr>
                <w:rFonts w:ascii="Times New Roman" w:hAnsi="Times New Roman" w:cs="Times New Roman"/>
                <w:color w:val="000000" w:themeColor="text1"/>
              </w:rPr>
            </w:pPr>
            <w:r w:rsidRPr="009B22A4">
              <w:rPr>
                <w:rFonts w:ascii="Times New Roman" w:hAnsi="Times New Roman" w:cs="Times New Roman"/>
                <w:color w:val="000000" w:themeColor="text1"/>
              </w:rPr>
              <w:t>CSRS</w:t>
            </w:r>
            <w:r w:rsidRPr="009B22A4">
              <w:rPr>
                <w:rFonts w:ascii="Times New Roman" w:hAnsi="Times New Roman" w:cs="Times New Roman"/>
                <w:color w:val="000000" w:themeColor="text1"/>
              </w:rPr>
              <w:fldChar w:fldCharType="begin"/>
            </w:r>
            <w:r w:rsidRPr="009B22A4">
              <w:rPr>
                <w:rFonts w:ascii="Times New Roman" w:hAnsi="Times New Roman" w:cs="Times New Roman"/>
                <w:color w:val="000000" w:themeColor="text1"/>
              </w:rPr>
              <w:instrText xml:space="preserve"> XE "CSRS" </w:instrText>
            </w:r>
            <w:r w:rsidRPr="009B22A4">
              <w:rPr>
                <w:rFonts w:ascii="Times New Roman" w:hAnsi="Times New Roman" w:cs="Times New Roman"/>
                <w:color w:val="000000" w:themeColor="text1"/>
              </w:rPr>
              <w:fldChar w:fldCharType="end"/>
            </w:r>
          </w:p>
        </w:tc>
        <w:tc>
          <w:tcPr>
            <w:tcW w:w="4096" w:type="pct"/>
            <w:tcBorders>
              <w:top w:val="single" w:sz="4" w:space="0" w:color="auto"/>
            </w:tcBorders>
            <w:shd w:val="clear" w:color="auto" w:fill="auto"/>
          </w:tcPr>
          <w:p w14:paraId="10605642" w14:textId="77777777" w:rsidR="00D730E4" w:rsidRPr="009B22A4" w:rsidRDefault="00D730E4" w:rsidP="00324382">
            <w:pPr>
              <w:autoSpaceDE w:val="0"/>
              <w:autoSpaceDN w:val="0"/>
              <w:adjustRightInd w:val="0"/>
              <w:spacing w:before="240" w:line="240" w:lineRule="auto"/>
              <w:jc w:val="both"/>
              <w:rPr>
                <w:rFonts w:ascii="Times New Roman" w:hAnsi="Times New Roman" w:cs="Times New Roman"/>
                <w:color w:val="000000" w:themeColor="text1"/>
                <w:lang w:val="en-IN" w:eastAsia="en-IN"/>
              </w:rPr>
            </w:pPr>
            <w:r w:rsidRPr="009B22A4">
              <w:rPr>
                <w:rFonts w:ascii="Times New Roman" w:hAnsi="Times New Roman" w:cs="Times New Roman"/>
                <w:color w:val="000000" w:themeColor="text1"/>
                <w:lang w:val="en-IN" w:eastAsia="en-IN"/>
              </w:rPr>
              <w:t>The Counter Surveillance Reconnaissance System</w:t>
            </w:r>
            <w:r w:rsidRPr="009B22A4">
              <w:rPr>
                <w:rFonts w:ascii="Times New Roman" w:hAnsi="Times New Roman" w:cs="Times New Roman"/>
                <w:color w:val="000000" w:themeColor="text1"/>
                <w:lang w:val="en-IN" w:eastAsia="en-IN"/>
              </w:rPr>
              <w:fldChar w:fldCharType="begin"/>
            </w:r>
            <w:r w:rsidRPr="009B22A4">
              <w:rPr>
                <w:rFonts w:ascii="Times New Roman" w:hAnsi="Times New Roman" w:cs="Times New Roman"/>
                <w:color w:val="000000" w:themeColor="text1"/>
              </w:rPr>
              <w:instrText xml:space="preserve"> XE "System" </w:instrText>
            </w:r>
            <w:r w:rsidRPr="009B22A4">
              <w:rPr>
                <w:rFonts w:ascii="Times New Roman" w:hAnsi="Times New Roman" w:cs="Times New Roman"/>
                <w:color w:val="000000" w:themeColor="text1"/>
                <w:lang w:val="en-IN" w:eastAsia="en-IN"/>
              </w:rPr>
              <w:fldChar w:fldCharType="end"/>
            </w:r>
            <w:r w:rsidRPr="009B22A4">
              <w:rPr>
                <w:rFonts w:ascii="Times New Roman" w:hAnsi="Times New Roman" w:cs="Times New Roman"/>
                <w:color w:val="000000" w:themeColor="text1"/>
                <w:lang w:val="en-IN" w:eastAsia="en-IN"/>
              </w:rPr>
              <w:t xml:space="preserve"> (CSRS</w:t>
            </w:r>
            <w:r w:rsidRPr="009B22A4">
              <w:rPr>
                <w:rFonts w:ascii="Times New Roman" w:hAnsi="Times New Roman" w:cs="Times New Roman"/>
                <w:color w:val="000000" w:themeColor="text1"/>
                <w:lang w:val="en-IN" w:eastAsia="en-IN"/>
              </w:rPr>
              <w:fldChar w:fldCharType="begin"/>
            </w:r>
            <w:r w:rsidRPr="009B22A4">
              <w:rPr>
                <w:rFonts w:ascii="Times New Roman" w:hAnsi="Times New Roman" w:cs="Times New Roman"/>
                <w:color w:val="000000" w:themeColor="text1"/>
              </w:rPr>
              <w:instrText xml:space="preserve"> XE "CSRS" </w:instrText>
            </w:r>
            <w:r w:rsidRPr="009B22A4">
              <w:rPr>
                <w:rFonts w:ascii="Times New Roman" w:hAnsi="Times New Roman" w:cs="Times New Roman"/>
                <w:color w:val="000000" w:themeColor="text1"/>
                <w:lang w:val="en-IN" w:eastAsia="en-IN"/>
              </w:rPr>
              <w:fldChar w:fldCharType="end"/>
            </w:r>
            <w:r w:rsidRPr="009B22A4">
              <w:rPr>
                <w:rFonts w:ascii="Times New Roman" w:hAnsi="Times New Roman" w:cs="Times New Roman"/>
                <w:color w:val="000000" w:themeColor="text1"/>
                <w:lang w:val="en-IN" w:eastAsia="en-IN"/>
              </w:rPr>
              <w:t>) is a mobile platform that could temporarily deny enemy satellite’s ability to collect information.</w:t>
            </w:r>
          </w:p>
        </w:tc>
      </w:tr>
      <w:tr w:rsidR="009B22A4" w:rsidRPr="009B22A4" w14:paraId="74AFC796" w14:textId="77777777" w:rsidTr="00E65F2F">
        <w:tc>
          <w:tcPr>
            <w:tcW w:w="904" w:type="pct"/>
            <w:shd w:val="clear" w:color="auto" w:fill="auto"/>
          </w:tcPr>
          <w:p w14:paraId="70324814" w14:textId="5361EC60" w:rsidR="00D730E4" w:rsidRPr="009B22A4" w:rsidRDefault="00D730E4" w:rsidP="00B70A2A">
            <w:pPr>
              <w:spacing w:line="240" w:lineRule="auto"/>
              <w:jc w:val="both"/>
              <w:rPr>
                <w:rFonts w:ascii="Times New Roman" w:hAnsi="Times New Roman" w:cs="Times New Roman"/>
                <w:color w:val="000000" w:themeColor="text1"/>
              </w:rPr>
            </w:pPr>
            <w:r w:rsidRPr="00D75A38">
              <w:rPr>
                <w:rFonts w:ascii="Times New Roman" w:hAnsi="Times New Roman" w:cs="Times New Roman"/>
                <w:color w:val="000000" w:themeColor="text1"/>
                <w:sz w:val="14"/>
                <w:szCs w:val="14"/>
              </w:rPr>
              <w:t xml:space="preserve">Differential </w:t>
            </w:r>
            <w:r w:rsidR="00AD74A5" w:rsidRPr="00D75A38">
              <w:rPr>
                <w:rFonts w:ascii="Times New Roman" w:hAnsi="Times New Roman" w:cs="Times New Roman"/>
                <w:color w:val="000000" w:themeColor="text1"/>
                <w:sz w:val="14"/>
                <w:szCs w:val="14"/>
              </w:rPr>
              <w:t>Equation (</w:t>
            </w:r>
            <w:r w:rsidRPr="00D75A38">
              <w:rPr>
                <w:rFonts w:ascii="Times New Roman" w:hAnsi="Times New Roman" w:cs="Times New Roman"/>
                <w:color w:val="000000" w:themeColor="text1"/>
                <w:sz w:val="14"/>
                <w:szCs w:val="14"/>
              </w:rPr>
              <w:t>DE)</w:t>
            </w:r>
          </w:p>
        </w:tc>
        <w:tc>
          <w:tcPr>
            <w:tcW w:w="4096" w:type="pct"/>
            <w:shd w:val="clear" w:color="auto" w:fill="auto"/>
          </w:tcPr>
          <w:p w14:paraId="5404273E" w14:textId="77777777" w:rsidR="00D730E4" w:rsidRPr="009B22A4" w:rsidRDefault="00D730E4" w:rsidP="00170E39">
            <w:pPr>
              <w:pStyle w:val="ListParagraph"/>
              <w:numPr>
                <w:ilvl w:val="0"/>
                <w:numId w:val="14"/>
              </w:numPr>
              <w:autoSpaceDE w:val="0"/>
              <w:autoSpaceDN w:val="0"/>
              <w:adjustRightInd w:val="0"/>
              <w:spacing w:after="200" w:line="240" w:lineRule="auto"/>
              <w:ind w:left="311" w:hanging="311"/>
              <w:rPr>
                <w:rFonts w:ascii="Times New Roman" w:hAnsi="Times New Roman" w:cs="Times New Roman"/>
                <w:color w:val="000000" w:themeColor="text1"/>
                <w:lang w:eastAsia="en-IN"/>
              </w:rPr>
            </w:pPr>
            <w:r w:rsidRPr="009B22A4">
              <w:rPr>
                <w:rFonts w:ascii="Times New Roman" w:hAnsi="Times New Roman" w:cs="Times New Roman"/>
                <w:color w:val="000000" w:themeColor="text1"/>
                <w:lang w:eastAsia="en-IN"/>
              </w:rPr>
              <w:t>DE is equation that contain an unknown function and some of its derivatives.</w:t>
            </w:r>
          </w:p>
          <w:p w14:paraId="3E6258A7" w14:textId="77777777" w:rsidR="00D730E4" w:rsidRPr="009B22A4" w:rsidRDefault="00D730E4" w:rsidP="00170E39">
            <w:pPr>
              <w:pStyle w:val="ListParagraph"/>
              <w:numPr>
                <w:ilvl w:val="0"/>
                <w:numId w:val="14"/>
              </w:numPr>
              <w:autoSpaceDE w:val="0"/>
              <w:autoSpaceDN w:val="0"/>
              <w:adjustRightInd w:val="0"/>
              <w:spacing w:after="200" w:line="240" w:lineRule="auto"/>
              <w:ind w:left="311" w:hanging="311"/>
              <w:rPr>
                <w:rFonts w:ascii="Times New Roman" w:hAnsi="Times New Roman" w:cs="Times New Roman"/>
                <w:color w:val="000000" w:themeColor="text1"/>
                <w:lang w:eastAsia="en-IN"/>
              </w:rPr>
            </w:pPr>
            <w:r w:rsidRPr="009B22A4">
              <w:rPr>
                <w:rFonts w:ascii="Times New Roman" w:hAnsi="Times New Roman" w:cs="Times New Roman"/>
                <w:b/>
                <w:bCs/>
                <w:color w:val="000000" w:themeColor="text1"/>
                <w:lang w:eastAsia="en-IN"/>
              </w:rPr>
              <w:t>Order</w:t>
            </w:r>
            <w:r w:rsidRPr="009B22A4">
              <w:rPr>
                <w:rFonts w:ascii="Times New Roman" w:hAnsi="Times New Roman" w:cs="Times New Roman"/>
                <w:color w:val="000000" w:themeColor="text1"/>
                <w:lang w:eastAsia="en-IN"/>
              </w:rPr>
              <w:t xml:space="preserve"> of a DE is the order of highest derivative, degree is the </w:t>
            </w:r>
            <w:r w:rsidRPr="009B22A4">
              <w:rPr>
                <w:rFonts w:ascii="Times New Roman" w:hAnsi="Times New Roman" w:cs="Times New Roman"/>
                <w:b/>
                <w:bCs/>
                <w:color w:val="000000" w:themeColor="text1"/>
                <w:lang w:eastAsia="en-IN"/>
              </w:rPr>
              <w:t>degree of the highest order derivative</w:t>
            </w:r>
            <w:r w:rsidRPr="009B22A4">
              <w:rPr>
                <w:rFonts w:ascii="Times New Roman" w:hAnsi="Times New Roman" w:cs="Times New Roman"/>
                <w:color w:val="000000" w:themeColor="text1"/>
                <w:lang w:eastAsia="en-IN"/>
              </w:rPr>
              <w:t xml:space="preserve"> in a DE.</w:t>
            </w:r>
          </w:p>
          <w:p w14:paraId="5DEFE46B" w14:textId="77777777" w:rsidR="00D730E4" w:rsidRPr="009B22A4" w:rsidRDefault="00D730E4" w:rsidP="00170E39">
            <w:pPr>
              <w:pStyle w:val="ListParagraph"/>
              <w:numPr>
                <w:ilvl w:val="0"/>
                <w:numId w:val="14"/>
              </w:numPr>
              <w:autoSpaceDE w:val="0"/>
              <w:autoSpaceDN w:val="0"/>
              <w:adjustRightInd w:val="0"/>
              <w:spacing w:after="200" w:line="240" w:lineRule="auto"/>
              <w:ind w:left="311" w:hanging="311"/>
              <w:rPr>
                <w:rFonts w:ascii="Times New Roman" w:hAnsi="Times New Roman" w:cs="Times New Roman"/>
                <w:color w:val="000000" w:themeColor="text1"/>
                <w:lang w:eastAsia="en-IN"/>
              </w:rPr>
            </w:pPr>
            <w:r w:rsidRPr="009B22A4">
              <w:rPr>
                <w:rFonts w:ascii="Times New Roman" w:hAnsi="Times New Roman" w:cs="Times New Roman"/>
                <w:b/>
                <w:bCs/>
                <w:color w:val="000000" w:themeColor="text1"/>
                <w:lang w:eastAsia="en-IN"/>
              </w:rPr>
              <w:t>First</w:t>
            </w:r>
            <w:r w:rsidRPr="009B22A4">
              <w:rPr>
                <w:rFonts w:ascii="Times New Roman" w:hAnsi="Times New Roman" w:cs="Times New Roman"/>
                <w:color w:val="000000" w:themeColor="text1"/>
                <w:lang w:eastAsia="en-IN"/>
              </w:rPr>
              <w:t>-</w:t>
            </w:r>
            <w:r w:rsidRPr="009B22A4">
              <w:rPr>
                <w:rFonts w:ascii="Times New Roman" w:hAnsi="Times New Roman" w:cs="Times New Roman"/>
                <w:b/>
                <w:bCs/>
                <w:color w:val="000000" w:themeColor="text1"/>
                <w:lang w:eastAsia="en-IN"/>
              </w:rPr>
              <w:t>order</w:t>
            </w:r>
            <w:r w:rsidRPr="009B22A4">
              <w:rPr>
                <w:rFonts w:ascii="Times New Roman" w:hAnsi="Times New Roman" w:cs="Times New Roman"/>
                <w:color w:val="000000" w:themeColor="text1"/>
                <w:lang w:eastAsia="en-IN"/>
              </w:rPr>
              <w:t xml:space="preserve"> linear differential Equation</w:t>
            </w:r>
          </w:p>
          <w:p w14:paraId="571AD056" w14:textId="77777777" w:rsidR="00D730E4" w:rsidRPr="009B22A4" w:rsidRDefault="005F6F39" w:rsidP="00B70A2A">
            <w:pPr>
              <w:autoSpaceDE w:val="0"/>
              <w:autoSpaceDN w:val="0"/>
              <w:adjustRightInd w:val="0"/>
              <w:spacing w:line="240" w:lineRule="auto"/>
              <w:ind w:left="311" w:hanging="311"/>
              <w:rPr>
                <w:rFonts w:ascii="Times New Roman" w:eastAsiaTheme="minorEastAsia" w:hAnsi="Times New Roman" w:cs="Times New Roman"/>
                <w:color w:val="000000" w:themeColor="text1"/>
                <w:lang w:val="en-IN" w:eastAsia="en-IN"/>
              </w:rPr>
            </w:pPr>
            <m:oMathPara>
              <m:oMath>
                <m:f>
                  <m:fPr>
                    <m:ctrlPr>
                      <w:rPr>
                        <w:rFonts w:ascii="Cambria Math" w:hAnsi="Cambria Math" w:cs="Times New Roman"/>
                        <w:i/>
                        <w:color w:val="000000" w:themeColor="text1"/>
                        <w:lang w:val="en-IN" w:eastAsia="en-IN"/>
                      </w:rPr>
                    </m:ctrlPr>
                  </m:fPr>
                  <m:num>
                    <m:r>
                      <w:rPr>
                        <w:rFonts w:ascii="Cambria Math" w:hAnsi="Cambria Math" w:cs="Times New Roman"/>
                        <w:color w:val="000000" w:themeColor="text1"/>
                        <w:lang w:val="en-IN" w:eastAsia="en-IN"/>
                      </w:rPr>
                      <m:t>dy</m:t>
                    </m:r>
                  </m:num>
                  <m:den>
                    <m:r>
                      <w:rPr>
                        <w:rFonts w:ascii="Cambria Math" w:hAnsi="Cambria Math" w:cs="Times New Roman"/>
                        <w:color w:val="000000" w:themeColor="text1"/>
                        <w:lang w:val="en-IN" w:eastAsia="en-IN"/>
                      </w:rPr>
                      <m:t>dx</m:t>
                    </m:r>
                  </m:den>
                </m:f>
                <m:r>
                  <w:rPr>
                    <w:rFonts w:ascii="Cambria Math" w:hAnsi="Cambria Math" w:cs="Times New Roman"/>
                    <w:color w:val="000000" w:themeColor="text1"/>
                    <w:lang w:val="en-IN" w:eastAsia="en-IN"/>
                  </w:rPr>
                  <m:t>+P</m:t>
                </m:r>
                <m:d>
                  <m:dPr>
                    <m:ctrlPr>
                      <w:rPr>
                        <w:rFonts w:ascii="Cambria Math" w:hAnsi="Cambria Math" w:cs="Times New Roman"/>
                        <w:i/>
                        <w:color w:val="000000" w:themeColor="text1"/>
                        <w:lang w:val="en-IN" w:eastAsia="en-IN"/>
                      </w:rPr>
                    </m:ctrlPr>
                  </m:dPr>
                  <m:e>
                    <m:r>
                      <w:rPr>
                        <w:rFonts w:ascii="Cambria Math" w:hAnsi="Cambria Math" w:cs="Times New Roman"/>
                        <w:color w:val="000000" w:themeColor="text1"/>
                        <w:lang w:val="en-IN" w:eastAsia="en-IN"/>
                      </w:rPr>
                      <m:t>x</m:t>
                    </m:r>
                  </m:e>
                </m:d>
                <m:r>
                  <w:rPr>
                    <w:rFonts w:ascii="Cambria Math" w:hAnsi="Cambria Math" w:cs="Times New Roman"/>
                    <w:color w:val="000000" w:themeColor="text1"/>
                    <w:lang w:val="en-IN" w:eastAsia="en-IN"/>
                  </w:rPr>
                  <m:t>y=Q</m:t>
                </m:r>
                <m:d>
                  <m:dPr>
                    <m:ctrlPr>
                      <w:rPr>
                        <w:rFonts w:ascii="Cambria Math" w:hAnsi="Cambria Math" w:cs="Times New Roman"/>
                        <w:i/>
                        <w:color w:val="000000" w:themeColor="text1"/>
                        <w:lang w:val="en-IN" w:eastAsia="en-IN"/>
                      </w:rPr>
                    </m:ctrlPr>
                  </m:dPr>
                  <m:e>
                    <m:r>
                      <w:rPr>
                        <w:rFonts w:ascii="Cambria Math" w:hAnsi="Cambria Math" w:cs="Times New Roman"/>
                        <w:color w:val="000000" w:themeColor="text1"/>
                        <w:lang w:val="en-IN" w:eastAsia="en-IN"/>
                      </w:rPr>
                      <m:t>x</m:t>
                    </m:r>
                  </m:e>
                </m:d>
              </m:oMath>
            </m:oMathPara>
          </w:p>
          <w:p w14:paraId="3AB7498F" w14:textId="77777777" w:rsidR="00D730E4" w:rsidRPr="009B22A4" w:rsidRDefault="00D730E4" w:rsidP="00170E39">
            <w:pPr>
              <w:pStyle w:val="ListParagraph"/>
              <w:numPr>
                <w:ilvl w:val="0"/>
                <w:numId w:val="14"/>
              </w:numPr>
              <w:autoSpaceDE w:val="0"/>
              <w:autoSpaceDN w:val="0"/>
              <w:adjustRightInd w:val="0"/>
              <w:spacing w:after="200" w:line="240" w:lineRule="auto"/>
              <w:ind w:left="311" w:hanging="311"/>
              <w:rPr>
                <w:rFonts w:ascii="Times New Roman" w:eastAsiaTheme="minorEastAsia" w:hAnsi="Times New Roman" w:cs="Times New Roman"/>
                <w:color w:val="000000" w:themeColor="text1"/>
                <w:lang w:eastAsia="en-IN"/>
              </w:rPr>
            </w:pPr>
            <w:r w:rsidRPr="009B22A4">
              <w:rPr>
                <w:rFonts w:ascii="Times New Roman" w:hAnsi="Times New Roman" w:cs="Times New Roman"/>
                <w:b/>
                <w:bCs/>
                <w:color w:val="000000" w:themeColor="text1"/>
                <w:lang w:eastAsia="en-IN"/>
              </w:rPr>
              <w:t>Integrating Factor for solving</w:t>
            </w:r>
            <w:r w:rsidRPr="009B22A4">
              <w:rPr>
                <w:rFonts w:ascii="Times New Roman" w:eastAsiaTheme="minorEastAsia" w:hAnsi="Times New Roman" w:cs="Times New Roman"/>
                <w:color w:val="000000" w:themeColor="text1"/>
                <w:lang w:eastAsia="en-IN"/>
              </w:rPr>
              <w:t xml:space="preserve"> FDE</w:t>
            </w:r>
          </w:p>
          <w:p w14:paraId="248DD662" w14:textId="77777777" w:rsidR="00D730E4" w:rsidRPr="009B22A4" w:rsidRDefault="00D730E4" w:rsidP="00B70A2A">
            <w:pPr>
              <w:autoSpaceDE w:val="0"/>
              <w:autoSpaceDN w:val="0"/>
              <w:adjustRightInd w:val="0"/>
              <w:spacing w:line="240" w:lineRule="auto"/>
              <w:ind w:left="311" w:hanging="311"/>
              <w:rPr>
                <w:rFonts w:ascii="Times New Roman" w:eastAsiaTheme="minorEastAsia" w:hAnsi="Times New Roman" w:cs="Times New Roman"/>
                <w:color w:val="000000" w:themeColor="text1"/>
                <w:lang w:val="en-IN" w:eastAsia="en-IN"/>
              </w:rPr>
            </w:pPr>
            <m:oMathPara>
              <m:oMath>
                <m:r>
                  <w:rPr>
                    <w:rFonts w:ascii="Cambria Math" w:hAnsi="Cambria Math" w:cs="Times New Roman"/>
                    <w:color w:val="000000" w:themeColor="text1"/>
                    <w:lang w:val="en-IN" w:eastAsia="en-IN"/>
                  </w:rPr>
                  <m:t>I</m:t>
                </m:r>
                <m:d>
                  <m:dPr>
                    <m:ctrlPr>
                      <w:rPr>
                        <w:rFonts w:ascii="Cambria Math" w:hAnsi="Cambria Math" w:cs="Times New Roman"/>
                        <w:i/>
                        <w:color w:val="000000" w:themeColor="text1"/>
                        <w:lang w:val="en-IN" w:eastAsia="en-IN"/>
                      </w:rPr>
                    </m:ctrlPr>
                  </m:dPr>
                  <m:e>
                    <m:r>
                      <w:rPr>
                        <w:rFonts w:ascii="Cambria Math" w:hAnsi="Cambria Math" w:cs="Times New Roman"/>
                        <w:color w:val="000000" w:themeColor="text1"/>
                        <w:lang w:val="en-IN" w:eastAsia="en-IN"/>
                      </w:rPr>
                      <m:t>x</m:t>
                    </m:r>
                  </m:e>
                </m:d>
                <m:r>
                  <w:rPr>
                    <w:rFonts w:ascii="Cambria Math" w:hAnsi="Cambria Math" w:cs="Times New Roman"/>
                    <w:color w:val="000000" w:themeColor="text1"/>
                    <w:lang w:val="en-IN" w:eastAsia="en-IN"/>
                  </w:rPr>
                  <m:t>=</m:t>
                </m:r>
                <m:sSup>
                  <m:sSupPr>
                    <m:ctrlPr>
                      <w:rPr>
                        <w:rFonts w:ascii="Cambria Math" w:hAnsi="Cambria Math" w:cs="Times New Roman"/>
                        <w:i/>
                        <w:color w:val="000000" w:themeColor="text1"/>
                        <w:lang w:val="en-IN" w:eastAsia="en-IN"/>
                      </w:rPr>
                    </m:ctrlPr>
                  </m:sSupPr>
                  <m:e>
                    <m:r>
                      <w:rPr>
                        <w:rFonts w:ascii="Cambria Math" w:hAnsi="Cambria Math" w:cs="Times New Roman"/>
                        <w:color w:val="000000" w:themeColor="text1"/>
                        <w:lang w:val="en-IN" w:eastAsia="en-IN"/>
                      </w:rPr>
                      <m:t>e</m:t>
                    </m:r>
                  </m:e>
                  <m:sup>
                    <m:nary>
                      <m:naryPr>
                        <m:limLoc m:val="undOvr"/>
                        <m:subHide m:val="1"/>
                        <m:supHide m:val="1"/>
                        <m:ctrlPr>
                          <w:rPr>
                            <w:rFonts w:ascii="Cambria Math" w:hAnsi="Cambria Math" w:cs="Times New Roman"/>
                            <w:i/>
                            <w:color w:val="000000" w:themeColor="text1"/>
                            <w:lang w:val="en-IN" w:eastAsia="en-IN"/>
                          </w:rPr>
                        </m:ctrlPr>
                      </m:naryPr>
                      <m:sub/>
                      <m:sup/>
                      <m:e>
                        <m:r>
                          <w:rPr>
                            <w:rFonts w:ascii="Cambria Math" w:hAnsi="Cambria Math" w:cs="Times New Roman"/>
                            <w:color w:val="000000" w:themeColor="text1"/>
                            <w:lang w:val="en-IN" w:eastAsia="en-IN"/>
                          </w:rPr>
                          <m:t>P</m:t>
                        </m:r>
                        <m:d>
                          <m:dPr>
                            <m:ctrlPr>
                              <w:rPr>
                                <w:rFonts w:ascii="Cambria Math" w:hAnsi="Cambria Math" w:cs="Times New Roman"/>
                                <w:i/>
                                <w:color w:val="000000" w:themeColor="text1"/>
                                <w:lang w:val="en-IN" w:eastAsia="en-IN"/>
                              </w:rPr>
                            </m:ctrlPr>
                          </m:dPr>
                          <m:e>
                            <m:r>
                              <w:rPr>
                                <w:rFonts w:ascii="Cambria Math" w:hAnsi="Cambria Math" w:cs="Times New Roman"/>
                                <w:color w:val="000000" w:themeColor="text1"/>
                                <w:lang w:val="en-IN" w:eastAsia="en-IN"/>
                              </w:rPr>
                              <m:t>x</m:t>
                            </m:r>
                          </m:e>
                        </m:d>
                        <m:r>
                          <w:rPr>
                            <w:rFonts w:ascii="Cambria Math" w:hAnsi="Cambria Math" w:cs="Times New Roman"/>
                            <w:color w:val="000000" w:themeColor="text1"/>
                            <w:lang w:val="en-IN" w:eastAsia="en-IN"/>
                          </w:rPr>
                          <m:t>dx</m:t>
                        </m:r>
                      </m:e>
                    </m:nary>
                  </m:sup>
                </m:sSup>
              </m:oMath>
            </m:oMathPara>
          </w:p>
          <w:p w14:paraId="70662280" w14:textId="77777777" w:rsidR="00D730E4" w:rsidRPr="009B22A4" w:rsidRDefault="00D730E4" w:rsidP="00170E39">
            <w:pPr>
              <w:pStyle w:val="ListParagraph"/>
              <w:numPr>
                <w:ilvl w:val="0"/>
                <w:numId w:val="14"/>
              </w:numPr>
              <w:autoSpaceDE w:val="0"/>
              <w:autoSpaceDN w:val="0"/>
              <w:adjustRightInd w:val="0"/>
              <w:spacing w:after="200" w:line="240" w:lineRule="auto"/>
              <w:ind w:left="311" w:hanging="311"/>
              <w:rPr>
                <w:rFonts w:ascii="Times New Roman" w:hAnsi="Times New Roman" w:cs="Times New Roman"/>
                <w:color w:val="000000" w:themeColor="text1"/>
                <w:lang w:eastAsia="en-IN"/>
              </w:rPr>
            </w:pPr>
            <w:r w:rsidRPr="009B22A4">
              <w:rPr>
                <w:rFonts w:ascii="Times New Roman" w:hAnsi="Times New Roman" w:cs="Times New Roman"/>
                <w:color w:val="000000" w:themeColor="text1"/>
                <w:lang w:eastAsia="en-IN"/>
              </w:rPr>
              <w:t>Homogeneous Differential Equation</w:t>
            </w:r>
          </w:p>
          <w:p w14:paraId="19466B7C" w14:textId="77777777" w:rsidR="00D730E4" w:rsidRPr="009B22A4" w:rsidRDefault="00D730E4" w:rsidP="00B70A2A">
            <w:pPr>
              <w:pStyle w:val="ListParagraph"/>
              <w:autoSpaceDE w:val="0"/>
              <w:autoSpaceDN w:val="0"/>
              <w:adjustRightInd w:val="0"/>
              <w:spacing w:line="240" w:lineRule="auto"/>
              <w:ind w:left="311" w:hanging="311"/>
              <w:rPr>
                <w:rFonts w:ascii="Times New Roman" w:eastAsiaTheme="minorEastAsia" w:hAnsi="Times New Roman" w:cs="Times New Roman"/>
                <w:color w:val="000000" w:themeColor="text1"/>
                <w:lang w:eastAsia="en-IN"/>
              </w:rPr>
            </w:pPr>
            <m:oMathPara>
              <m:oMath>
                <m:r>
                  <w:rPr>
                    <w:rFonts w:ascii="Cambria Math" w:hAnsi="Cambria Math" w:cs="Times New Roman"/>
                    <w:color w:val="000000" w:themeColor="text1"/>
                    <w:lang w:eastAsia="en-IN"/>
                  </w:rPr>
                  <m:t>M</m:t>
                </m:r>
                <m:d>
                  <m:dPr>
                    <m:ctrlPr>
                      <w:rPr>
                        <w:rFonts w:ascii="Cambria Math" w:hAnsi="Cambria Math" w:cs="Times New Roman"/>
                        <w:i/>
                        <w:color w:val="000000" w:themeColor="text1"/>
                        <w:lang w:eastAsia="en-IN"/>
                      </w:rPr>
                    </m:ctrlPr>
                  </m:dPr>
                  <m:e>
                    <m:r>
                      <w:rPr>
                        <w:rFonts w:ascii="Cambria Math" w:hAnsi="Cambria Math" w:cs="Times New Roman"/>
                        <w:color w:val="000000" w:themeColor="text1"/>
                        <w:lang w:eastAsia="en-IN"/>
                      </w:rPr>
                      <m:t>x,y</m:t>
                    </m:r>
                  </m:e>
                </m:d>
                <m:r>
                  <w:rPr>
                    <w:rFonts w:ascii="Cambria Math" w:hAnsi="Cambria Math" w:cs="Times New Roman"/>
                    <w:color w:val="000000" w:themeColor="text1"/>
                    <w:lang w:eastAsia="en-IN"/>
                  </w:rPr>
                  <m:t>dx+N</m:t>
                </m:r>
                <m:d>
                  <m:dPr>
                    <m:ctrlPr>
                      <w:rPr>
                        <w:rFonts w:ascii="Cambria Math" w:hAnsi="Cambria Math" w:cs="Times New Roman"/>
                        <w:i/>
                        <w:color w:val="000000" w:themeColor="text1"/>
                        <w:lang w:eastAsia="en-IN"/>
                      </w:rPr>
                    </m:ctrlPr>
                  </m:dPr>
                  <m:e>
                    <m:r>
                      <w:rPr>
                        <w:rFonts w:ascii="Cambria Math" w:hAnsi="Cambria Math" w:cs="Times New Roman"/>
                        <w:color w:val="000000" w:themeColor="text1"/>
                        <w:lang w:eastAsia="en-IN"/>
                      </w:rPr>
                      <m:t>x,y</m:t>
                    </m:r>
                  </m:e>
                </m:d>
                <m:r>
                  <w:rPr>
                    <w:rFonts w:ascii="Cambria Math" w:hAnsi="Cambria Math" w:cs="Times New Roman"/>
                    <w:color w:val="000000" w:themeColor="text1"/>
                    <w:lang w:eastAsia="en-IN"/>
                  </w:rPr>
                  <m:t>dy=0</m:t>
                </m:r>
              </m:oMath>
            </m:oMathPara>
          </w:p>
          <w:p w14:paraId="3D962593" w14:textId="77777777" w:rsidR="00D730E4" w:rsidRPr="009B22A4" w:rsidRDefault="00D730E4" w:rsidP="00B70A2A">
            <w:pPr>
              <w:pStyle w:val="ListParagraph"/>
              <w:autoSpaceDE w:val="0"/>
              <w:autoSpaceDN w:val="0"/>
              <w:adjustRightInd w:val="0"/>
              <w:spacing w:line="240" w:lineRule="auto"/>
              <w:ind w:left="311" w:hanging="311"/>
              <w:rPr>
                <w:rFonts w:ascii="Times New Roman" w:eastAsiaTheme="minorEastAsia" w:hAnsi="Times New Roman" w:cs="Times New Roman"/>
                <w:color w:val="000000" w:themeColor="text1"/>
                <w:lang w:eastAsia="en-IN"/>
              </w:rPr>
            </w:pPr>
            <w:r w:rsidRPr="009B22A4">
              <w:rPr>
                <w:rFonts w:ascii="Times New Roman" w:eastAsiaTheme="minorEastAsia" w:hAnsi="Times New Roman" w:cs="Times New Roman"/>
                <w:color w:val="000000" w:themeColor="text1"/>
                <w:lang w:eastAsia="en-IN"/>
              </w:rPr>
              <w:t>For Lanchester’s model</w:t>
            </w:r>
          </w:p>
          <w:p w14:paraId="442C54B7" w14:textId="77777777" w:rsidR="00D730E4" w:rsidRPr="009B22A4" w:rsidRDefault="005F6F39" w:rsidP="00B70A2A">
            <w:pPr>
              <w:pStyle w:val="ListParagraph"/>
              <w:autoSpaceDE w:val="0"/>
              <w:autoSpaceDN w:val="0"/>
              <w:adjustRightInd w:val="0"/>
              <w:spacing w:line="240" w:lineRule="auto"/>
              <w:ind w:left="311" w:hanging="311"/>
              <w:rPr>
                <w:rFonts w:ascii="Times New Roman" w:eastAsiaTheme="minorEastAsia" w:hAnsi="Times New Roman" w:cs="Times New Roman"/>
                <w:color w:val="000000" w:themeColor="text1"/>
                <w:lang w:eastAsia="en-IN"/>
              </w:rPr>
            </w:pPr>
            <m:oMathPara>
              <m:oMathParaPr>
                <m:jc m:val="center"/>
              </m:oMathParaPr>
              <m:oMath>
                <m:f>
                  <m:fPr>
                    <m:ctrlPr>
                      <w:rPr>
                        <w:rFonts w:ascii="Cambria Math" w:hAnsi="Cambria Math" w:cs="Times New Roman"/>
                        <w:i/>
                        <w:color w:val="000000" w:themeColor="text1"/>
                        <w:lang w:eastAsia="en-IN"/>
                      </w:rPr>
                    </m:ctrlPr>
                  </m:fPr>
                  <m:num>
                    <m:r>
                      <w:rPr>
                        <w:rFonts w:ascii="Cambria Math" w:hAnsi="Cambria Math" w:cs="Times New Roman"/>
                        <w:color w:val="000000" w:themeColor="text1"/>
                        <w:lang w:eastAsia="en-IN"/>
                      </w:rPr>
                      <m:t>dx</m:t>
                    </m:r>
                  </m:num>
                  <m:den>
                    <m:r>
                      <w:rPr>
                        <w:rFonts w:ascii="Cambria Math" w:hAnsi="Cambria Math" w:cs="Times New Roman"/>
                        <w:color w:val="000000" w:themeColor="text1"/>
                        <w:lang w:eastAsia="en-IN"/>
                      </w:rPr>
                      <m:t>dt</m:t>
                    </m:r>
                  </m:den>
                </m:f>
                <m:r>
                  <w:rPr>
                    <w:rFonts w:ascii="Cambria Math" w:hAnsi="Cambria Math" w:cs="Times New Roman"/>
                    <w:color w:val="000000" w:themeColor="text1"/>
                    <w:lang w:eastAsia="en-IN"/>
                  </w:rPr>
                  <m:t>=a</m:t>
                </m:r>
                <m:sSup>
                  <m:sSupPr>
                    <m:ctrlPr>
                      <w:rPr>
                        <w:rFonts w:ascii="Cambria Math" w:hAnsi="Cambria Math" w:cs="Times New Roman"/>
                        <w:i/>
                        <w:color w:val="000000" w:themeColor="text1"/>
                        <w:lang w:eastAsia="en-IN"/>
                      </w:rPr>
                    </m:ctrlPr>
                  </m:sSupPr>
                  <m:e>
                    <m:r>
                      <w:rPr>
                        <w:rFonts w:ascii="Cambria Math" w:hAnsi="Cambria Math" w:cs="Times New Roman"/>
                        <w:color w:val="000000" w:themeColor="text1"/>
                        <w:lang w:eastAsia="en-IN"/>
                      </w:rPr>
                      <m:t>X</m:t>
                    </m:r>
                  </m:e>
                  <m:sup>
                    <m:r>
                      <w:rPr>
                        <w:rFonts w:ascii="Cambria Math" w:hAnsi="Cambria Math" w:cs="Times New Roman"/>
                        <w:color w:val="000000" w:themeColor="text1"/>
                        <w:lang w:eastAsia="en-IN"/>
                      </w:rPr>
                      <m:t>p</m:t>
                    </m:r>
                  </m:sup>
                </m:sSup>
                <m:sSup>
                  <m:sSupPr>
                    <m:ctrlPr>
                      <w:rPr>
                        <w:rFonts w:ascii="Cambria Math" w:hAnsi="Cambria Math" w:cs="Times New Roman"/>
                        <w:i/>
                        <w:color w:val="000000" w:themeColor="text1"/>
                        <w:lang w:eastAsia="en-IN"/>
                      </w:rPr>
                    </m:ctrlPr>
                  </m:sSupPr>
                  <m:e>
                    <m:r>
                      <w:rPr>
                        <w:rFonts w:ascii="Cambria Math" w:hAnsi="Cambria Math" w:cs="Times New Roman"/>
                        <w:color w:val="000000" w:themeColor="text1"/>
                        <w:lang w:eastAsia="en-IN"/>
                      </w:rPr>
                      <m:t>Y</m:t>
                    </m:r>
                  </m:e>
                  <m:sup>
                    <m:r>
                      <w:rPr>
                        <w:rFonts w:ascii="Cambria Math" w:hAnsi="Cambria Math" w:cs="Times New Roman"/>
                        <w:color w:val="000000" w:themeColor="text1"/>
                        <w:lang w:eastAsia="en-IN"/>
                      </w:rPr>
                      <m:t>q</m:t>
                    </m:r>
                  </m:sup>
                </m:sSup>
              </m:oMath>
            </m:oMathPara>
          </w:p>
          <w:p w14:paraId="73BAC1ED" w14:textId="77777777" w:rsidR="00D730E4" w:rsidRPr="009B22A4" w:rsidRDefault="005F6F39" w:rsidP="00B70A2A">
            <w:pPr>
              <w:pStyle w:val="ListParagraph"/>
              <w:autoSpaceDE w:val="0"/>
              <w:autoSpaceDN w:val="0"/>
              <w:adjustRightInd w:val="0"/>
              <w:spacing w:line="240" w:lineRule="auto"/>
              <w:ind w:left="311" w:hanging="311"/>
              <w:rPr>
                <w:rFonts w:ascii="Times New Roman" w:eastAsiaTheme="minorEastAsia" w:hAnsi="Times New Roman" w:cs="Times New Roman"/>
                <w:color w:val="000000" w:themeColor="text1"/>
                <w:lang w:eastAsia="en-IN"/>
              </w:rPr>
            </w:pPr>
            <m:oMathPara>
              <m:oMathParaPr>
                <m:jc m:val="center"/>
              </m:oMathParaPr>
              <m:oMath>
                <m:f>
                  <m:fPr>
                    <m:ctrlPr>
                      <w:rPr>
                        <w:rFonts w:ascii="Cambria Math" w:hAnsi="Cambria Math" w:cs="Times New Roman"/>
                        <w:i/>
                        <w:color w:val="000000" w:themeColor="text1"/>
                        <w:lang w:eastAsia="en-IN"/>
                      </w:rPr>
                    </m:ctrlPr>
                  </m:fPr>
                  <m:num>
                    <m:r>
                      <w:rPr>
                        <w:rFonts w:ascii="Cambria Math" w:hAnsi="Cambria Math" w:cs="Times New Roman"/>
                        <w:color w:val="000000" w:themeColor="text1"/>
                        <w:lang w:eastAsia="en-IN"/>
                      </w:rPr>
                      <m:t>dy</m:t>
                    </m:r>
                  </m:num>
                  <m:den>
                    <m:r>
                      <w:rPr>
                        <w:rFonts w:ascii="Cambria Math" w:hAnsi="Cambria Math" w:cs="Times New Roman"/>
                        <w:color w:val="000000" w:themeColor="text1"/>
                        <w:lang w:eastAsia="en-IN"/>
                      </w:rPr>
                      <m:t>dt</m:t>
                    </m:r>
                  </m:den>
                </m:f>
                <m:r>
                  <w:rPr>
                    <w:rFonts w:ascii="Cambria Math" w:hAnsi="Cambria Math" w:cs="Times New Roman"/>
                    <w:color w:val="000000" w:themeColor="text1"/>
                    <w:lang w:eastAsia="en-IN"/>
                  </w:rPr>
                  <m:t>=b</m:t>
                </m:r>
                <m:sSup>
                  <m:sSupPr>
                    <m:ctrlPr>
                      <w:rPr>
                        <w:rFonts w:ascii="Cambria Math" w:hAnsi="Cambria Math" w:cs="Times New Roman"/>
                        <w:i/>
                        <w:color w:val="000000" w:themeColor="text1"/>
                        <w:lang w:eastAsia="en-IN"/>
                      </w:rPr>
                    </m:ctrlPr>
                  </m:sSupPr>
                  <m:e>
                    <m:r>
                      <w:rPr>
                        <w:rFonts w:ascii="Cambria Math" w:hAnsi="Cambria Math" w:cs="Times New Roman"/>
                        <w:color w:val="000000" w:themeColor="text1"/>
                        <w:lang w:eastAsia="en-IN"/>
                      </w:rPr>
                      <m:t>Y</m:t>
                    </m:r>
                  </m:e>
                  <m:sup>
                    <m:r>
                      <w:rPr>
                        <w:rFonts w:ascii="Cambria Math" w:hAnsi="Cambria Math" w:cs="Times New Roman"/>
                        <w:color w:val="000000" w:themeColor="text1"/>
                        <w:lang w:eastAsia="en-IN"/>
                      </w:rPr>
                      <m:t>p</m:t>
                    </m:r>
                  </m:sup>
                </m:sSup>
                <m:sSup>
                  <m:sSupPr>
                    <m:ctrlPr>
                      <w:rPr>
                        <w:rFonts w:ascii="Cambria Math" w:hAnsi="Cambria Math" w:cs="Times New Roman"/>
                        <w:i/>
                        <w:color w:val="000000" w:themeColor="text1"/>
                        <w:lang w:eastAsia="en-IN"/>
                      </w:rPr>
                    </m:ctrlPr>
                  </m:sSupPr>
                  <m:e>
                    <m:r>
                      <w:rPr>
                        <w:rFonts w:ascii="Cambria Math" w:hAnsi="Cambria Math" w:cs="Times New Roman"/>
                        <w:color w:val="000000" w:themeColor="text1"/>
                        <w:lang w:eastAsia="en-IN"/>
                      </w:rPr>
                      <m:t>X</m:t>
                    </m:r>
                  </m:e>
                  <m:sup>
                    <m:r>
                      <w:rPr>
                        <w:rFonts w:ascii="Cambria Math" w:hAnsi="Cambria Math" w:cs="Times New Roman"/>
                        <w:color w:val="000000" w:themeColor="text1"/>
                        <w:lang w:eastAsia="en-IN"/>
                      </w:rPr>
                      <m:t>q</m:t>
                    </m:r>
                  </m:sup>
                </m:sSup>
              </m:oMath>
            </m:oMathPara>
          </w:p>
          <w:p w14:paraId="5EAE8BF2" w14:textId="77777777" w:rsidR="00D730E4" w:rsidRPr="009B22A4" w:rsidRDefault="00D730E4" w:rsidP="00B70A2A">
            <w:pPr>
              <w:pStyle w:val="ListParagraph"/>
              <w:autoSpaceDE w:val="0"/>
              <w:autoSpaceDN w:val="0"/>
              <w:adjustRightInd w:val="0"/>
              <w:spacing w:line="240" w:lineRule="auto"/>
              <w:ind w:left="311" w:hanging="311"/>
              <w:rPr>
                <w:rFonts w:ascii="Times New Roman" w:eastAsiaTheme="minorEastAsia" w:hAnsi="Times New Roman" w:cs="Times New Roman"/>
                <w:color w:val="000000" w:themeColor="text1"/>
                <w:lang w:eastAsia="en-IN"/>
              </w:rPr>
            </w:pPr>
            <w:r w:rsidRPr="009B22A4">
              <w:rPr>
                <w:rFonts w:ascii="Times New Roman" w:eastAsiaTheme="minorEastAsia" w:hAnsi="Times New Roman" w:cs="Times New Roman"/>
                <w:color w:val="000000" w:themeColor="text1"/>
                <w:lang w:eastAsia="en-IN"/>
              </w:rPr>
              <w:t>Hence</w:t>
            </w:r>
          </w:p>
          <w:p w14:paraId="693B9DA6" w14:textId="77777777" w:rsidR="00D730E4" w:rsidRPr="009B22A4" w:rsidRDefault="005F6F39" w:rsidP="00B70A2A">
            <w:pPr>
              <w:pStyle w:val="ListParagraph"/>
              <w:autoSpaceDE w:val="0"/>
              <w:autoSpaceDN w:val="0"/>
              <w:adjustRightInd w:val="0"/>
              <w:spacing w:line="240" w:lineRule="auto"/>
              <w:ind w:left="0"/>
              <w:jc w:val="both"/>
              <w:rPr>
                <w:rFonts w:ascii="Times New Roman" w:eastAsiaTheme="minorEastAsia" w:hAnsi="Times New Roman" w:cs="Times New Roman"/>
                <w:color w:val="000000" w:themeColor="text1"/>
                <w:lang w:eastAsia="en-IN"/>
              </w:rPr>
            </w:pPr>
            <m:oMathPara>
              <m:oMath>
                <m:f>
                  <m:fPr>
                    <m:ctrlPr>
                      <w:rPr>
                        <w:rFonts w:ascii="Cambria Math" w:hAnsi="Cambria Math" w:cs="Times New Roman"/>
                        <w:i/>
                        <w:color w:val="000000" w:themeColor="text1"/>
                        <w:lang w:eastAsia="en-IN"/>
                      </w:rPr>
                    </m:ctrlPr>
                  </m:fPr>
                  <m:num>
                    <m:r>
                      <w:rPr>
                        <w:rFonts w:ascii="Cambria Math" w:hAnsi="Cambria Math" w:cs="Times New Roman"/>
                        <w:color w:val="000000" w:themeColor="text1"/>
                        <w:lang w:eastAsia="en-IN"/>
                      </w:rPr>
                      <m:t>dy</m:t>
                    </m:r>
                  </m:num>
                  <m:den>
                    <m:r>
                      <w:rPr>
                        <w:rFonts w:ascii="Cambria Math" w:hAnsi="Cambria Math" w:cs="Times New Roman"/>
                        <w:color w:val="000000" w:themeColor="text1"/>
                        <w:lang w:eastAsia="en-IN"/>
                      </w:rPr>
                      <m:t>dx</m:t>
                    </m:r>
                  </m:den>
                </m:f>
                <m:r>
                  <w:rPr>
                    <w:rFonts w:ascii="Cambria Math" w:hAnsi="Cambria Math" w:cs="Times New Roman"/>
                    <w:color w:val="000000" w:themeColor="text1"/>
                    <w:lang w:eastAsia="en-IN"/>
                  </w:rPr>
                  <m:t>=</m:t>
                </m:r>
                <m:f>
                  <m:fPr>
                    <m:ctrlPr>
                      <w:rPr>
                        <w:rFonts w:ascii="Cambria Math" w:hAnsi="Cambria Math" w:cs="Times New Roman"/>
                        <w:i/>
                        <w:color w:val="000000" w:themeColor="text1"/>
                        <w:lang w:eastAsia="en-IN"/>
                      </w:rPr>
                    </m:ctrlPr>
                  </m:fPr>
                  <m:num>
                    <m:r>
                      <w:rPr>
                        <w:rFonts w:ascii="Cambria Math" w:hAnsi="Cambria Math" w:cs="Times New Roman"/>
                        <w:color w:val="000000" w:themeColor="text1"/>
                        <w:lang w:eastAsia="en-IN"/>
                      </w:rPr>
                      <m:t>b</m:t>
                    </m:r>
                    <m:sSup>
                      <m:sSupPr>
                        <m:ctrlPr>
                          <w:rPr>
                            <w:rFonts w:ascii="Cambria Math" w:hAnsi="Cambria Math" w:cs="Times New Roman"/>
                            <w:i/>
                            <w:color w:val="000000" w:themeColor="text1"/>
                            <w:lang w:eastAsia="en-IN"/>
                          </w:rPr>
                        </m:ctrlPr>
                      </m:sSupPr>
                      <m:e>
                        <m:r>
                          <w:rPr>
                            <w:rFonts w:ascii="Cambria Math" w:hAnsi="Cambria Math" w:cs="Times New Roman"/>
                            <w:color w:val="000000" w:themeColor="text1"/>
                            <w:lang w:eastAsia="en-IN"/>
                          </w:rPr>
                          <m:t>y</m:t>
                        </m:r>
                      </m:e>
                      <m:sup>
                        <m:r>
                          <w:rPr>
                            <w:rFonts w:ascii="Cambria Math" w:hAnsi="Cambria Math" w:cs="Times New Roman"/>
                            <w:color w:val="000000" w:themeColor="text1"/>
                            <w:lang w:eastAsia="en-IN"/>
                          </w:rPr>
                          <m:t>p</m:t>
                        </m:r>
                      </m:sup>
                    </m:sSup>
                    <m:sSup>
                      <m:sSupPr>
                        <m:ctrlPr>
                          <w:rPr>
                            <w:rFonts w:ascii="Cambria Math" w:hAnsi="Cambria Math" w:cs="Times New Roman"/>
                            <w:i/>
                            <w:color w:val="000000" w:themeColor="text1"/>
                            <w:lang w:eastAsia="en-IN"/>
                          </w:rPr>
                        </m:ctrlPr>
                      </m:sSupPr>
                      <m:e>
                        <m:r>
                          <w:rPr>
                            <w:rFonts w:ascii="Cambria Math" w:hAnsi="Cambria Math" w:cs="Times New Roman"/>
                            <w:color w:val="000000" w:themeColor="text1"/>
                            <w:lang w:eastAsia="en-IN"/>
                          </w:rPr>
                          <m:t>x</m:t>
                        </m:r>
                      </m:e>
                      <m:sup>
                        <m:r>
                          <w:rPr>
                            <w:rFonts w:ascii="Cambria Math" w:hAnsi="Cambria Math" w:cs="Times New Roman"/>
                            <w:color w:val="000000" w:themeColor="text1"/>
                            <w:lang w:eastAsia="en-IN"/>
                          </w:rPr>
                          <m:t>q</m:t>
                        </m:r>
                      </m:sup>
                    </m:sSup>
                  </m:num>
                  <m:den>
                    <m:r>
                      <w:rPr>
                        <w:rFonts w:ascii="Cambria Math" w:hAnsi="Cambria Math" w:cs="Times New Roman"/>
                        <w:color w:val="000000" w:themeColor="text1"/>
                        <w:lang w:eastAsia="en-IN"/>
                      </w:rPr>
                      <m:t>a</m:t>
                    </m:r>
                    <m:sSup>
                      <m:sSupPr>
                        <m:ctrlPr>
                          <w:rPr>
                            <w:rFonts w:ascii="Cambria Math" w:hAnsi="Cambria Math" w:cs="Times New Roman"/>
                            <w:i/>
                            <w:color w:val="000000" w:themeColor="text1"/>
                            <w:lang w:eastAsia="en-IN"/>
                          </w:rPr>
                        </m:ctrlPr>
                      </m:sSupPr>
                      <m:e>
                        <m:r>
                          <w:rPr>
                            <w:rFonts w:ascii="Cambria Math" w:hAnsi="Cambria Math" w:cs="Times New Roman"/>
                            <w:color w:val="000000" w:themeColor="text1"/>
                            <w:lang w:eastAsia="en-IN"/>
                          </w:rPr>
                          <m:t>x</m:t>
                        </m:r>
                      </m:e>
                      <m:sup>
                        <m:r>
                          <w:rPr>
                            <w:rFonts w:ascii="Cambria Math" w:hAnsi="Cambria Math" w:cs="Times New Roman"/>
                            <w:color w:val="000000" w:themeColor="text1"/>
                            <w:lang w:eastAsia="en-IN"/>
                          </w:rPr>
                          <m:t>p</m:t>
                        </m:r>
                      </m:sup>
                    </m:sSup>
                    <m:sSup>
                      <m:sSupPr>
                        <m:ctrlPr>
                          <w:rPr>
                            <w:rFonts w:ascii="Cambria Math" w:hAnsi="Cambria Math" w:cs="Times New Roman"/>
                            <w:i/>
                            <w:color w:val="000000" w:themeColor="text1"/>
                            <w:lang w:eastAsia="en-IN"/>
                          </w:rPr>
                        </m:ctrlPr>
                      </m:sSupPr>
                      <m:e>
                        <m:r>
                          <w:rPr>
                            <w:rFonts w:ascii="Cambria Math" w:hAnsi="Cambria Math" w:cs="Times New Roman"/>
                            <w:color w:val="000000" w:themeColor="text1"/>
                            <w:lang w:eastAsia="en-IN"/>
                          </w:rPr>
                          <m:t>y</m:t>
                        </m:r>
                      </m:e>
                      <m:sup>
                        <m:r>
                          <w:rPr>
                            <w:rFonts w:ascii="Cambria Math" w:hAnsi="Cambria Math" w:cs="Times New Roman"/>
                            <w:color w:val="000000" w:themeColor="text1"/>
                            <w:lang w:eastAsia="en-IN"/>
                          </w:rPr>
                          <m:t>q</m:t>
                        </m:r>
                      </m:sup>
                    </m:sSup>
                  </m:den>
                </m:f>
                <m:r>
                  <w:rPr>
                    <w:rFonts w:ascii="Cambria Math" w:hAnsi="Cambria Math" w:cs="Times New Roman"/>
                    <w:color w:val="000000" w:themeColor="text1"/>
                    <w:lang w:eastAsia="en-IN"/>
                  </w:rPr>
                  <m:t>=</m:t>
                </m:r>
                <m:d>
                  <m:dPr>
                    <m:ctrlPr>
                      <w:rPr>
                        <w:rFonts w:ascii="Cambria Math" w:hAnsi="Cambria Math" w:cs="Times New Roman"/>
                        <w:i/>
                        <w:color w:val="000000" w:themeColor="text1"/>
                        <w:lang w:eastAsia="en-IN"/>
                      </w:rPr>
                    </m:ctrlPr>
                  </m:dPr>
                  <m:e>
                    <m:f>
                      <m:fPr>
                        <m:ctrlPr>
                          <w:rPr>
                            <w:rFonts w:ascii="Cambria Math" w:hAnsi="Cambria Math" w:cs="Times New Roman"/>
                            <w:i/>
                            <w:color w:val="000000" w:themeColor="text1"/>
                            <w:lang w:eastAsia="en-IN"/>
                          </w:rPr>
                        </m:ctrlPr>
                      </m:fPr>
                      <m:num>
                        <m:r>
                          <w:rPr>
                            <w:rFonts w:ascii="Cambria Math" w:hAnsi="Cambria Math" w:cs="Times New Roman"/>
                            <w:color w:val="000000" w:themeColor="text1"/>
                            <w:lang w:eastAsia="en-IN"/>
                          </w:rPr>
                          <m:t>b</m:t>
                        </m:r>
                      </m:num>
                      <m:den>
                        <m:r>
                          <w:rPr>
                            <w:rFonts w:ascii="Cambria Math" w:hAnsi="Cambria Math" w:cs="Times New Roman"/>
                            <w:color w:val="000000" w:themeColor="text1"/>
                            <w:lang w:eastAsia="en-IN"/>
                          </w:rPr>
                          <m:t>a</m:t>
                        </m:r>
                      </m:den>
                    </m:f>
                  </m:e>
                </m:d>
                <m:sSup>
                  <m:sSupPr>
                    <m:ctrlPr>
                      <w:rPr>
                        <w:rFonts w:ascii="Cambria Math" w:hAnsi="Cambria Math" w:cs="Times New Roman"/>
                        <w:i/>
                        <w:color w:val="000000" w:themeColor="text1"/>
                        <w:lang w:eastAsia="en-IN"/>
                      </w:rPr>
                    </m:ctrlPr>
                  </m:sSupPr>
                  <m:e>
                    <m:d>
                      <m:dPr>
                        <m:ctrlPr>
                          <w:rPr>
                            <w:rFonts w:ascii="Cambria Math" w:hAnsi="Cambria Math" w:cs="Times New Roman"/>
                            <w:i/>
                            <w:color w:val="000000" w:themeColor="text1"/>
                            <w:lang w:eastAsia="en-IN"/>
                          </w:rPr>
                        </m:ctrlPr>
                      </m:dPr>
                      <m:e>
                        <m:f>
                          <m:fPr>
                            <m:ctrlPr>
                              <w:rPr>
                                <w:rFonts w:ascii="Cambria Math" w:hAnsi="Cambria Math" w:cs="Times New Roman"/>
                                <w:i/>
                                <w:color w:val="000000" w:themeColor="text1"/>
                                <w:lang w:eastAsia="en-IN"/>
                              </w:rPr>
                            </m:ctrlPr>
                          </m:fPr>
                          <m:num>
                            <m:r>
                              <w:rPr>
                                <w:rFonts w:ascii="Cambria Math" w:hAnsi="Cambria Math" w:cs="Times New Roman"/>
                                <w:color w:val="000000" w:themeColor="text1"/>
                                <w:lang w:eastAsia="en-IN"/>
                              </w:rPr>
                              <m:t>y</m:t>
                            </m:r>
                          </m:num>
                          <m:den>
                            <m:r>
                              <w:rPr>
                                <w:rFonts w:ascii="Cambria Math" w:hAnsi="Cambria Math" w:cs="Times New Roman"/>
                                <w:color w:val="000000" w:themeColor="text1"/>
                                <w:lang w:eastAsia="en-IN"/>
                              </w:rPr>
                              <m:t>x</m:t>
                            </m:r>
                          </m:den>
                        </m:f>
                      </m:e>
                    </m:d>
                  </m:e>
                  <m:sup>
                    <m:r>
                      <w:rPr>
                        <w:rFonts w:ascii="Cambria Math" w:hAnsi="Cambria Math" w:cs="Times New Roman"/>
                        <w:color w:val="000000" w:themeColor="text1"/>
                        <w:lang w:eastAsia="en-IN"/>
                      </w:rPr>
                      <m:t>p-q</m:t>
                    </m:r>
                  </m:sup>
                </m:sSup>
                <m:r>
                  <w:rPr>
                    <w:rFonts w:ascii="Cambria Math" w:hAnsi="Cambria Math" w:cs="Times New Roman"/>
                    <w:color w:val="000000" w:themeColor="text1"/>
                    <w:lang w:eastAsia="en-IN"/>
                  </w:rPr>
                  <m:t xml:space="preserve"> if v=</m:t>
                </m:r>
                <m:f>
                  <m:fPr>
                    <m:ctrlPr>
                      <w:rPr>
                        <w:rFonts w:ascii="Cambria Math" w:hAnsi="Cambria Math" w:cs="Times New Roman"/>
                        <w:i/>
                        <w:color w:val="000000" w:themeColor="text1"/>
                        <w:lang w:eastAsia="en-IN"/>
                      </w:rPr>
                    </m:ctrlPr>
                  </m:fPr>
                  <m:num>
                    <m:r>
                      <w:rPr>
                        <w:rFonts w:ascii="Cambria Math" w:hAnsi="Cambria Math" w:cs="Times New Roman"/>
                        <w:color w:val="000000" w:themeColor="text1"/>
                        <w:lang w:eastAsia="en-IN"/>
                      </w:rPr>
                      <m:t>y</m:t>
                    </m:r>
                  </m:num>
                  <m:den>
                    <m:r>
                      <w:rPr>
                        <w:rFonts w:ascii="Cambria Math" w:hAnsi="Cambria Math" w:cs="Times New Roman"/>
                        <w:color w:val="000000" w:themeColor="text1"/>
                        <w:lang w:eastAsia="en-IN"/>
                      </w:rPr>
                      <m:t>x</m:t>
                    </m:r>
                  </m:den>
                </m:f>
                <m:r>
                  <w:rPr>
                    <w:rFonts w:ascii="Cambria Math" w:hAnsi="Cambria Math" w:cs="Times New Roman"/>
                    <w:color w:val="000000" w:themeColor="text1"/>
                    <w:lang w:eastAsia="en-IN"/>
                  </w:rPr>
                  <m:t>, vx=y, v+x</m:t>
                </m:r>
                <m:f>
                  <m:fPr>
                    <m:ctrlPr>
                      <w:rPr>
                        <w:rFonts w:ascii="Cambria Math" w:hAnsi="Cambria Math" w:cs="Times New Roman"/>
                        <w:i/>
                        <w:color w:val="000000" w:themeColor="text1"/>
                        <w:lang w:eastAsia="en-IN"/>
                      </w:rPr>
                    </m:ctrlPr>
                  </m:fPr>
                  <m:num>
                    <m:r>
                      <w:rPr>
                        <w:rFonts w:ascii="Cambria Math" w:hAnsi="Cambria Math" w:cs="Times New Roman"/>
                        <w:color w:val="000000" w:themeColor="text1"/>
                        <w:lang w:eastAsia="en-IN"/>
                      </w:rPr>
                      <m:t>dv</m:t>
                    </m:r>
                  </m:num>
                  <m:den>
                    <m:r>
                      <w:rPr>
                        <w:rFonts w:ascii="Cambria Math" w:hAnsi="Cambria Math" w:cs="Times New Roman"/>
                        <w:color w:val="000000" w:themeColor="text1"/>
                        <w:lang w:eastAsia="en-IN"/>
                      </w:rPr>
                      <m:t>dx</m:t>
                    </m:r>
                  </m:den>
                </m:f>
                <m:r>
                  <w:rPr>
                    <w:rFonts w:ascii="Cambria Math" w:hAnsi="Cambria Math" w:cs="Times New Roman"/>
                    <w:color w:val="000000" w:themeColor="text1"/>
                    <w:lang w:eastAsia="en-IN"/>
                  </w:rPr>
                  <m:t>=</m:t>
                </m:r>
                <m:f>
                  <m:fPr>
                    <m:ctrlPr>
                      <w:rPr>
                        <w:rFonts w:ascii="Cambria Math" w:hAnsi="Cambria Math" w:cs="Times New Roman"/>
                        <w:i/>
                        <w:color w:val="000000" w:themeColor="text1"/>
                        <w:lang w:eastAsia="en-IN"/>
                      </w:rPr>
                    </m:ctrlPr>
                  </m:fPr>
                  <m:num>
                    <m:r>
                      <w:rPr>
                        <w:rFonts w:ascii="Cambria Math" w:hAnsi="Cambria Math" w:cs="Times New Roman"/>
                        <w:color w:val="000000" w:themeColor="text1"/>
                        <w:lang w:eastAsia="en-IN"/>
                      </w:rPr>
                      <m:t>dy</m:t>
                    </m:r>
                  </m:num>
                  <m:den>
                    <m:r>
                      <w:rPr>
                        <w:rFonts w:ascii="Cambria Math" w:hAnsi="Cambria Math" w:cs="Times New Roman"/>
                        <w:color w:val="000000" w:themeColor="text1"/>
                        <w:lang w:eastAsia="en-IN"/>
                      </w:rPr>
                      <m:t>dx</m:t>
                    </m:r>
                  </m:den>
                </m:f>
                <m:r>
                  <w:rPr>
                    <w:rFonts w:ascii="Cambria Math" w:hAnsi="Cambria Math" w:cs="Times New Roman"/>
                    <w:color w:val="000000" w:themeColor="text1"/>
                    <w:lang w:eastAsia="en-IN"/>
                  </w:rPr>
                  <m:t>=f</m:t>
                </m:r>
                <m:d>
                  <m:dPr>
                    <m:ctrlPr>
                      <w:rPr>
                        <w:rFonts w:ascii="Cambria Math" w:hAnsi="Cambria Math" w:cs="Times New Roman"/>
                        <w:i/>
                        <w:color w:val="000000" w:themeColor="text1"/>
                        <w:lang w:eastAsia="en-IN"/>
                      </w:rPr>
                    </m:ctrlPr>
                  </m:dPr>
                  <m:e>
                    <m:r>
                      <w:rPr>
                        <w:rFonts w:ascii="Cambria Math" w:hAnsi="Cambria Math" w:cs="Times New Roman"/>
                        <w:color w:val="000000" w:themeColor="text1"/>
                        <w:lang w:eastAsia="en-IN"/>
                      </w:rPr>
                      <m:t>v</m:t>
                    </m:r>
                  </m:e>
                </m:d>
              </m:oMath>
            </m:oMathPara>
          </w:p>
          <w:p w14:paraId="2F1BE83C" w14:textId="77777777" w:rsidR="00D730E4" w:rsidRPr="009B22A4" w:rsidRDefault="00D730E4" w:rsidP="00B70A2A">
            <w:pPr>
              <w:pStyle w:val="ListParagraph"/>
              <w:autoSpaceDE w:val="0"/>
              <w:autoSpaceDN w:val="0"/>
              <w:adjustRightInd w:val="0"/>
              <w:spacing w:line="240" w:lineRule="auto"/>
              <w:ind w:left="0"/>
              <w:jc w:val="both"/>
              <w:rPr>
                <w:rFonts w:ascii="Times New Roman" w:eastAsiaTheme="minorEastAsia" w:hAnsi="Times New Roman" w:cs="Times New Roman"/>
                <w:color w:val="000000" w:themeColor="text1"/>
                <w:lang w:eastAsia="en-IN"/>
              </w:rPr>
            </w:pPr>
            <m:oMathPara>
              <m:oMath>
                <m:r>
                  <w:rPr>
                    <w:rFonts w:ascii="Cambria Math" w:hAnsi="Cambria Math" w:cs="Times New Roman"/>
                    <w:color w:val="000000" w:themeColor="text1"/>
                    <w:lang w:eastAsia="en-IN"/>
                  </w:rPr>
                  <m:t>∴v+x</m:t>
                </m:r>
                <m:f>
                  <m:fPr>
                    <m:ctrlPr>
                      <w:rPr>
                        <w:rFonts w:ascii="Cambria Math" w:hAnsi="Cambria Math" w:cs="Times New Roman"/>
                        <w:i/>
                        <w:color w:val="000000" w:themeColor="text1"/>
                        <w:lang w:eastAsia="en-IN"/>
                      </w:rPr>
                    </m:ctrlPr>
                  </m:fPr>
                  <m:num>
                    <m:r>
                      <w:rPr>
                        <w:rFonts w:ascii="Cambria Math" w:hAnsi="Cambria Math" w:cs="Times New Roman"/>
                        <w:color w:val="000000" w:themeColor="text1"/>
                        <w:lang w:eastAsia="en-IN"/>
                      </w:rPr>
                      <m:t>dv</m:t>
                    </m:r>
                  </m:num>
                  <m:den>
                    <m:r>
                      <w:rPr>
                        <w:rFonts w:ascii="Cambria Math" w:hAnsi="Cambria Math" w:cs="Times New Roman"/>
                        <w:color w:val="000000" w:themeColor="text1"/>
                        <w:lang w:eastAsia="en-IN"/>
                      </w:rPr>
                      <m:t>dx</m:t>
                    </m:r>
                  </m:den>
                </m:f>
                <m:r>
                  <w:rPr>
                    <w:rFonts w:ascii="Cambria Math" w:hAnsi="Cambria Math" w:cs="Times New Roman"/>
                    <w:color w:val="000000" w:themeColor="text1"/>
                    <w:lang w:eastAsia="en-IN"/>
                  </w:rPr>
                  <m:t>=f</m:t>
                </m:r>
                <m:d>
                  <m:dPr>
                    <m:ctrlPr>
                      <w:rPr>
                        <w:rFonts w:ascii="Cambria Math" w:hAnsi="Cambria Math" w:cs="Times New Roman"/>
                        <w:i/>
                        <w:color w:val="000000" w:themeColor="text1"/>
                        <w:lang w:eastAsia="en-IN"/>
                      </w:rPr>
                    </m:ctrlPr>
                  </m:dPr>
                  <m:e>
                    <m:r>
                      <w:rPr>
                        <w:rFonts w:ascii="Cambria Math" w:hAnsi="Cambria Math" w:cs="Times New Roman"/>
                        <w:color w:val="000000" w:themeColor="text1"/>
                        <w:lang w:eastAsia="en-IN"/>
                      </w:rPr>
                      <m:t>v</m:t>
                    </m:r>
                  </m:e>
                </m:d>
              </m:oMath>
            </m:oMathPara>
          </w:p>
          <w:p w14:paraId="5CA91418" w14:textId="77777777" w:rsidR="00D730E4" w:rsidRPr="009B22A4" w:rsidRDefault="00D730E4" w:rsidP="00B70A2A">
            <w:pPr>
              <w:pStyle w:val="ListParagraph"/>
              <w:autoSpaceDE w:val="0"/>
              <w:autoSpaceDN w:val="0"/>
              <w:adjustRightInd w:val="0"/>
              <w:spacing w:line="240" w:lineRule="auto"/>
              <w:ind w:left="0"/>
              <w:jc w:val="both"/>
              <w:rPr>
                <w:rFonts w:ascii="Times New Roman" w:eastAsiaTheme="minorEastAsia" w:hAnsi="Times New Roman" w:cs="Times New Roman"/>
                <w:color w:val="000000" w:themeColor="text1"/>
                <w:lang w:eastAsia="en-IN"/>
              </w:rPr>
            </w:pPr>
            <m:oMathPara>
              <m:oMath>
                <m:r>
                  <w:rPr>
                    <w:rFonts w:ascii="Cambria Math" w:hAnsi="Cambria Math" w:cs="Times New Roman"/>
                    <w:color w:val="000000" w:themeColor="text1"/>
                    <w:lang w:eastAsia="en-IN"/>
                  </w:rPr>
                  <m:t xml:space="preserve">∴ </m:t>
                </m:r>
                <m:f>
                  <m:fPr>
                    <m:ctrlPr>
                      <w:rPr>
                        <w:rFonts w:ascii="Cambria Math" w:hAnsi="Cambria Math" w:cs="Times New Roman"/>
                        <w:i/>
                        <w:color w:val="000000" w:themeColor="text1"/>
                        <w:lang w:eastAsia="en-IN"/>
                      </w:rPr>
                    </m:ctrlPr>
                  </m:fPr>
                  <m:num>
                    <m:r>
                      <w:rPr>
                        <w:rFonts w:ascii="Cambria Math" w:hAnsi="Cambria Math" w:cs="Times New Roman"/>
                        <w:color w:val="000000" w:themeColor="text1"/>
                        <w:lang w:eastAsia="en-IN"/>
                      </w:rPr>
                      <m:t>dx</m:t>
                    </m:r>
                  </m:num>
                  <m:den>
                    <m:r>
                      <w:rPr>
                        <w:rFonts w:ascii="Cambria Math" w:hAnsi="Cambria Math" w:cs="Times New Roman"/>
                        <w:color w:val="000000" w:themeColor="text1"/>
                        <w:lang w:eastAsia="en-IN"/>
                      </w:rPr>
                      <m:t>x</m:t>
                    </m:r>
                  </m:den>
                </m:f>
                <m:r>
                  <w:rPr>
                    <w:rFonts w:ascii="Cambria Math" w:hAnsi="Cambria Math" w:cs="Times New Roman"/>
                    <w:color w:val="000000" w:themeColor="text1"/>
                    <w:lang w:eastAsia="en-IN"/>
                  </w:rPr>
                  <m:t>=</m:t>
                </m:r>
                <m:f>
                  <m:fPr>
                    <m:ctrlPr>
                      <w:rPr>
                        <w:rFonts w:ascii="Cambria Math" w:hAnsi="Cambria Math" w:cs="Times New Roman"/>
                        <w:i/>
                        <w:color w:val="000000" w:themeColor="text1"/>
                        <w:lang w:eastAsia="en-IN"/>
                      </w:rPr>
                    </m:ctrlPr>
                  </m:fPr>
                  <m:num>
                    <m:r>
                      <w:rPr>
                        <w:rFonts w:ascii="Cambria Math" w:hAnsi="Cambria Math" w:cs="Times New Roman"/>
                        <w:color w:val="000000" w:themeColor="text1"/>
                        <w:lang w:eastAsia="en-IN"/>
                      </w:rPr>
                      <m:t>dv</m:t>
                    </m:r>
                  </m:num>
                  <m:den>
                    <m:r>
                      <w:rPr>
                        <w:rFonts w:ascii="Cambria Math" w:hAnsi="Cambria Math" w:cs="Times New Roman"/>
                        <w:color w:val="000000" w:themeColor="text1"/>
                        <w:lang w:eastAsia="en-IN"/>
                      </w:rPr>
                      <m:t>f</m:t>
                    </m:r>
                    <m:d>
                      <m:dPr>
                        <m:ctrlPr>
                          <w:rPr>
                            <w:rFonts w:ascii="Cambria Math" w:hAnsi="Cambria Math" w:cs="Times New Roman"/>
                            <w:i/>
                            <w:color w:val="000000" w:themeColor="text1"/>
                            <w:lang w:eastAsia="en-IN"/>
                          </w:rPr>
                        </m:ctrlPr>
                      </m:dPr>
                      <m:e>
                        <m:r>
                          <w:rPr>
                            <w:rFonts w:ascii="Cambria Math" w:hAnsi="Cambria Math" w:cs="Times New Roman"/>
                            <w:color w:val="000000" w:themeColor="text1"/>
                            <w:lang w:eastAsia="en-IN"/>
                          </w:rPr>
                          <m:t>v</m:t>
                        </m:r>
                      </m:e>
                    </m:d>
                    <m:r>
                      <w:rPr>
                        <w:rFonts w:ascii="Cambria Math" w:hAnsi="Cambria Math" w:cs="Times New Roman"/>
                        <w:color w:val="000000" w:themeColor="text1"/>
                        <w:lang w:eastAsia="en-IN"/>
                      </w:rPr>
                      <m:t>-v</m:t>
                    </m:r>
                  </m:den>
                </m:f>
              </m:oMath>
            </m:oMathPara>
          </w:p>
          <w:p w14:paraId="5D74D5CD" w14:textId="77777777" w:rsidR="00D730E4" w:rsidRPr="009B22A4" w:rsidRDefault="005F6F39" w:rsidP="00B70A2A">
            <w:pPr>
              <w:pStyle w:val="ListParagraph"/>
              <w:autoSpaceDE w:val="0"/>
              <w:autoSpaceDN w:val="0"/>
              <w:adjustRightInd w:val="0"/>
              <w:spacing w:line="240" w:lineRule="auto"/>
              <w:ind w:left="0"/>
              <w:jc w:val="both"/>
              <w:rPr>
                <w:rFonts w:ascii="Times New Roman" w:eastAsiaTheme="minorEastAsia" w:hAnsi="Times New Roman" w:cs="Times New Roman"/>
                <w:color w:val="000000" w:themeColor="text1"/>
                <w:lang w:eastAsia="en-IN"/>
              </w:rPr>
            </w:pPr>
            <m:oMathPara>
              <m:oMath>
                <m:nary>
                  <m:naryPr>
                    <m:limLoc m:val="undOvr"/>
                    <m:subHide m:val="1"/>
                    <m:supHide m:val="1"/>
                    <m:ctrlPr>
                      <w:rPr>
                        <w:rFonts w:ascii="Cambria Math" w:hAnsi="Cambria Math" w:cs="Times New Roman"/>
                        <w:i/>
                        <w:color w:val="000000" w:themeColor="text1"/>
                        <w:lang w:eastAsia="en-IN"/>
                      </w:rPr>
                    </m:ctrlPr>
                  </m:naryPr>
                  <m:sub/>
                  <m:sup/>
                  <m:e>
                    <m:f>
                      <m:fPr>
                        <m:ctrlPr>
                          <w:rPr>
                            <w:rFonts w:ascii="Cambria Math" w:hAnsi="Cambria Math" w:cs="Times New Roman"/>
                            <w:i/>
                            <w:color w:val="000000" w:themeColor="text1"/>
                            <w:lang w:eastAsia="en-IN"/>
                          </w:rPr>
                        </m:ctrlPr>
                      </m:fPr>
                      <m:num>
                        <m:r>
                          <w:rPr>
                            <w:rFonts w:ascii="Cambria Math" w:hAnsi="Cambria Math" w:cs="Times New Roman"/>
                            <w:color w:val="000000" w:themeColor="text1"/>
                            <w:lang w:eastAsia="en-IN"/>
                          </w:rPr>
                          <m:t>dv</m:t>
                        </m:r>
                      </m:num>
                      <m:den>
                        <m:r>
                          <w:rPr>
                            <w:rFonts w:ascii="Cambria Math" w:hAnsi="Cambria Math" w:cs="Times New Roman"/>
                            <w:color w:val="000000" w:themeColor="text1"/>
                            <w:lang w:eastAsia="en-IN"/>
                          </w:rPr>
                          <m:t>f</m:t>
                        </m:r>
                        <m:d>
                          <m:dPr>
                            <m:ctrlPr>
                              <w:rPr>
                                <w:rFonts w:ascii="Cambria Math" w:hAnsi="Cambria Math" w:cs="Times New Roman"/>
                                <w:i/>
                                <w:color w:val="000000" w:themeColor="text1"/>
                                <w:lang w:eastAsia="en-IN"/>
                              </w:rPr>
                            </m:ctrlPr>
                          </m:dPr>
                          <m:e>
                            <m:r>
                              <w:rPr>
                                <w:rFonts w:ascii="Cambria Math" w:hAnsi="Cambria Math" w:cs="Times New Roman"/>
                                <w:color w:val="000000" w:themeColor="text1"/>
                                <w:lang w:eastAsia="en-IN"/>
                              </w:rPr>
                              <m:t>v</m:t>
                            </m:r>
                          </m:e>
                        </m:d>
                        <m:r>
                          <w:rPr>
                            <w:rFonts w:ascii="Cambria Math" w:hAnsi="Cambria Math" w:cs="Times New Roman"/>
                            <w:color w:val="000000" w:themeColor="text1"/>
                            <w:lang w:eastAsia="en-IN"/>
                          </w:rPr>
                          <m:t>-v</m:t>
                        </m:r>
                      </m:den>
                    </m:f>
                    <m:r>
                      <w:rPr>
                        <w:rFonts w:ascii="Cambria Math" w:hAnsi="Cambria Math" w:cs="Times New Roman"/>
                        <w:color w:val="000000" w:themeColor="text1"/>
                        <w:lang w:eastAsia="en-IN"/>
                      </w:rPr>
                      <m:t>=</m:t>
                    </m:r>
                    <m:nary>
                      <m:naryPr>
                        <m:limLoc m:val="undOvr"/>
                        <m:subHide m:val="1"/>
                        <m:supHide m:val="1"/>
                        <m:ctrlPr>
                          <w:rPr>
                            <w:rFonts w:ascii="Cambria Math" w:hAnsi="Cambria Math" w:cs="Times New Roman"/>
                            <w:i/>
                            <w:color w:val="000000" w:themeColor="text1"/>
                            <w:lang w:eastAsia="en-IN"/>
                          </w:rPr>
                        </m:ctrlPr>
                      </m:naryPr>
                      <m:sub/>
                      <m:sup/>
                      <m:e>
                        <m:f>
                          <m:fPr>
                            <m:ctrlPr>
                              <w:rPr>
                                <w:rFonts w:ascii="Cambria Math" w:hAnsi="Cambria Math" w:cs="Times New Roman"/>
                                <w:i/>
                                <w:color w:val="000000" w:themeColor="text1"/>
                                <w:lang w:eastAsia="en-IN"/>
                              </w:rPr>
                            </m:ctrlPr>
                          </m:fPr>
                          <m:num>
                            <m:r>
                              <w:rPr>
                                <w:rFonts w:ascii="Cambria Math" w:hAnsi="Cambria Math" w:cs="Times New Roman"/>
                                <w:color w:val="000000" w:themeColor="text1"/>
                                <w:lang w:eastAsia="en-IN"/>
                              </w:rPr>
                              <m:t>dx</m:t>
                            </m:r>
                          </m:num>
                          <m:den>
                            <m:r>
                              <w:rPr>
                                <w:rFonts w:ascii="Cambria Math" w:hAnsi="Cambria Math" w:cs="Times New Roman"/>
                                <w:color w:val="000000" w:themeColor="text1"/>
                                <w:lang w:eastAsia="en-IN"/>
                              </w:rPr>
                              <m:t>x</m:t>
                            </m:r>
                          </m:den>
                        </m:f>
                      </m:e>
                    </m:nary>
                  </m:e>
                </m:nary>
              </m:oMath>
            </m:oMathPara>
          </w:p>
          <w:p w14:paraId="663B07B1" w14:textId="77777777" w:rsidR="00D730E4" w:rsidRPr="009B22A4" w:rsidRDefault="005F6F39" w:rsidP="00B70A2A">
            <w:pPr>
              <w:pStyle w:val="ListParagraph"/>
              <w:autoSpaceDE w:val="0"/>
              <w:autoSpaceDN w:val="0"/>
              <w:adjustRightInd w:val="0"/>
              <w:spacing w:line="240" w:lineRule="auto"/>
              <w:ind w:left="0"/>
              <w:jc w:val="both"/>
              <w:rPr>
                <w:rFonts w:ascii="Times New Roman" w:eastAsiaTheme="minorEastAsia" w:hAnsi="Times New Roman" w:cs="Times New Roman"/>
                <w:color w:val="000000" w:themeColor="text1"/>
                <w:lang w:eastAsia="en-IN"/>
              </w:rPr>
            </w:pPr>
            <m:oMathPara>
              <m:oMath>
                <m:nary>
                  <m:naryPr>
                    <m:limLoc m:val="undOvr"/>
                    <m:subHide m:val="1"/>
                    <m:supHide m:val="1"/>
                    <m:ctrlPr>
                      <w:rPr>
                        <w:rFonts w:ascii="Cambria Math" w:eastAsiaTheme="minorEastAsia" w:hAnsi="Cambria Math" w:cs="Times New Roman"/>
                        <w:i/>
                        <w:color w:val="000000" w:themeColor="text1"/>
                        <w:lang w:eastAsia="en-IN"/>
                      </w:rPr>
                    </m:ctrlPr>
                  </m:naryPr>
                  <m:sub/>
                  <m:sup/>
                  <m:e>
                    <m:f>
                      <m:fPr>
                        <m:ctrlPr>
                          <w:rPr>
                            <w:rFonts w:ascii="Cambria Math" w:eastAsiaTheme="minorEastAsia" w:hAnsi="Cambria Math" w:cs="Times New Roman"/>
                            <w:i/>
                            <w:color w:val="000000" w:themeColor="text1"/>
                            <w:lang w:eastAsia="en-IN"/>
                          </w:rPr>
                        </m:ctrlPr>
                      </m:fPr>
                      <m:num>
                        <m:r>
                          <w:rPr>
                            <w:rFonts w:ascii="Cambria Math" w:eastAsiaTheme="minorEastAsia" w:hAnsi="Cambria Math" w:cs="Times New Roman"/>
                            <w:color w:val="000000" w:themeColor="text1"/>
                            <w:lang w:eastAsia="en-IN"/>
                          </w:rPr>
                          <m:t>dv</m:t>
                        </m:r>
                      </m:num>
                      <m:den>
                        <m:d>
                          <m:dPr>
                            <m:ctrlPr>
                              <w:rPr>
                                <w:rFonts w:ascii="Cambria Math" w:eastAsiaTheme="minorEastAsia" w:hAnsi="Cambria Math" w:cs="Times New Roman"/>
                                <w:i/>
                                <w:color w:val="000000" w:themeColor="text1"/>
                                <w:lang w:eastAsia="en-IN"/>
                              </w:rPr>
                            </m:ctrlPr>
                          </m:dPr>
                          <m:e>
                            <m:f>
                              <m:fPr>
                                <m:ctrlPr>
                                  <w:rPr>
                                    <w:rFonts w:ascii="Cambria Math" w:eastAsiaTheme="minorEastAsia" w:hAnsi="Cambria Math" w:cs="Times New Roman"/>
                                    <w:i/>
                                    <w:color w:val="000000" w:themeColor="text1"/>
                                    <w:lang w:eastAsia="en-IN"/>
                                  </w:rPr>
                                </m:ctrlPr>
                              </m:fPr>
                              <m:num>
                                <m:r>
                                  <w:rPr>
                                    <w:rFonts w:ascii="Cambria Math" w:eastAsiaTheme="minorEastAsia" w:hAnsi="Cambria Math" w:cs="Times New Roman"/>
                                    <w:color w:val="000000" w:themeColor="text1"/>
                                    <w:lang w:eastAsia="en-IN"/>
                                  </w:rPr>
                                  <m:t>b</m:t>
                                </m:r>
                              </m:num>
                              <m:den>
                                <m:r>
                                  <w:rPr>
                                    <w:rFonts w:ascii="Cambria Math" w:eastAsiaTheme="minorEastAsia" w:hAnsi="Cambria Math" w:cs="Times New Roman"/>
                                    <w:color w:val="000000" w:themeColor="text1"/>
                                    <w:lang w:eastAsia="en-IN"/>
                                  </w:rPr>
                                  <m:t>a</m:t>
                                </m:r>
                              </m:den>
                            </m:f>
                          </m:e>
                        </m:d>
                        <m:sSup>
                          <m:sSupPr>
                            <m:ctrlPr>
                              <w:rPr>
                                <w:rFonts w:ascii="Cambria Math" w:eastAsiaTheme="minorEastAsia" w:hAnsi="Cambria Math" w:cs="Times New Roman"/>
                                <w:i/>
                                <w:color w:val="000000" w:themeColor="text1"/>
                                <w:lang w:eastAsia="en-IN"/>
                              </w:rPr>
                            </m:ctrlPr>
                          </m:sSupPr>
                          <m:e>
                            <m:r>
                              <w:rPr>
                                <w:rFonts w:ascii="Cambria Math" w:eastAsiaTheme="minorEastAsia" w:hAnsi="Cambria Math" w:cs="Times New Roman"/>
                                <w:color w:val="000000" w:themeColor="text1"/>
                                <w:lang w:eastAsia="en-IN"/>
                              </w:rPr>
                              <m:t>v</m:t>
                            </m:r>
                          </m:e>
                          <m:sup>
                            <m:r>
                              <w:rPr>
                                <w:rFonts w:ascii="Cambria Math" w:eastAsiaTheme="minorEastAsia" w:hAnsi="Cambria Math" w:cs="Times New Roman"/>
                                <w:color w:val="000000" w:themeColor="text1"/>
                                <w:lang w:eastAsia="en-IN"/>
                              </w:rPr>
                              <m:t>p-q</m:t>
                            </m:r>
                          </m:sup>
                        </m:sSup>
                        <m:r>
                          <w:rPr>
                            <w:rFonts w:ascii="Cambria Math" w:eastAsiaTheme="minorEastAsia" w:hAnsi="Cambria Math" w:cs="Times New Roman"/>
                            <w:color w:val="000000" w:themeColor="text1"/>
                            <w:lang w:eastAsia="en-IN"/>
                          </w:rPr>
                          <m:t>-v</m:t>
                        </m:r>
                      </m:den>
                    </m:f>
                    <m:r>
                      <w:rPr>
                        <w:rFonts w:ascii="Cambria Math" w:eastAsiaTheme="minorEastAsia" w:hAnsi="Cambria Math" w:cs="Times New Roman"/>
                        <w:color w:val="000000" w:themeColor="text1"/>
                        <w:lang w:eastAsia="en-IN"/>
                      </w:rPr>
                      <m:t>=</m:t>
                    </m:r>
                    <m:nary>
                      <m:naryPr>
                        <m:limLoc m:val="undOvr"/>
                        <m:subHide m:val="1"/>
                        <m:supHide m:val="1"/>
                        <m:ctrlPr>
                          <w:rPr>
                            <w:rFonts w:ascii="Cambria Math" w:eastAsiaTheme="minorEastAsia" w:hAnsi="Cambria Math" w:cs="Times New Roman"/>
                            <w:i/>
                            <w:color w:val="000000" w:themeColor="text1"/>
                            <w:lang w:eastAsia="en-IN"/>
                          </w:rPr>
                        </m:ctrlPr>
                      </m:naryPr>
                      <m:sub/>
                      <m:sup/>
                      <m:e>
                        <m:f>
                          <m:fPr>
                            <m:ctrlPr>
                              <w:rPr>
                                <w:rFonts w:ascii="Cambria Math" w:eastAsiaTheme="minorEastAsia" w:hAnsi="Cambria Math" w:cs="Times New Roman"/>
                                <w:i/>
                                <w:color w:val="000000" w:themeColor="text1"/>
                                <w:lang w:eastAsia="en-IN"/>
                              </w:rPr>
                            </m:ctrlPr>
                          </m:fPr>
                          <m:num>
                            <m:r>
                              <w:rPr>
                                <w:rFonts w:ascii="Cambria Math" w:eastAsiaTheme="minorEastAsia" w:hAnsi="Cambria Math" w:cs="Times New Roman"/>
                                <w:color w:val="000000" w:themeColor="text1"/>
                                <w:lang w:eastAsia="en-IN"/>
                              </w:rPr>
                              <m:t>dx</m:t>
                            </m:r>
                          </m:num>
                          <m:den>
                            <m:r>
                              <w:rPr>
                                <w:rFonts w:ascii="Cambria Math" w:eastAsiaTheme="minorEastAsia" w:hAnsi="Cambria Math" w:cs="Times New Roman"/>
                                <w:color w:val="000000" w:themeColor="text1"/>
                                <w:lang w:eastAsia="en-IN"/>
                              </w:rPr>
                              <m:t>x</m:t>
                            </m:r>
                          </m:den>
                        </m:f>
                      </m:e>
                    </m:nary>
                  </m:e>
                </m:nary>
              </m:oMath>
            </m:oMathPara>
          </w:p>
          <w:p w14:paraId="01A2F290" w14:textId="77777777" w:rsidR="00D730E4" w:rsidRPr="009B22A4" w:rsidRDefault="005F6F39" w:rsidP="00B70A2A">
            <w:pPr>
              <w:pStyle w:val="ListParagraph"/>
              <w:autoSpaceDE w:val="0"/>
              <w:autoSpaceDN w:val="0"/>
              <w:adjustRightInd w:val="0"/>
              <w:spacing w:line="240" w:lineRule="auto"/>
              <w:ind w:left="0"/>
              <w:jc w:val="both"/>
              <w:rPr>
                <w:rFonts w:ascii="Times New Roman" w:eastAsiaTheme="minorEastAsia" w:hAnsi="Times New Roman" w:cs="Times New Roman"/>
                <w:color w:val="000000" w:themeColor="text1"/>
                <w:lang w:eastAsia="en-IN"/>
              </w:rPr>
            </w:pPr>
            <m:oMathPara>
              <m:oMath>
                <m:nary>
                  <m:naryPr>
                    <m:limLoc m:val="undOvr"/>
                    <m:subHide m:val="1"/>
                    <m:supHide m:val="1"/>
                    <m:ctrlPr>
                      <w:rPr>
                        <w:rFonts w:ascii="Cambria Math" w:eastAsiaTheme="minorEastAsia" w:hAnsi="Cambria Math" w:cs="Times New Roman"/>
                        <w:i/>
                        <w:color w:val="000000" w:themeColor="text1"/>
                        <w:lang w:eastAsia="en-IN"/>
                      </w:rPr>
                    </m:ctrlPr>
                  </m:naryPr>
                  <m:sub/>
                  <m:sup/>
                  <m:e>
                    <m:f>
                      <m:fPr>
                        <m:ctrlPr>
                          <w:rPr>
                            <w:rFonts w:ascii="Cambria Math" w:eastAsiaTheme="minorEastAsia" w:hAnsi="Cambria Math" w:cs="Times New Roman"/>
                            <w:i/>
                            <w:color w:val="000000" w:themeColor="text1"/>
                            <w:lang w:eastAsia="en-IN"/>
                          </w:rPr>
                        </m:ctrlPr>
                      </m:fPr>
                      <m:num>
                        <m:r>
                          <w:rPr>
                            <w:rFonts w:ascii="Cambria Math" w:eastAsiaTheme="minorEastAsia" w:hAnsi="Cambria Math" w:cs="Times New Roman"/>
                            <w:color w:val="000000" w:themeColor="text1"/>
                            <w:lang w:eastAsia="en-IN"/>
                          </w:rPr>
                          <m:t>adv</m:t>
                        </m:r>
                      </m:num>
                      <m:den>
                        <m:r>
                          <w:rPr>
                            <w:rFonts w:ascii="Cambria Math" w:eastAsiaTheme="minorEastAsia" w:hAnsi="Cambria Math" w:cs="Times New Roman"/>
                            <w:color w:val="000000" w:themeColor="text1"/>
                            <w:lang w:eastAsia="en-IN"/>
                          </w:rPr>
                          <m:t>b</m:t>
                        </m:r>
                        <m:sSup>
                          <m:sSupPr>
                            <m:ctrlPr>
                              <w:rPr>
                                <w:rFonts w:ascii="Cambria Math" w:eastAsiaTheme="minorEastAsia" w:hAnsi="Cambria Math" w:cs="Times New Roman"/>
                                <w:i/>
                                <w:color w:val="000000" w:themeColor="text1"/>
                                <w:lang w:eastAsia="en-IN"/>
                              </w:rPr>
                            </m:ctrlPr>
                          </m:sSupPr>
                          <m:e>
                            <m:r>
                              <w:rPr>
                                <w:rFonts w:ascii="Cambria Math" w:eastAsiaTheme="minorEastAsia" w:hAnsi="Cambria Math" w:cs="Times New Roman"/>
                                <w:color w:val="000000" w:themeColor="text1"/>
                                <w:lang w:eastAsia="en-IN"/>
                              </w:rPr>
                              <m:t>v</m:t>
                            </m:r>
                          </m:e>
                          <m:sup>
                            <m:r>
                              <w:rPr>
                                <w:rFonts w:ascii="Cambria Math" w:eastAsiaTheme="minorEastAsia" w:hAnsi="Cambria Math" w:cs="Times New Roman"/>
                                <w:color w:val="000000" w:themeColor="text1"/>
                                <w:lang w:eastAsia="en-IN"/>
                              </w:rPr>
                              <m:t>p-q</m:t>
                            </m:r>
                          </m:sup>
                        </m:sSup>
                        <m:r>
                          <w:rPr>
                            <w:rFonts w:ascii="Cambria Math" w:eastAsiaTheme="minorEastAsia" w:hAnsi="Cambria Math" w:cs="Times New Roman"/>
                            <w:color w:val="000000" w:themeColor="text1"/>
                            <w:lang w:eastAsia="en-IN"/>
                          </w:rPr>
                          <m:t>-av</m:t>
                        </m:r>
                      </m:den>
                    </m:f>
                    <m:r>
                      <w:rPr>
                        <w:rFonts w:ascii="Cambria Math" w:eastAsiaTheme="minorEastAsia" w:hAnsi="Cambria Math" w:cs="Times New Roman"/>
                        <w:color w:val="000000" w:themeColor="text1"/>
                        <w:lang w:eastAsia="en-IN"/>
                      </w:rPr>
                      <m:t>=</m:t>
                    </m:r>
                    <m:nary>
                      <m:naryPr>
                        <m:limLoc m:val="undOvr"/>
                        <m:subHide m:val="1"/>
                        <m:supHide m:val="1"/>
                        <m:ctrlPr>
                          <w:rPr>
                            <w:rFonts w:ascii="Cambria Math" w:eastAsiaTheme="minorEastAsia" w:hAnsi="Cambria Math" w:cs="Times New Roman"/>
                            <w:i/>
                            <w:color w:val="000000" w:themeColor="text1"/>
                            <w:lang w:eastAsia="en-IN"/>
                          </w:rPr>
                        </m:ctrlPr>
                      </m:naryPr>
                      <m:sub/>
                      <m:sup/>
                      <m:e>
                        <m:f>
                          <m:fPr>
                            <m:ctrlPr>
                              <w:rPr>
                                <w:rFonts w:ascii="Cambria Math" w:eastAsiaTheme="minorEastAsia" w:hAnsi="Cambria Math" w:cs="Times New Roman"/>
                                <w:i/>
                                <w:color w:val="000000" w:themeColor="text1"/>
                                <w:lang w:eastAsia="en-IN"/>
                              </w:rPr>
                            </m:ctrlPr>
                          </m:fPr>
                          <m:num>
                            <m:r>
                              <w:rPr>
                                <w:rFonts w:ascii="Cambria Math" w:eastAsiaTheme="minorEastAsia" w:hAnsi="Cambria Math" w:cs="Times New Roman"/>
                                <w:color w:val="000000" w:themeColor="text1"/>
                                <w:lang w:eastAsia="en-IN"/>
                              </w:rPr>
                              <m:t>dx</m:t>
                            </m:r>
                          </m:num>
                          <m:den>
                            <m:r>
                              <w:rPr>
                                <w:rFonts w:ascii="Cambria Math" w:eastAsiaTheme="minorEastAsia" w:hAnsi="Cambria Math" w:cs="Times New Roman"/>
                                <w:color w:val="000000" w:themeColor="text1"/>
                                <w:lang w:eastAsia="en-IN"/>
                              </w:rPr>
                              <m:t>x</m:t>
                            </m:r>
                          </m:den>
                        </m:f>
                      </m:e>
                    </m:nary>
                  </m:e>
                </m:nary>
              </m:oMath>
            </m:oMathPara>
          </w:p>
          <w:p w14:paraId="634028F2" w14:textId="77777777" w:rsidR="00D730E4" w:rsidRPr="009B22A4" w:rsidRDefault="00D730E4" w:rsidP="00B70A2A">
            <w:pPr>
              <w:pStyle w:val="ListParagraph"/>
              <w:autoSpaceDE w:val="0"/>
              <w:autoSpaceDN w:val="0"/>
              <w:adjustRightInd w:val="0"/>
              <w:spacing w:line="240" w:lineRule="auto"/>
              <w:ind w:left="0"/>
              <w:jc w:val="both"/>
              <w:rPr>
                <w:rFonts w:ascii="Times New Roman" w:eastAsiaTheme="minorEastAsia" w:hAnsi="Times New Roman" w:cs="Times New Roman"/>
                <w:color w:val="000000" w:themeColor="text1"/>
                <w:lang w:eastAsia="en-IN"/>
              </w:rPr>
            </w:pPr>
          </w:p>
          <w:p w14:paraId="2F6FB351" w14:textId="77777777" w:rsidR="00D730E4" w:rsidRPr="009B22A4" w:rsidRDefault="005F6F39" w:rsidP="00B70A2A">
            <w:pPr>
              <w:pStyle w:val="ListParagraph"/>
              <w:autoSpaceDE w:val="0"/>
              <w:autoSpaceDN w:val="0"/>
              <w:adjustRightInd w:val="0"/>
              <w:spacing w:line="240" w:lineRule="auto"/>
              <w:ind w:left="0"/>
              <w:jc w:val="both"/>
              <w:rPr>
                <w:rFonts w:ascii="Times New Roman" w:eastAsiaTheme="minorEastAsia" w:hAnsi="Times New Roman" w:cs="Times New Roman"/>
                <w:color w:val="000000" w:themeColor="text1"/>
                <w:lang w:eastAsia="en-IN"/>
              </w:rPr>
            </w:pPr>
            <m:oMathPara>
              <m:oMath>
                <m:nary>
                  <m:naryPr>
                    <m:limLoc m:val="undOvr"/>
                    <m:subHide m:val="1"/>
                    <m:supHide m:val="1"/>
                    <m:ctrlPr>
                      <w:rPr>
                        <w:rFonts w:ascii="Cambria Math" w:eastAsiaTheme="minorEastAsia" w:hAnsi="Cambria Math" w:cs="Times New Roman"/>
                        <w:i/>
                        <w:color w:val="000000" w:themeColor="text1"/>
                        <w:lang w:eastAsia="en-IN"/>
                      </w:rPr>
                    </m:ctrlPr>
                  </m:naryPr>
                  <m:sub/>
                  <m:sup/>
                  <m:e>
                    <m:f>
                      <m:fPr>
                        <m:ctrlPr>
                          <w:rPr>
                            <w:rFonts w:ascii="Cambria Math" w:eastAsiaTheme="minorEastAsia" w:hAnsi="Cambria Math" w:cs="Times New Roman"/>
                            <w:i/>
                            <w:color w:val="000000" w:themeColor="text1"/>
                            <w:lang w:eastAsia="en-IN"/>
                          </w:rPr>
                        </m:ctrlPr>
                      </m:fPr>
                      <m:num>
                        <m:r>
                          <w:rPr>
                            <w:rFonts w:ascii="Cambria Math" w:eastAsiaTheme="minorEastAsia" w:hAnsi="Cambria Math" w:cs="Times New Roman"/>
                            <w:color w:val="000000" w:themeColor="text1"/>
                            <w:lang w:eastAsia="en-IN"/>
                          </w:rPr>
                          <m:t>adv</m:t>
                        </m:r>
                      </m:num>
                      <m:den>
                        <m:r>
                          <w:rPr>
                            <w:rFonts w:ascii="Cambria Math" w:eastAsiaTheme="minorEastAsia" w:hAnsi="Cambria Math" w:cs="Times New Roman"/>
                            <w:color w:val="000000" w:themeColor="text1"/>
                            <w:lang w:eastAsia="en-IN"/>
                          </w:rPr>
                          <m:t>v(b</m:t>
                        </m:r>
                        <m:sSup>
                          <m:sSupPr>
                            <m:ctrlPr>
                              <w:rPr>
                                <w:rFonts w:ascii="Cambria Math" w:eastAsiaTheme="minorEastAsia" w:hAnsi="Cambria Math" w:cs="Times New Roman"/>
                                <w:i/>
                                <w:color w:val="000000" w:themeColor="text1"/>
                                <w:lang w:eastAsia="en-IN"/>
                              </w:rPr>
                            </m:ctrlPr>
                          </m:sSupPr>
                          <m:e>
                            <m:r>
                              <w:rPr>
                                <w:rFonts w:ascii="Cambria Math" w:eastAsiaTheme="minorEastAsia" w:hAnsi="Cambria Math" w:cs="Times New Roman"/>
                                <w:color w:val="000000" w:themeColor="text1"/>
                                <w:lang w:eastAsia="en-IN"/>
                              </w:rPr>
                              <m:t>v</m:t>
                            </m:r>
                          </m:e>
                          <m:sup>
                            <m:r>
                              <w:rPr>
                                <w:rFonts w:ascii="Cambria Math" w:eastAsiaTheme="minorEastAsia" w:hAnsi="Cambria Math" w:cs="Times New Roman"/>
                                <w:color w:val="000000" w:themeColor="text1"/>
                                <w:lang w:eastAsia="en-IN"/>
                              </w:rPr>
                              <m:t>p-q-1</m:t>
                            </m:r>
                          </m:sup>
                        </m:sSup>
                        <m:r>
                          <w:rPr>
                            <w:rFonts w:ascii="Cambria Math" w:eastAsiaTheme="minorEastAsia" w:hAnsi="Cambria Math" w:cs="Times New Roman"/>
                            <w:color w:val="000000" w:themeColor="text1"/>
                            <w:lang w:eastAsia="en-IN"/>
                          </w:rPr>
                          <m:t>-a)</m:t>
                        </m:r>
                      </m:den>
                    </m:f>
                    <m:r>
                      <w:rPr>
                        <w:rFonts w:ascii="Cambria Math" w:eastAsiaTheme="minorEastAsia" w:hAnsi="Cambria Math" w:cs="Times New Roman"/>
                        <w:color w:val="000000" w:themeColor="text1"/>
                        <w:lang w:eastAsia="en-IN"/>
                      </w:rPr>
                      <m:t>=</m:t>
                    </m:r>
                    <m:nary>
                      <m:naryPr>
                        <m:limLoc m:val="undOvr"/>
                        <m:subHide m:val="1"/>
                        <m:supHide m:val="1"/>
                        <m:ctrlPr>
                          <w:rPr>
                            <w:rFonts w:ascii="Cambria Math" w:eastAsiaTheme="minorEastAsia" w:hAnsi="Cambria Math" w:cs="Times New Roman"/>
                            <w:i/>
                            <w:color w:val="000000" w:themeColor="text1"/>
                            <w:lang w:eastAsia="en-IN"/>
                          </w:rPr>
                        </m:ctrlPr>
                      </m:naryPr>
                      <m:sub/>
                      <m:sup/>
                      <m:e>
                        <m:f>
                          <m:fPr>
                            <m:ctrlPr>
                              <w:rPr>
                                <w:rFonts w:ascii="Cambria Math" w:eastAsiaTheme="minorEastAsia" w:hAnsi="Cambria Math" w:cs="Times New Roman"/>
                                <w:i/>
                                <w:color w:val="000000" w:themeColor="text1"/>
                                <w:lang w:eastAsia="en-IN"/>
                              </w:rPr>
                            </m:ctrlPr>
                          </m:fPr>
                          <m:num>
                            <m:r>
                              <w:rPr>
                                <w:rFonts w:ascii="Cambria Math" w:eastAsiaTheme="minorEastAsia" w:hAnsi="Cambria Math" w:cs="Times New Roman"/>
                                <w:color w:val="000000" w:themeColor="text1"/>
                                <w:lang w:eastAsia="en-IN"/>
                              </w:rPr>
                              <m:t>dx</m:t>
                            </m:r>
                          </m:num>
                          <m:den>
                            <m:r>
                              <w:rPr>
                                <w:rFonts w:ascii="Cambria Math" w:eastAsiaTheme="minorEastAsia" w:hAnsi="Cambria Math" w:cs="Times New Roman"/>
                                <w:color w:val="000000" w:themeColor="text1"/>
                                <w:lang w:eastAsia="en-IN"/>
                              </w:rPr>
                              <m:t>x</m:t>
                            </m:r>
                          </m:den>
                        </m:f>
                      </m:e>
                    </m:nary>
                  </m:e>
                </m:nary>
              </m:oMath>
            </m:oMathPara>
          </w:p>
          <w:p w14:paraId="6B3F02D7" w14:textId="77777777" w:rsidR="00D730E4" w:rsidRPr="009B22A4" w:rsidRDefault="005F6F39" w:rsidP="00B70A2A">
            <w:pPr>
              <w:pStyle w:val="ListParagraph"/>
              <w:autoSpaceDE w:val="0"/>
              <w:autoSpaceDN w:val="0"/>
              <w:adjustRightInd w:val="0"/>
              <w:spacing w:line="240" w:lineRule="auto"/>
              <w:ind w:left="0"/>
              <w:jc w:val="both"/>
              <w:rPr>
                <w:rFonts w:ascii="Times New Roman" w:eastAsiaTheme="minorEastAsia" w:hAnsi="Times New Roman" w:cs="Times New Roman"/>
                <w:color w:val="000000" w:themeColor="text1"/>
                <w:lang w:eastAsia="en-IN"/>
              </w:rPr>
            </w:pPr>
            <m:oMathPara>
              <m:oMath>
                <m:nary>
                  <m:naryPr>
                    <m:limLoc m:val="undOvr"/>
                    <m:subHide m:val="1"/>
                    <m:supHide m:val="1"/>
                    <m:ctrlPr>
                      <w:rPr>
                        <w:rFonts w:ascii="Cambria Math" w:eastAsiaTheme="minorEastAsia" w:hAnsi="Cambria Math" w:cs="Times New Roman"/>
                        <w:i/>
                        <w:color w:val="000000" w:themeColor="text1"/>
                        <w:lang w:eastAsia="en-IN"/>
                      </w:rPr>
                    </m:ctrlPr>
                  </m:naryPr>
                  <m:sub/>
                  <m:sup/>
                  <m:e>
                    <m:d>
                      <m:dPr>
                        <m:begChr m:val="["/>
                        <m:endChr m:val="]"/>
                        <m:ctrlPr>
                          <w:rPr>
                            <w:rFonts w:ascii="Cambria Math" w:eastAsiaTheme="minorEastAsia" w:hAnsi="Cambria Math" w:cs="Times New Roman"/>
                            <w:i/>
                            <w:color w:val="000000" w:themeColor="text1"/>
                            <w:lang w:eastAsia="en-IN"/>
                          </w:rPr>
                        </m:ctrlPr>
                      </m:dPr>
                      <m:e>
                        <m:f>
                          <m:fPr>
                            <m:ctrlPr>
                              <w:rPr>
                                <w:rFonts w:ascii="Cambria Math" w:eastAsiaTheme="minorEastAsia" w:hAnsi="Cambria Math" w:cs="Times New Roman"/>
                                <w:i/>
                                <w:color w:val="000000" w:themeColor="text1"/>
                                <w:lang w:eastAsia="en-IN"/>
                              </w:rPr>
                            </m:ctrlPr>
                          </m:fPr>
                          <m:num>
                            <m:r>
                              <w:rPr>
                                <w:rFonts w:ascii="Cambria Math" w:eastAsiaTheme="minorEastAsia" w:hAnsi="Cambria Math" w:cs="Times New Roman"/>
                                <w:color w:val="000000" w:themeColor="text1"/>
                                <w:lang w:eastAsia="en-IN"/>
                              </w:rPr>
                              <m:t>b</m:t>
                            </m:r>
                            <m:sSup>
                              <m:sSupPr>
                                <m:ctrlPr>
                                  <w:rPr>
                                    <w:rFonts w:ascii="Cambria Math" w:eastAsiaTheme="minorEastAsia" w:hAnsi="Cambria Math" w:cs="Times New Roman"/>
                                    <w:i/>
                                    <w:color w:val="000000" w:themeColor="text1"/>
                                    <w:lang w:eastAsia="en-IN"/>
                                  </w:rPr>
                                </m:ctrlPr>
                              </m:sSupPr>
                              <m:e>
                                <m:r>
                                  <w:rPr>
                                    <w:rFonts w:ascii="Cambria Math" w:eastAsiaTheme="minorEastAsia" w:hAnsi="Cambria Math" w:cs="Times New Roman"/>
                                    <w:color w:val="000000" w:themeColor="text1"/>
                                    <w:lang w:eastAsia="en-IN"/>
                                  </w:rPr>
                                  <m:t>v</m:t>
                                </m:r>
                              </m:e>
                              <m:sup>
                                <m:r>
                                  <w:rPr>
                                    <w:rFonts w:ascii="Cambria Math" w:eastAsiaTheme="minorEastAsia" w:hAnsi="Cambria Math" w:cs="Times New Roman"/>
                                    <w:color w:val="000000" w:themeColor="text1"/>
                                    <w:lang w:eastAsia="en-IN"/>
                                  </w:rPr>
                                  <m:t>p-q-2</m:t>
                                </m:r>
                              </m:sup>
                            </m:sSup>
                          </m:num>
                          <m:den>
                            <m:r>
                              <w:rPr>
                                <w:rFonts w:ascii="Cambria Math" w:eastAsiaTheme="minorEastAsia" w:hAnsi="Cambria Math" w:cs="Times New Roman"/>
                                <w:color w:val="000000" w:themeColor="text1"/>
                                <w:lang w:eastAsia="en-IN"/>
                              </w:rPr>
                              <m:t>b</m:t>
                            </m:r>
                            <m:sSup>
                              <m:sSupPr>
                                <m:ctrlPr>
                                  <w:rPr>
                                    <w:rFonts w:ascii="Cambria Math" w:eastAsiaTheme="minorEastAsia" w:hAnsi="Cambria Math" w:cs="Times New Roman"/>
                                    <w:i/>
                                    <w:color w:val="000000" w:themeColor="text1"/>
                                    <w:lang w:eastAsia="en-IN"/>
                                  </w:rPr>
                                </m:ctrlPr>
                              </m:sSupPr>
                              <m:e>
                                <m:r>
                                  <w:rPr>
                                    <w:rFonts w:ascii="Cambria Math" w:eastAsiaTheme="minorEastAsia" w:hAnsi="Cambria Math" w:cs="Times New Roman"/>
                                    <w:color w:val="000000" w:themeColor="text1"/>
                                    <w:lang w:eastAsia="en-IN"/>
                                  </w:rPr>
                                  <m:t>v</m:t>
                                </m:r>
                              </m:e>
                              <m:sup>
                                <m:r>
                                  <w:rPr>
                                    <w:rFonts w:ascii="Cambria Math" w:eastAsiaTheme="minorEastAsia" w:hAnsi="Cambria Math" w:cs="Times New Roman"/>
                                    <w:color w:val="000000" w:themeColor="text1"/>
                                    <w:lang w:eastAsia="en-IN"/>
                                  </w:rPr>
                                  <m:t>p-q-1</m:t>
                                </m:r>
                              </m:sup>
                            </m:sSup>
                            <m:r>
                              <w:rPr>
                                <w:rFonts w:ascii="Cambria Math" w:eastAsiaTheme="minorEastAsia" w:hAnsi="Cambria Math" w:cs="Times New Roman"/>
                                <w:color w:val="000000" w:themeColor="text1"/>
                                <w:lang w:eastAsia="en-IN"/>
                              </w:rPr>
                              <m:t>-a</m:t>
                            </m:r>
                          </m:den>
                        </m:f>
                        <m:r>
                          <w:rPr>
                            <w:rFonts w:ascii="Cambria Math" w:eastAsiaTheme="minorEastAsia" w:hAnsi="Cambria Math" w:cs="Times New Roman"/>
                            <w:color w:val="000000" w:themeColor="text1"/>
                            <w:lang w:eastAsia="en-IN"/>
                          </w:rPr>
                          <m:t>-</m:t>
                        </m:r>
                        <m:f>
                          <m:fPr>
                            <m:ctrlPr>
                              <w:rPr>
                                <w:rFonts w:ascii="Cambria Math" w:eastAsiaTheme="minorEastAsia" w:hAnsi="Cambria Math" w:cs="Times New Roman"/>
                                <w:i/>
                                <w:color w:val="000000" w:themeColor="text1"/>
                                <w:lang w:eastAsia="en-IN"/>
                              </w:rPr>
                            </m:ctrlPr>
                          </m:fPr>
                          <m:num>
                            <m:r>
                              <w:rPr>
                                <w:rFonts w:ascii="Cambria Math" w:eastAsiaTheme="minorEastAsia" w:hAnsi="Cambria Math" w:cs="Times New Roman"/>
                                <w:color w:val="000000" w:themeColor="text1"/>
                                <w:lang w:eastAsia="en-IN"/>
                              </w:rPr>
                              <m:t>1</m:t>
                            </m:r>
                          </m:num>
                          <m:den>
                            <m:r>
                              <w:rPr>
                                <w:rFonts w:ascii="Cambria Math" w:eastAsiaTheme="minorEastAsia" w:hAnsi="Cambria Math" w:cs="Times New Roman"/>
                                <w:color w:val="000000" w:themeColor="text1"/>
                                <w:lang w:eastAsia="en-IN"/>
                              </w:rPr>
                              <m:t>v</m:t>
                            </m:r>
                          </m:den>
                        </m:f>
                      </m:e>
                    </m:d>
                    <m:r>
                      <w:rPr>
                        <w:rFonts w:ascii="Cambria Math" w:eastAsiaTheme="minorEastAsia" w:hAnsi="Cambria Math" w:cs="Times New Roman"/>
                        <w:color w:val="000000" w:themeColor="text1"/>
                        <w:lang w:eastAsia="en-IN"/>
                      </w:rPr>
                      <m:t>dv=</m:t>
                    </m:r>
                    <m:nary>
                      <m:naryPr>
                        <m:limLoc m:val="undOvr"/>
                        <m:subHide m:val="1"/>
                        <m:supHide m:val="1"/>
                        <m:ctrlPr>
                          <w:rPr>
                            <w:rFonts w:ascii="Cambria Math" w:eastAsiaTheme="minorEastAsia" w:hAnsi="Cambria Math" w:cs="Times New Roman"/>
                            <w:i/>
                            <w:color w:val="000000" w:themeColor="text1"/>
                            <w:lang w:eastAsia="en-IN"/>
                          </w:rPr>
                        </m:ctrlPr>
                      </m:naryPr>
                      <m:sub/>
                      <m:sup/>
                      <m:e>
                        <m:f>
                          <m:fPr>
                            <m:ctrlPr>
                              <w:rPr>
                                <w:rFonts w:ascii="Cambria Math" w:eastAsiaTheme="minorEastAsia" w:hAnsi="Cambria Math" w:cs="Times New Roman"/>
                                <w:i/>
                                <w:color w:val="000000" w:themeColor="text1"/>
                                <w:lang w:eastAsia="en-IN"/>
                              </w:rPr>
                            </m:ctrlPr>
                          </m:fPr>
                          <m:num>
                            <m:r>
                              <w:rPr>
                                <w:rFonts w:ascii="Cambria Math" w:eastAsiaTheme="minorEastAsia" w:hAnsi="Cambria Math" w:cs="Times New Roman"/>
                                <w:color w:val="000000" w:themeColor="text1"/>
                                <w:lang w:eastAsia="en-IN"/>
                              </w:rPr>
                              <m:t>dx</m:t>
                            </m:r>
                          </m:num>
                          <m:den>
                            <m:r>
                              <w:rPr>
                                <w:rFonts w:ascii="Cambria Math" w:eastAsiaTheme="minorEastAsia" w:hAnsi="Cambria Math" w:cs="Times New Roman"/>
                                <w:color w:val="000000" w:themeColor="text1"/>
                                <w:lang w:eastAsia="en-IN"/>
                              </w:rPr>
                              <m:t>x</m:t>
                            </m:r>
                          </m:den>
                        </m:f>
                      </m:e>
                    </m:nary>
                  </m:e>
                </m:nary>
              </m:oMath>
            </m:oMathPara>
          </w:p>
          <w:p w14:paraId="6B5CD8D4" w14:textId="77777777" w:rsidR="00D730E4" w:rsidRPr="009B22A4" w:rsidRDefault="00D730E4" w:rsidP="00B70A2A">
            <w:pPr>
              <w:pStyle w:val="ListParagraph"/>
              <w:autoSpaceDE w:val="0"/>
              <w:autoSpaceDN w:val="0"/>
              <w:adjustRightInd w:val="0"/>
              <w:spacing w:line="240" w:lineRule="auto"/>
              <w:ind w:left="0"/>
              <w:jc w:val="both"/>
              <w:rPr>
                <w:rFonts w:ascii="Times New Roman" w:eastAsiaTheme="minorEastAsia" w:hAnsi="Times New Roman" w:cs="Times New Roman"/>
                <w:color w:val="000000" w:themeColor="text1"/>
                <w:lang w:eastAsia="en-IN"/>
              </w:rPr>
            </w:pPr>
          </w:p>
          <w:p w14:paraId="63F73E6A" w14:textId="77777777" w:rsidR="00D730E4" w:rsidRPr="009B22A4" w:rsidRDefault="00D730E4" w:rsidP="00B70A2A">
            <w:pPr>
              <w:pStyle w:val="ListParagraph"/>
              <w:autoSpaceDE w:val="0"/>
              <w:autoSpaceDN w:val="0"/>
              <w:adjustRightInd w:val="0"/>
              <w:spacing w:line="240" w:lineRule="auto"/>
              <w:ind w:left="0"/>
              <w:jc w:val="both"/>
              <w:rPr>
                <w:rFonts w:ascii="Times New Roman" w:eastAsiaTheme="minorEastAsia" w:hAnsi="Times New Roman" w:cs="Times New Roman"/>
                <w:color w:val="000000" w:themeColor="text1"/>
                <w:lang w:eastAsia="en-IN"/>
              </w:rPr>
            </w:pPr>
            <w:r w:rsidRPr="009B22A4">
              <w:rPr>
                <w:rFonts w:ascii="Times New Roman" w:eastAsiaTheme="minorEastAsia" w:hAnsi="Times New Roman" w:cs="Times New Roman"/>
                <w:color w:val="000000" w:themeColor="text1"/>
                <w:lang w:eastAsia="en-IN"/>
              </w:rPr>
              <w:t xml:space="preserve">Now let                         </w:t>
            </w:r>
            <m:oMath>
              <m:r>
                <w:rPr>
                  <w:rFonts w:ascii="Cambria Math" w:eastAsiaTheme="minorEastAsia" w:hAnsi="Cambria Math" w:cs="Times New Roman"/>
                  <w:color w:val="000000" w:themeColor="text1"/>
                  <w:lang w:eastAsia="en-IN"/>
                </w:rPr>
                <m:t>b</m:t>
              </m:r>
              <m:sSup>
                <m:sSupPr>
                  <m:ctrlPr>
                    <w:rPr>
                      <w:rFonts w:ascii="Cambria Math" w:eastAsiaTheme="minorEastAsia" w:hAnsi="Cambria Math" w:cs="Times New Roman"/>
                      <w:i/>
                      <w:color w:val="000000" w:themeColor="text1"/>
                      <w:lang w:eastAsia="en-IN"/>
                    </w:rPr>
                  </m:ctrlPr>
                </m:sSupPr>
                <m:e>
                  <m:r>
                    <w:rPr>
                      <w:rFonts w:ascii="Cambria Math" w:eastAsiaTheme="minorEastAsia" w:hAnsi="Cambria Math" w:cs="Times New Roman"/>
                      <w:color w:val="000000" w:themeColor="text1"/>
                      <w:lang w:eastAsia="en-IN"/>
                    </w:rPr>
                    <m:t>v</m:t>
                  </m:r>
                </m:e>
                <m:sup>
                  <m:r>
                    <w:rPr>
                      <w:rFonts w:ascii="Cambria Math" w:eastAsiaTheme="minorEastAsia" w:hAnsi="Cambria Math" w:cs="Times New Roman"/>
                      <w:color w:val="000000" w:themeColor="text1"/>
                      <w:lang w:eastAsia="en-IN"/>
                    </w:rPr>
                    <m:t>p-q-1</m:t>
                  </m:r>
                </m:sup>
              </m:sSup>
              <m:r>
                <w:rPr>
                  <w:rFonts w:ascii="Cambria Math" w:eastAsiaTheme="minorEastAsia" w:hAnsi="Cambria Math" w:cs="Times New Roman"/>
                  <w:color w:val="000000" w:themeColor="text1"/>
                  <w:lang w:eastAsia="en-IN"/>
                </w:rPr>
                <m:t>-a=k</m:t>
              </m:r>
            </m:oMath>
          </w:p>
          <w:p w14:paraId="1F225D06" w14:textId="77777777" w:rsidR="00D730E4" w:rsidRPr="009B22A4" w:rsidRDefault="005F6F39" w:rsidP="00B70A2A">
            <w:pPr>
              <w:pStyle w:val="ListParagraph"/>
              <w:autoSpaceDE w:val="0"/>
              <w:autoSpaceDN w:val="0"/>
              <w:adjustRightInd w:val="0"/>
              <w:spacing w:line="240" w:lineRule="auto"/>
              <w:ind w:left="0"/>
              <w:jc w:val="both"/>
              <w:rPr>
                <w:rFonts w:ascii="Times New Roman" w:eastAsiaTheme="minorEastAsia" w:hAnsi="Times New Roman" w:cs="Times New Roman"/>
                <w:color w:val="000000" w:themeColor="text1"/>
                <w:lang w:eastAsia="en-IN"/>
              </w:rPr>
            </w:pPr>
            <m:oMathPara>
              <m:oMath>
                <m:box>
                  <m:boxPr>
                    <m:opEmu m:val="1"/>
                    <m:ctrlPr>
                      <w:rPr>
                        <w:rFonts w:ascii="Cambria Math" w:eastAsiaTheme="minorEastAsia" w:hAnsi="Cambria Math" w:cs="Times New Roman"/>
                        <w:i/>
                        <w:color w:val="000000" w:themeColor="text1"/>
                        <w:lang w:eastAsia="en-IN"/>
                      </w:rPr>
                    </m:ctrlPr>
                  </m:boxPr>
                  <m:e>
                    <m:r>
                      <w:rPr>
                        <w:rFonts w:ascii="Cambria Math" w:eastAsiaTheme="minorEastAsia" w:hAnsi="Cambria Math" w:cs="Times New Roman"/>
                        <w:i/>
                        <w:color w:val="000000" w:themeColor="text1"/>
                        <w:lang w:eastAsia="en-IN"/>
                      </w:rPr>
                      <w:sym w:font="Symbol" w:char="F0DE"/>
                    </m:r>
                  </m:e>
                </m:box>
                <m:r>
                  <w:rPr>
                    <w:rFonts w:ascii="Cambria Math" w:eastAsiaTheme="minorEastAsia" w:hAnsi="Cambria Math" w:cs="Times New Roman"/>
                    <w:color w:val="000000" w:themeColor="text1"/>
                    <w:lang w:eastAsia="en-IN"/>
                  </w:rPr>
                  <m:t>b</m:t>
                </m:r>
                <m:sSup>
                  <m:sSupPr>
                    <m:ctrlPr>
                      <w:rPr>
                        <w:rFonts w:ascii="Cambria Math" w:eastAsiaTheme="minorEastAsia" w:hAnsi="Cambria Math" w:cs="Times New Roman"/>
                        <w:i/>
                        <w:color w:val="000000" w:themeColor="text1"/>
                        <w:lang w:eastAsia="en-IN"/>
                      </w:rPr>
                    </m:ctrlPr>
                  </m:sSupPr>
                  <m:e>
                    <m:d>
                      <m:dPr>
                        <m:ctrlPr>
                          <w:rPr>
                            <w:rFonts w:ascii="Cambria Math" w:eastAsiaTheme="minorEastAsia" w:hAnsi="Cambria Math" w:cs="Times New Roman"/>
                            <w:i/>
                            <w:color w:val="000000" w:themeColor="text1"/>
                            <w:lang w:eastAsia="en-IN"/>
                          </w:rPr>
                        </m:ctrlPr>
                      </m:dPr>
                      <m:e>
                        <m:r>
                          <w:rPr>
                            <w:rFonts w:ascii="Cambria Math" w:eastAsiaTheme="minorEastAsia" w:hAnsi="Cambria Math" w:cs="Times New Roman"/>
                            <w:color w:val="000000" w:themeColor="text1"/>
                            <w:lang w:eastAsia="en-IN"/>
                          </w:rPr>
                          <m:t>p-q-1</m:t>
                        </m:r>
                      </m:e>
                    </m:d>
                    <m:r>
                      <w:rPr>
                        <w:rFonts w:ascii="Cambria Math" w:eastAsiaTheme="minorEastAsia" w:hAnsi="Cambria Math" w:cs="Times New Roman"/>
                        <w:color w:val="000000" w:themeColor="text1"/>
                        <w:lang w:eastAsia="en-IN"/>
                      </w:rPr>
                      <m:t>v</m:t>
                    </m:r>
                  </m:e>
                  <m:sup>
                    <m:r>
                      <w:rPr>
                        <w:rFonts w:ascii="Cambria Math" w:eastAsiaTheme="minorEastAsia" w:hAnsi="Cambria Math" w:cs="Times New Roman"/>
                        <w:color w:val="000000" w:themeColor="text1"/>
                        <w:lang w:eastAsia="en-IN"/>
                      </w:rPr>
                      <m:t>p-q-2</m:t>
                    </m:r>
                  </m:sup>
                </m:sSup>
                <m:r>
                  <w:rPr>
                    <w:rFonts w:ascii="Cambria Math" w:eastAsiaTheme="minorEastAsia" w:hAnsi="Cambria Math" w:cs="Times New Roman"/>
                    <w:color w:val="000000" w:themeColor="text1"/>
                    <w:lang w:eastAsia="en-IN"/>
                  </w:rPr>
                  <m:t>dv=dk</m:t>
                </m:r>
              </m:oMath>
            </m:oMathPara>
          </w:p>
          <w:p w14:paraId="045773F8" w14:textId="77777777" w:rsidR="00D730E4" w:rsidRPr="009B22A4" w:rsidRDefault="00D730E4" w:rsidP="00B70A2A">
            <w:pPr>
              <w:pStyle w:val="ListParagraph"/>
              <w:autoSpaceDE w:val="0"/>
              <w:autoSpaceDN w:val="0"/>
              <w:adjustRightInd w:val="0"/>
              <w:spacing w:line="240" w:lineRule="auto"/>
              <w:ind w:left="0"/>
              <w:jc w:val="both"/>
              <w:rPr>
                <w:rFonts w:ascii="Times New Roman" w:eastAsiaTheme="minorEastAsia" w:hAnsi="Times New Roman" w:cs="Times New Roman"/>
                <w:color w:val="000000" w:themeColor="text1"/>
                <w:lang w:eastAsia="en-IN"/>
              </w:rPr>
            </w:pPr>
            <m:oMathPara>
              <m:oMath>
                <m:r>
                  <w:rPr>
                    <w:rFonts w:ascii="Cambria Math" w:eastAsiaTheme="minorEastAsia" w:hAnsi="Cambria Math" w:cs="Times New Roman"/>
                    <w:color w:val="000000" w:themeColor="text1"/>
                    <w:lang w:eastAsia="en-IN"/>
                  </w:rPr>
                  <w:lastRenderedPageBreak/>
                  <m:t>-</m:t>
                </m:r>
                <m:nary>
                  <m:naryPr>
                    <m:limLoc m:val="undOvr"/>
                    <m:subHide m:val="1"/>
                    <m:supHide m:val="1"/>
                    <m:ctrlPr>
                      <w:rPr>
                        <w:rFonts w:ascii="Cambria Math" w:eastAsiaTheme="minorEastAsia" w:hAnsi="Cambria Math" w:cs="Times New Roman"/>
                        <w:i/>
                        <w:color w:val="000000" w:themeColor="text1"/>
                        <w:lang w:eastAsia="en-IN"/>
                      </w:rPr>
                    </m:ctrlPr>
                  </m:naryPr>
                  <m:sub/>
                  <m:sup/>
                  <m:e>
                    <m:f>
                      <m:fPr>
                        <m:ctrlPr>
                          <w:rPr>
                            <w:rFonts w:ascii="Cambria Math" w:eastAsiaTheme="minorEastAsia" w:hAnsi="Cambria Math" w:cs="Times New Roman"/>
                            <w:i/>
                            <w:color w:val="000000" w:themeColor="text1"/>
                            <w:lang w:eastAsia="en-IN"/>
                          </w:rPr>
                        </m:ctrlPr>
                      </m:fPr>
                      <m:num>
                        <m:r>
                          <w:rPr>
                            <w:rFonts w:ascii="Cambria Math" w:eastAsiaTheme="minorEastAsia" w:hAnsi="Cambria Math" w:cs="Times New Roman"/>
                            <w:color w:val="000000" w:themeColor="text1"/>
                            <w:lang w:eastAsia="en-IN"/>
                          </w:rPr>
                          <m:t>dv</m:t>
                        </m:r>
                      </m:num>
                      <m:den>
                        <m:r>
                          <w:rPr>
                            <w:rFonts w:ascii="Cambria Math" w:eastAsiaTheme="minorEastAsia" w:hAnsi="Cambria Math" w:cs="Times New Roman"/>
                            <w:color w:val="000000" w:themeColor="text1"/>
                            <w:lang w:eastAsia="en-IN"/>
                          </w:rPr>
                          <m:t>v</m:t>
                        </m:r>
                      </m:den>
                    </m:f>
                    <m:r>
                      <w:rPr>
                        <w:rFonts w:ascii="Cambria Math" w:eastAsiaTheme="minorEastAsia" w:hAnsi="Cambria Math" w:cs="Times New Roman"/>
                        <w:color w:val="000000" w:themeColor="text1"/>
                        <w:lang w:eastAsia="en-IN"/>
                      </w:rPr>
                      <m:t>+</m:t>
                    </m:r>
                    <m:nary>
                      <m:naryPr>
                        <m:limLoc m:val="undOvr"/>
                        <m:subHide m:val="1"/>
                        <m:supHide m:val="1"/>
                        <m:ctrlPr>
                          <w:rPr>
                            <w:rFonts w:ascii="Cambria Math" w:eastAsiaTheme="minorEastAsia" w:hAnsi="Cambria Math" w:cs="Times New Roman"/>
                            <w:i/>
                            <w:color w:val="000000" w:themeColor="text1"/>
                            <w:lang w:eastAsia="en-IN"/>
                          </w:rPr>
                        </m:ctrlPr>
                      </m:naryPr>
                      <m:sub/>
                      <m:sup/>
                      <m:e>
                        <m:f>
                          <m:fPr>
                            <m:ctrlPr>
                              <w:rPr>
                                <w:rFonts w:ascii="Cambria Math" w:eastAsiaTheme="minorEastAsia" w:hAnsi="Cambria Math" w:cs="Times New Roman"/>
                                <w:i/>
                                <w:color w:val="000000" w:themeColor="text1"/>
                                <w:lang w:eastAsia="en-IN"/>
                              </w:rPr>
                            </m:ctrlPr>
                          </m:fPr>
                          <m:num>
                            <m:r>
                              <w:rPr>
                                <w:rFonts w:ascii="Cambria Math" w:eastAsiaTheme="minorEastAsia" w:hAnsi="Cambria Math" w:cs="Times New Roman"/>
                                <w:color w:val="000000" w:themeColor="text1"/>
                                <w:lang w:eastAsia="en-IN"/>
                              </w:rPr>
                              <m:t>dk</m:t>
                            </m:r>
                          </m:num>
                          <m:den>
                            <m:r>
                              <w:rPr>
                                <w:rFonts w:ascii="Cambria Math" w:eastAsiaTheme="minorEastAsia" w:hAnsi="Cambria Math" w:cs="Times New Roman"/>
                                <w:color w:val="000000" w:themeColor="text1"/>
                                <w:lang w:eastAsia="en-IN"/>
                              </w:rPr>
                              <m:t>k(p-q-1)</m:t>
                            </m:r>
                          </m:den>
                        </m:f>
                        <m:r>
                          <w:rPr>
                            <w:rFonts w:ascii="Cambria Math" w:eastAsiaTheme="minorEastAsia" w:hAnsi="Cambria Math" w:cs="Times New Roman"/>
                            <w:color w:val="000000" w:themeColor="text1"/>
                            <w:lang w:eastAsia="en-IN"/>
                          </w:rPr>
                          <m:t>=logx+c</m:t>
                        </m:r>
                      </m:e>
                    </m:nary>
                  </m:e>
                </m:nary>
              </m:oMath>
            </m:oMathPara>
          </w:p>
          <w:p w14:paraId="2A089AD5" w14:textId="77777777" w:rsidR="00D730E4" w:rsidRPr="009B22A4" w:rsidRDefault="00D730E4" w:rsidP="00B70A2A">
            <w:pPr>
              <w:pStyle w:val="ListParagraph"/>
              <w:autoSpaceDE w:val="0"/>
              <w:autoSpaceDN w:val="0"/>
              <w:adjustRightInd w:val="0"/>
              <w:spacing w:line="240" w:lineRule="auto"/>
              <w:ind w:left="0"/>
              <w:jc w:val="both"/>
              <w:rPr>
                <w:rFonts w:ascii="Times New Roman" w:eastAsiaTheme="minorEastAsia" w:hAnsi="Times New Roman" w:cs="Times New Roman"/>
                <w:color w:val="000000" w:themeColor="text1"/>
                <w:lang w:eastAsia="en-IN"/>
              </w:rPr>
            </w:pPr>
          </w:p>
          <w:p w14:paraId="27289786" w14:textId="77777777" w:rsidR="00D730E4" w:rsidRPr="009B22A4" w:rsidRDefault="00D730E4" w:rsidP="00B70A2A">
            <w:pPr>
              <w:pStyle w:val="ListParagraph"/>
              <w:autoSpaceDE w:val="0"/>
              <w:autoSpaceDN w:val="0"/>
              <w:adjustRightInd w:val="0"/>
              <w:spacing w:line="240" w:lineRule="auto"/>
              <w:ind w:left="0"/>
              <w:jc w:val="right"/>
              <w:rPr>
                <w:rFonts w:ascii="Times New Roman" w:eastAsiaTheme="minorEastAsia" w:hAnsi="Times New Roman" w:cs="Times New Roman"/>
                <w:color w:val="000000" w:themeColor="text1"/>
                <w:lang w:eastAsia="en-IN"/>
              </w:rPr>
            </w:pPr>
            <m:oMath>
              <m:r>
                <w:rPr>
                  <w:rFonts w:ascii="Cambria Math" w:eastAsiaTheme="minorEastAsia" w:hAnsi="Cambria Math" w:cs="Times New Roman"/>
                  <w:color w:val="000000" w:themeColor="text1"/>
                  <w:lang w:eastAsia="en-IN"/>
                </w:rPr>
                <m:t>-logv+</m:t>
              </m:r>
              <m:f>
                <m:fPr>
                  <m:ctrlPr>
                    <w:rPr>
                      <w:rFonts w:ascii="Cambria Math" w:eastAsiaTheme="minorEastAsia" w:hAnsi="Cambria Math" w:cs="Times New Roman"/>
                      <w:i/>
                      <w:color w:val="000000" w:themeColor="text1"/>
                      <w:lang w:eastAsia="en-IN"/>
                    </w:rPr>
                  </m:ctrlPr>
                </m:fPr>
                <m:num>
                  <m:r>
                    <w:rPr>
                      <w:rFonts w:ascii="Cambria Math" w:eastAsiaTheme="minorEastAsia" w:hAnsi="Cambria Math" w:cs="Times New Roman"/>
                      <w:color w:val="000000" w:themeColor="text1"/>
                      <w:lang w:eastAsia="en-IN"/>
                    </w:rPr>
                    <m:t>1</m:t>
                  </m:r>
                </m:num>
                <m:den>
                  <m:r>
                    <w:rPr>
                      <w:rFonts w:ascii="Cambria Math" w:eastAsiaTheme="minorEastAsia" w:hAnsi="Cambria Math" w:cs="Times New Roman"/>
                      <w:color w:val="000000" w:themeColor="text1"/>
                      <w:lang w:eastAsia="en-IN"/>
                    </w:rPr>
                    <m:t>p-q-1</m:t>
                  </m:r>
                </m:den>
              </m:f>
              <m:r>
                <w:rPr>
                  <w:rFonts w:ascii="Cambria Math" w:eastAsiaTheme="minorEastAsia" w:hAnsi="Cambria Math" w:cs="Times New Roman"/>
                  <w:color w:val="000000" w:themeColor="text1"/>
                  <w:lang w:eastAsia="en-IN"/>
                </w:rPr>
                <m:t>logk=logx+c</m:t>
              </m:r>
            </m:oMath>
            <w:r w:rsidRPr="009B22A4">
              <w:rPr>
                <w:rFonts w:ascii="Times New Roman" w:eastAsiaTheme="minorEastAsia" w:hAnsi="Times New Roman" w:cs="Times New Roman"/>
                <w:color w:val="000000" w:themeColor="text1"/>
                <w:lang w:eastAsia="en-IN"/>
              </w:rPr>
              <w:t xml:space="preserve">                          (1)</w:t>
            </w:r>
          </w:p>
          <w:p w14:paraId="5B49C7B8" w14:textId="77777777" w:rsidR="00D730E4" w:rsidRPr="009B22A4" w:rsidRDefault="00D730E4" w:rsidP="00B70A2A">
            <w:pPr>
              <w:pStyle w:val="ListParagraph"/>
              <w:autoSpaceDE w:val="0"/>
              <w:autoSpaceDN w:val="0"/>
              <w:adjustRightInd w:val="0"/>
              <w:spacing w:line="240" w:lineRule="auto"/>
              <w:ind w:left="0"/>
              <w:rPr>
                <w:rFonts w:ascii="Times New Roman" w:eastAsiaTheme="minorEastAsia" w:hAnsi="Times New Roman" w:cs="Times New Roman"/>
                <w:color w:val="000000" w:themeColor="text1"/>
                <w:lang w:eastAsia="en-IN"/>
              </w:rPr>
            </w:pPr>
            <w:r w:rsidRPr="009B22A4">
              <w:rPr>
                <w:rFonts w:ascii="Times New Roman" w:eastAsiaTheme="minorEastAsia" w:hAnsi="Times New Roman" w:cs="Times New Roman"/>
                <w:color w:val="000000" w:themeColor="text1"/>
                <w:lang w:eastAsia="en-IN"/>
              </w:rPr>
              <w:t xml:space="preserve">Substituting </w:t>
            </w:r>
            <m:oMath>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x</m:t>
                  </m:r>
                </m:e>
                <m:sub>
                  <m:r>
                    <w:rPr>
                      <w:rFonts w:ascii="Cambria Math" w:eastAsiaTheme="minorEastAsia" w:hAnsi="Cambria Math" w:cs="Times New Roman"/>
                      <w:color w:val="000000" w:themeColor="text1"/>
                      <w:lang w:eastAsia="en-IN"/>
                    </w:rPr>
                    <m:t>0</m:t>
                  </m:r>
                </m:sub>
              </m:sSub>
              <m:r>
                <w:rPr>
                  <w:rFonts w:ascii="Cambria Math" w:eastAsiaTheme="minorEastAsia" w:hAnsi="Cambria Math" w:cs="Times New Roman"/>
                  <w:color w:val="000000" w:themeColor="text1"/>
                  <w:lang w:eastAsia="en-IN"/>
                </w:rPr>
                <m:t xml:space="preserve"> and </m:t>
              </m:r>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y</m:t>
                  </m:r>
                </m:e>
                <m:sub>
                  <m:r>
                    <w:rPr>
                      <w:rFonts w:ascii="Cambria Math" w:eastAsiaTheme="minorEastAsia" w:hAnsi="Cambria Math" w:cs="Times New Roman"/>
                      <w:color w:val="000000" w:themeColor="text1"/>
                      <w:lang w:eastAsia="en-IN"/>
                    </w:rPr>
                    <m:t>0</m:t>
                  </m:r>
                </m:sub>
              </m:sSub>
            </m:oMath>
          </w:p>
          <w:p w14:paraId="387FC818" w14:textId="77777777" w:rsidR="00D730E4" w:rsidRPr="009B22A4" w:rsidRDefault="00D730E4" w:rsidP="00B70A2A">
            <w:pPr>
              <w:pStyle w:val="ListParagraph"/>
              <w:autoSpaceDE w:val="0"/>
              <w:autoSpaceDN w:val="0"/>
              <w:adjustRightInd w:val="0"/>
              <w:spacing w:line="240" w:lineRule="auto"/>
              <w:ind w:left="0"/>
              <w:jc w:val="both"/>
              <w:rPr>
                <w:rFonts w:ascii="Times New Roman" w:eastAsiaTheme="minorEastAsia" w:hAnsi="Times New Roman" w:cs="Times New Roman"/>
                <w:color w:val="000000" w:themeColor="text1"/>
                <w:lang w:eastAsia="en-IN"/>
              </w:rPr>
            </w:pPr>
            <m:oMathPara>
              <m:oMath>
                <m:r>
                  <w:rPr>
                    <w:rFonts w:ascii="Cambria Math" w:eastAsiaTheme="minorEastAsia" w:hAnsi="Cambria Math" w:cs="Times New Roman"/>
                    <w:color w:val="000000" w:themeColor="text1"/>
                    <w:lang w:eastAsia="en-IN"/>
                  </w:rPr>
                  <m:t>-log</m:t>
                </m:r>
                <m:d>
                  <m:dPr>
                    <m:ctrlPr>
                      <w:rPr>
                        <w:rFonts w:ascii="Cambria Math" w:eastAsiaTheme="minorEastAsia" w:hAnsi="Cambria Math" w:cs="Times New Roman"/>
                        <w:i/>
                        <w:color w:val="000000" w:themeColor="text1"/>
                        <w:lang w:eastAsia="en-IN"/>
                      </w:rPr>
                    </m:ctrlPr>
                  </m:dPr>
                  <m:e>
                    <m:f>
                      <m:fPr>
                        <m:ctrlPr>
                          <w:rPr>
                            <w:rFonts w:ascii="Cambria Math" w:eastAsiaTheme="minorEastAsia" w:hAnsi="Cambria Math" w:cs="Times New Roman"/>
                            <w:i/>
                            <w:color w:val="000000" w:themeColor="text1"/>
                            <w:lang w:eastAsia="en-IN"/>
                          </w:rPr>
                        </m:ctrlPr>
                      </m:fPr>
                      <m:num>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y</m:t>
                            </m:r>
                          </m:e>
                          <m:sub>
                            <m:r>
                              <w:rPr>
                                <w:rFonts w:ascii="Cambria Math" w:eastAsiaTheme="minorEastAsia" w:hAnsi="Cambria Math" w:cs="Times New Roman"/>
                                <w:color w:val="000000" w:themeColor="text1"/>
                                <w:lang w:eastAsia="en-IN"/>
                              </w:rPr>
                              <m:t>0</m:t>
                            </m:r>
                          </m:sub>
                        </m:sSub>
                      </m:num>
                      <m:den>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x</m:t>
                            </m:r>
                          </m:e>
                          <m:sub>
                            <m:r>
                              <w:rPr>
                                <w:rFonts w:ascii="Cambria Math" w:eastAsiaTheme="minorEastAsia" w:hAnsi="Cambria Math" w:cs="Times New Roman"/>
                                <w:color w:val="000000" w:themeColor="text1"/>
                                <w:lang w:eastAsia="en-IN"/>
                              </w:rPr>
                              <m:t>0</m:t>
                            </m:r>
                          </m:sub>
                        </m:sSub>
                      </m:den>
                    </m:f>
                  </m:e>
                </m:d>
                <m:r>
                  <w:rPr>
                    <w:rFonts w:ascii="Cambria Math" w:eastAsiaTheme="minorEastAsia" w:hAnsi="Cambria Math" w:cs="Times New Roman"/>
                    <w:color w:val="000000" w:themeColor="text1"/>
                    <w:lang w:eastAsia="en-IN"/>
                  </w:rPr>
                  <m:t>+</m:t>
                </m:r>
                <m:f>
                  <m:fPr>
                    <m:ctrlPr>
                      <w:rPr>
                        <w:rFonts w:ascii="Cambria Math" w:eastAsiaTheme="minorEastAsia" w:hAnsi="Cambria Math" w:cs="Times New Roman"/>
                        <w:i/>
                        <w:color w:val="000000" w:themeColor="text1"/>
                        <w:lang w:eastAsia="en-IN"/>
                      </w:rPr>
                    </m:ctrlPr>
                  </m:fPr>
                  <m:num>
                    <m:r>
                      <w:rPr>
                        <w:rFonts w:ascii="Cambria Math" w:eastAsiaTheme="minorEastAsia" w:hAnsi="Cambria Math" w:cs="Times New Roman"/>
                        <w:color w:val="000000" w:themeColor="text1"/>
                        <w:lang w:eastAsia="en-IN"/>
                      </w:rPr>
                      <m:t>1</m:t>
                    </m:r>
                  </m:num>
                  <m:den>
                    <m:r>
                      <w:rPr>
                        <w:rFonts w:ascii="Cambria Math" w:eastAsiaTheme="minorEastAsia" w:hAnsi="Cambria Math" w:cs="Times New Roman"/>
                        <w:color w:val="000000" w:themeColor="text1"/>
                        <w:lang w:eastAsia="en-IN"/>
                      </w:rPr>
                      <m:t>p-q-1</m:t>
                    </m:r>
                  </m:den>
                </m:f>
                <m:r>
                  <w:rPr>
                    <w:rFonts w:ascii="Cambria Math" w:eastAsiaTheme="minorEastAsia" w:hAnsi="Cambria Math" w:cs="Times New Roman"/>
                    <w:color w:val="000000" w:themeColor="text1"/>
                    <w:lang w:eastAsia="en-IN"/>
                  </w:rPr>
                  <m:t>log</m:t>
                </m:r>
                <m:d>
                  <m:dPr>
                    <m:begChr m:val="["/>
                    <m:endChr m:val="]"/>
                    <m:ctrlPr>
                      <w:rPr>
                        <w:rFonts w:ascii="Cambria Math" w:eastAsiaTheme="minorEastAsia" w:hAnsi="Cambria Math" w:cs="Times New Roman"/>
                        <w:i/>
                        <w:color w:val="000000" w:themeColor="text1"/>
                        <w:lang w:eastAsia="en-IN"/>
                      </w:rPr>
                    </m:ctrlPr>
                  </m:dPr>
                  <m:e>
                    <m:r>
                      <w:rPr>
                        <w:rFonts w:ascii="Cambria Math" w:eastAsiaTheme="minorEastAsia" w:hAnsi="Cambria Math" w:cs="Times New Roman"/>
                        <w:color w:val="000000" w:themeColor="text1"/>
                        <w:lang w:eastAsia="en-IN"/>
                      </w:rPr>
                      <m:t>b</m:t>
                    </m:r>
                    <m:sSup>
                      <m:sSupPr>
                        <m:ctrlPr>
                          <w:rPr>
                            <w:rFonts w:ascii="Cambria Math" w:eastAsiaTheme="minorEastAsia" w:hAnsi="Cambria Math" w:cs="Times New Roman"/>
                            <w:i/>
                            <w:color w:val="000000" w:themeColor="text1"/>
                            <w:lang w:eastAsia="en-IN"/>
                          </w:rPr>
                        </m:ctrlPr>
                      </m:sSupPr>
                      <m:e>
                        <m:d>
                          <m:dPr>
                            <m:ctrlPr>
                              <w:rPr>
                                <w:rFonts w:ascii="Cambria Math" w:eastAsiaTheme="minorEastAsia" w:hAnsi="Cambria Math" w:cs="Times New Roman"/>
                                <w:i/>
                                <w:color w:val="000000" w:themeColor="text1"/>
                                <w:lang w:eastAsia="en-IN"/>
                              </w:rPr>
                            </m:ctrlPr>
                          </m:dPr>
                          <m:e>
                            <m:f>
                              <m:fPr>
                                <m:ctrlPr>
                                  <w:rPr>
                                    <w:rFonts w:ascii="Cambria Math" w:eastAsiaTheme="minorEastAsia" w:hAnsi="Cambria Math" w:cs="Times New Roman"/>
                                    <w:i/>
                                    <w:color w:val="000000" w:themeColor="text1"/>
                                    <w:lang w:eastAsia="en-IN"/>
                                  </w:rPr>
                                </m:ctrlPr>
                              </m:fPr>
                              <m:num>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y</m:t>
                                    </m:r>
                                  </m:e>
                                  <m:sub>
                                    <m:r>
                                      <w:rPr>
                                        <w:rFonts w:ascii="Cambria Math" w:eastAsiaTheme="minorEastAsia" w:hAnsi="Cambria Math" w:cs="Times New Roman"/>
                                        <w:color w:val="000000" w:themeColor="text1"/>
                                        <w:lang w:eastAsia="en-IN"/>
                                      </w:rPr>
                                      <m:t>0</m:t>
                                    </m:r>
                                  </m:sub>
                                </m:sSub>
                              </m:num>
                              <m:den>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x</m:t>
                                    </m:r>
                                  </m:e>
                                  <m:sub>
                                    <m:r>
                                      <w:rPr>
                                        <w:rFonts w:ascii="Cambria Math" w:eastAsiaTheme="minorEastAsia" w:hAnsi="Cambria Math" w:cs="Times New Roman"/>
                                        <w:color w:val="000000" w:themeColor="text1"/>
                                        <w:lang w:eastAsia="en-IN"/>
                                      </w:rPr>
                                      <m:t>0</m:t>
                                    </m:r>
                                  </m:sub>
                                </m:sSub>
                              </m:den>
                            </m:f>
                          </m:e>
                        </m:d>
                      </m:e>
                      <m:sup>
                        <m:r>
                          <w:rPr>
                            <w:rFonts w:ascii="Cambria Math" w:eastAsiaTheme="minorEastAsia" w:hAnsi="Cambria Math" w:cs="Times New Roman"/>
                            <w:color w:val="000000" w:themeColor="text1"/>
                            <w:lang w:eastAsia="en-IN"/>
                          </w:rPr>
                          <m:t>p-q-1</m:t>
                        </m:r>
                      </m:sup>
                    </m:sSup>
                    <m:r>
                      <w:rPr>
                        <w:rFonts w:ascii="Cambria Math" w:eastAsiaTheme="minorEastAsia" w:hAnsi="Cambria Math" w:cs="Times New Roman"/>
                        <w:color w:val="000000" w:themeColor="text1"/>
                        <w:lang w:eastAsia="en-IN"/>
                      </w:rPr>
                      <m:t>-a</m:t>
                    </m:r>
                  </m:e>
                </m:d>
                <m:r>
                  <w:rPr>
                    <w:rFonts w:ascii="Cambria Math" w:eastAsiaTheme="minorEastAsia" w:hAnsi="Cambria Math" w:cs="Times New Roman"/>
                    <w:color w:val="000000" w:themeColor="text1"/>
                    <w:lang w:eastAsia="en-IN"/>
                  </w:rPr>
                  <m:t>=log</m:t>
                </m:r>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x</m:t>
                    </m:r>
                  </m:e>
                  <m:sub>
                    <m:r>
                      <w:rPr>
                        <w:rFonts w:ascii="Cambria Math" w:eastAsiaTheme="minorEastAsia" w:hAnsi="Cambria Math" w:cs="Times New Roman"/>
                        <w:color w:val="000000" w:themeColor="text1"/>
                        <w:lang w:eastAsia="en-IN"/>
                      </w:rPr>
                      <m:t>0</m:t>
                    </m:r>
                  </m:sub>
                </m:sSub>
                <m:r>
                  <w:rPr>
                    <w:rFonts w:ascii="Cambria Math" w:eastAsiaTheme="minorEastAsia" w:hAnsi="Cambria Math" w:cs="Times New Roman"/>
                    <w:color w:val="000000" w:themeColor="text1"/>
                    <w:lang w:eastAsia="en-IN"/>
                  </w:rPr>
                  <m:t>+c</m:t>
                </m:r>
              </m:oMath>
            </m:oMathPara>
          </w:p>
          <w:p w14:paraId="192C09ED" w14:textId="77777777" w:rsidR="00D730E4" w:rsidRPr="009B22A4" w:rsidRDefault="00D730E4" w:rsidP="00B70A2A">
            <w:pPr>
              <w:pStyle w:val="ListParagraph"/>
              <w:autoSpaceDE w:val="0"/>
              <w:autoSpaceDN w:val="0"/>
              <w:adjustRightInd w:val="0"/>
              <w:spacing w:line="240" w:lineRule="auto"/>
              <w:ind w:left="0"/>
              <w:rPr>
                <w:rFonts w:ascii="Times New Roman" w:eastAsiaTheme="minorEastAsia" w:hAnsi="Times New Roman" w:cs="Times New Roman"/>
                <w:color w:val="000000" w:themeColor="text1"/>
                <w:lang w:eastAsia="en-IN"/>
              </w:rPr>
            </w:pPr>
            <w:r w:rsidRPr="009B22A4">
              <w:rPr>
                <w:rFonts w:ascii="Times New Roman" w:eastAsiaTheme="minorEastAsia" w:hAnsi="Times New Roman" w:cs="Times New Roman"/>
                <w:color w:val="000000" w:themeColor="text1"/>
                <w:lang w:eastAsia="en-IN"/>
              </w:rPr>
              <w:t>Hence solution is</w:t>
            </w:r>
          </w:p>
          <w:p w14:paraId="49858E55" w14:textId="77777777" w:rsidR="00D730E4" w:rsidRPr="009B22A4" w:rsidRDefault="00D730E4" w:rsidP="00B70A2A">
            <w:pPr>
              <w:pStyle w:val="ListParagraph"/>
              <w:autoSpaceDE w:val="0"/>
              <w:autoSpaceDN w:val="0"/>
              <w:adjustRightInd w:val="0"/>
              <w:spacing w:line="240" w:lineRule="auto"/>
              <w:ind w:left="0"/>
              <w:rPr>
                <w:rFonts w:ascii="Times New Roman" w:eastAsiaTheme="minorEastAsia" w:hAnsi="Times New Roman" w:cs="Times New Roman"/>
                <w:color w:val="000000" w:themeColor="text1"/>
                <w:lang w:eastAsia="en-IN"/>
              </w:rPr>
            </w:pPr>
            <m:oMathPara>
              <m:oMath>
                <m:r>
                  <w:rPr>
                    <w:rFonts w:ascii="Cambria Math" w:eastAsiaTheme="minorEastAsia" w:hAnsi="Cambria Math" w:cs="Times New Roman"/>
                    <w:color w:val="000000" w:themeColor="text1"/>
                    <w:lang w:eastAsia="en-IN"/>
                  </w:rPr>
                  <m:t>c+log</m:t>
                </m:r>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x</m:t>
                    </m:r>
                  </m:e>
                  <m:sub>
                    <m:r>
                      <w:rPr>
                        <w:rFonts w:ascii="Cambria Math" w:eastAsiaTheme="minorEastAsia" w:hAnsi="Cambria Math" w:cs="Times New Roman"/>
                        <w:color w:val="000000" w:themeColor="text1"/>
                        <w:lang w:eastAsia="en-IN"/>
                      </w:rPr>
                      <m:t>0</m:t>
                    </m:r>
                  </m:sub>
                </m:sSub>
                <m:r>
                  <w:rPr>
                    <w:rFonts w:ascii="Cambria Math" w:eastAsiaTheme="minorEastAsia" w:hAnsi="Cambria Math" w:cs="Times New Roman"/>
                    <w:color w:val="000000" w:themeColor="text1"/>
                    <w:lang w:eastAsia="en-IN"/>
                  </w:rPr>
                  <m:t>=-log</m:t>
                </m:r>
                <m:d>
                  <m:dPr>
                    <m:ctrlPr>
                      <w:rPr>
                        <w:rFonts w:ascii="Cambria Math" w:eastAsiaTheme="minorEastAsia" w:hAnsi="Cambria Math" w:cs="Times New Roman"/>
                        <w:i/>
                        <w:color w:val="000000" w:themeColor="text1"/>
                        <w:lang w:eastAsia="en-IN"/>
                      </w:rPr>
                    </m:ctrlPr>
                  </m:dPr>
                  <m:e>
                    <m:f>
                      <m:fPr>
                        <m:ctrlPr>
                          <w:rPr>
                            <w:rFonts w:ascii="Cambria Math" w:eastAsiaTheme="minorEastAsia" w:hAnsi="Cambria Math" w:cs="Times New Roman"/>
                            <w:i/>
                            <w:color w:val="000000" w:themeColor="text1"/>
                            <w:lang w:eastAsia="en-IN"/>
                          </w:rPr>
                        </m:ctrlPr>
                      </m:fPr>
                      <m:num>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y</m:t>
                            </m:r>
                          </m:e>
                          <m:sub>
                            <m:r>
                              <w:rPr>
                                <w:rFonts w:ascii="Cambria Math" w:eastAsiaTheme="minorEastAsia" w:hAnsi="Cambria Math" w:cs="Times New Roman"/>
                                <w:color w:val="000000" w:themeColor="text1"/>
                                <w:lang w:eastAsia="en-IN"/>
                              </w:rPr>
                              <m:t>0</m:t>
                            </m:r>
                          </m:sub>
                        </m:sSub>
                      </m:num>
                      <m:den>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x</m:t>
                            </m:r>
                          </m:e>
                          <m:sub>
                            <m:r>
                              <w:rPr>
                                <w:rFonts w:ascii="Cambria Math" w:eastAsiaTheme="minorEastAsia" w:hAnsi="Cambria Math" w:cs="Times New Roman"/>
                                <w:color w:val="000000" w:themeColor="text1"/>
                                <w:lang w:eastAsia="en-IN"/>
                              </w:rPr>
                              <m:t>0</m:t>
                            </m:r>
                          </m:sub>
                        </m:sSub>
                      </m:den>
                    </m:f>
                  </m:e>
                </m:d>
                <m:r>
                  <w:rPr>
                    <w:rFonts w:ascii="Cambria Math" w:eastAsiaTheme="minorEastAsia" w:hAnsi="Cambria Math" w:cs="Times New Roman"/>
                    <w:color w:val="000000" w:themeColor="text1"/>
                    <w:lang w:eastAsia="en-IN"/>
                  </w:rPr>
                  <m:t>+</m:t>
                </m:r>
                <m:f>
                  <m:fPr>
                    <m:ctrlPr>
                      <w:rPr>
                        <w:rFonts w:ascii="Cambria Math" w:eastAsiaTheme="minorEastAsia" w:hAnsi="Cambria Math" w:cs="Times New Roman"/>
                        <w:i/>
                        <w:color w:val="000000" w:themeColor="text1"/>
                        <w:lang w:eastAsia="en-IN"/>
                      </w:rPr>
                    </m:ctrlPr>
                  </m:fPr>
                  <m:num>
                    <m:r>
                      <w:rPr>
                        <w:rFonts w:ascii="Cambria Math" w:eastAsiaTheme="minorEastAsia" w:hAnsi="Cambria Math" w:cs="Times New Roman"/>
                        <w:color w:val="000000" w:themeColor="text1"/>
                        <w:lang w:eastAsia="en-IN"/>
                      </w:rPr>
                      <m:t>1</m:t>
                    </m:r>
                  </m:num>
                  <m:den>
                    <m:r>
                      <w:rPr>
                        <w:rFonts w:ascii="Cambria Math" w:eastAsiaTheme="minorEastAsia" w:hAnsi="Cambria Math" w:cs="Times New Roman"/>
                        <w:color w:val="000000" w:themeColor="text1"/>
                        <w:lang w:eastAsia="en-IN"/>
                      </w:rPr>
                      <m:t>p-q-1</m:t>
                    </m:r>
                  </m:den>
                </m:f>
                <m:r>
                  <w:rPr>
                    <w:rFonts w:ascii="Cambria Math" w:eastAsiaTheme="minorEastAsia" w:hAnsi="Cambria Math" w:cs="Times New Roman"/>
                    <w:color w:val="000000" w:themeColor="text1"/>
                    <w:lang w:eastAsia="en-IN"/>
                  </w:rPr>
                  <m:t>log</m:t>
                </m:r>
                <m:d>
                  <m:dPr>
                    <m:begChr m:val="["/>
                    <m:endChr m:val="]"/>
                    <m:ctrlPr>
                      <w:rPr>
                        <w:rFonts w:ascii="Cambria Math" w:eastAsiaTheme="minorEastAsia" w:hAnsi="Cambria Math" w:cs="Times New Roman"/>
                        <w:i/>
                        <w:color w:val="000000" w:themeColor="text1"/>
                        <w:lang w:eastAsia="en-IN"/>
                      </w:rPr>
                    </m:ctrlPr>
                  </m:dPr>
                  <m:e>
                    <m:r>
                      <w:rPr>
                        <w:rFonts w:ascii="Cambria Math" w:eastAsiaTheme="minorEastAsia" w:hAnsi="Cambria Math" w:cs="Times New Roman"/>
                        <w:color w:val="000000" w:themeColor="text1"/>
                        <w:lang w:eastAsia="en-IN"/>
                      </w:rPr>
                      <m:t>b</m:t>
                    </m:r>
                    <m:sSup>
                      <m:sSupPr>
                        <m:ctrlPr>
                          <w:rPr>
                            <w:rFonts w:ascii="Cambria Math" w:eastAsiaTheme="minorEastAsia" w:hAnsi="Cambria Math" w:cs="Times New Roman"/>
                            <w:i/>
                            <w:color w:val="000000" w:themeColor="text1"/>
                            <w:lang w:eastAsia="en-IN"/>
                          </w:rPr>
                        </m:ctrlPr>
                      </m:sSupPr>
                      <m:e>
                        <m:d>
                          <m:dPr>
                            <m:ctrlPr>
                              <w:rPr>
                                <w:rFonts w:ascii="Cambria Math" w:eastAsiaTheme="minorEastAsia" w:hAnsi="Cambria Math" w:cs="Times New Roman"/>
                                <w:i/>
                                <w:color w:val="000000" w:themeColor="text1"/>
                                <w:lang w:eastAsia="en-IN"/>
                              </w:rPr>
                            </m:ctrlPr>
                          </m:dPr>
                          <m:e>
                            <m:f>
                              <m:fPr>
                                <m:ctrlPr>
                                  <w:rPr>
                                    <w:rFonts w:ascii="Cambria Math" w:eastAsiaTheme="minorEastAsia" w:hAnsi="Cambria Math" w:cs="Times New Roman"/>
                                    <w:i/>
                                    <w:color w:val="000000" w:themeColor="text1"/>
                                    <w:lang w:eastAsia="en-IN"/>
                                  </w:rPr>
                                </m:ctrlPr>
                              </m:fPr>
                              <m:num>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y</m:t>
                                    </m:r>
                                  </m:e>
                                  <m:sub>
                                    <m:r>
                                      <w:rPr>
                                        <w:rFonts w:ascii="Cambria Math" w:eastAsiaTheme="minorEastAsia" w:hAnsi="Cambria Math" w:cs="Times New Roman"/>
                                        <w:color w:val="000000" w:themeColor="text1"/>
                                        <w:lang w:eastAsia="en-IN"/>
                                      </w:rPr>
                                      <m:t>0</m:t>
                                    </m:r>
                                  </m:sub>
                                </m:sSub>
                              </m:num>
                              <m:den>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x</m:t>
                                    </m:r>
                                  </m:e>
                                  <m:sub>
                                    <m:r>
                                      <w:rPr>
                                        <w:rFonts w:ascii="Cambria Math" w:eastAsiaTheme="minorEastAsia" w:hAnsi="Cambria Math" w:cs="Times New Roman"/>
                                        <w:color w:val="000000" w:themeColor="text1"/>
                                        <w:lang w:eastAsia="en-IN"/>
                                      </w:rPr>
                                      <m:t>0</m:t>
                                    </m:r>
                                  </m:sub>
                                </m:sSub>
                              </m:den>
                            </m:f>
                          </m:e>
                        </m:d>
                      </m:e>
                      <m:sup>
                        <m:r>
                          <w:rPr>
                            <w:rFonts w:ascii="Cambria Math" w:eastAsiaTheme="minorEastAsia" w:hAnsi="Cambria Math" w:cs="Times New Roman"/>
                            <w:color w:val="000000" w:themeColor="text1"/>
                            <w:lang w:eastAsia="en-IN"/>
                          </w:rPr>
                          <m:t>p-q-1</m:t>
                        </m:r>
                      </m:sup>
                    </m:sSup>
                    <m:r>
                      <w:rPr>
                        <w:rFonts w:ascii="Cambria Math" w:eastAsiaTheme="minorEastAsia" w:hAnsi="Cambria Math" w:cs="Times New Roman"/>
                        <w:color w:val="000000" w:themeColor="text1"/>
                        <w:lang w:eastAsia="en-IN"/>
                      </w:rPr>
                      <m:t>-a</m:t>
                    </m:r>
                  </m:e>
                </m:d>
              </m:oMath>
            </m:oMathPara>
          </w:p>
          <w:p w14:paraId="23B2266D" w14:textId="77777777" w:rsidR="00D730E4" w:rsidRPr="009B22A4" w:rsidRDefault="00D730E4" w:rsidP="00B70A2A">
            <w:pPr>
              <w:pStyle w:val="ListParagraph"/>
              <w:autoSpaceDE w:val="0"/>
              <w:autoSpaceDN w:val="0"/>
              <w:adjustRightInd w:val="0"/>
              <w:spacing w:line="240" w:lineRule="auto"/>
              <w:ind w:left="0"/>
              <w:rPr>
                <w:rFonts w:ascii="Times New Roman" w:eastAsiaTheme="minorEastAsia" w:hAnsi="Times New Roman" w:cs="Times New Roman"/>
                <w:color w:val="000000" w:themeColor="text1"/>
                <w:lang w:eastAsia="en-IN"/>
              </w:rPr>
            </w:pPr>
            <m:oMathPara>
              <m:oMathParaPr>
                <m:jc m:val="left"/>
              </m:oMathParaPr>
              <m:oMath>
                <m:r>
                  <w:rPr>
                    <w:rFonts w:ascii="Cambria Math" w:eastAsiaTheme="minorEastAsia" w:hAnsi="Cambria Math" w:cs="Times New Roman"/>
                    <w:color w:val="000000" w:themeColor="text1"/>
                    <w:lang w:eastAsia="en-IN"/>
                  </w:rPr>
                  <m:t>=</m:t>
                </m:r>
                <m:f>
                  <m:fPr>
                    <m:ctrlPr>
                      <w:rPr>
                        <w:rFonts w:ascii="Cambria Math" w:eastAsiaTheme="minorEastAsia" w:hAnsi="Cambria Math" w:cs="Times New Roman"/>
                        <w:i/>
                        <w:color w:val="000000" w:themeColor="text1"/>
                        <w:lang w:eastAsia="en-IN"/>
                      </w:rPr>
                    </m:ctrlPr>
                  </m:fPr>
                  <m:num>
                    <m:r>
                      <w:rPr>
                        <w:rFonts w:ascii="Cambria Math" w:eastAsiaTheme="minorEastAsia" w:hAnsi="Cambria Math" w:cs="Times New Roman"/>
                        <w:color w:val="000000" w:themeColor="text1"/>
                        <w:lang w:eastAsia="en-IN"/>
                      </w:rPr>
                      <m:t>1</m:t>
                    </m:r>
                  </m:num>
                  <m:den>
                    <m:r>
                      <w:rPr>
                        <w:rFonts w:ascii="Cambria Math" w:eastAsiaTheme="minorEastAsia" w:hAnsi="Cambria Math" w:cs="Times New Roman"/>
                        <w:color w:val="000000" w:themeColor="text1"/>
                        <w:lang w:eastAsia="en-IN"/>
                      </w:rPr>
                      <m:t>p-q-1</m:t>
                    </m:r>
                  </m:den>
                </m:f>
                <m:d>
                  <m:dPr>
                    <m:begChr m:val="["/>
                    <m:endChr m:val="]"/>
                    <m:ctrlPr>
                      <w:rPr>
                        <w:rFonts w:ascii="Cambria Math" w:eastAsiaTheme="minorEastAsia" w:hAnsi="Cambria Math" w:cs="Times New Roman"/>
                        <w:i/>
                        <w:color w:val="000000" w:themeColor="text1"/>
                        <w:lang w:eastAsia="en-IN"/>
                      </w:rPr>
                    </m:ctrlPr>
                  </m:dPr>
                  <m:e>
                    <m:r>
                      <w:rPr>
                        <w:rFonts w:ascii="Cambria Math" w:eastAsiaTheme="minorEastAsia" w:hAnsi="Cambria Math" w:cs="Times New Roman"/>
                        <w:color w:val="000000" w:themeColor="text1"/>
                        <w:lang w:eastAsia="en-IN"/>
                      </w:rPr>
                      <m:t>-(p-q-1)log</m:t>
                    </m:r>
                    <m:d>
                      <m:dPr>
                        <m:ctrlPr>
                          <w:rPr>
                            <w:rFonts w:ascii="Cambria Math" w:eastAsiaTheme="minorEastAsia" w:hAnsi="Cambria Math" w:cs="Times New Roman"/>
                            <w:i/>
                            <w:color w:val="000000" w:themeColor="text1"/>
                            <w:lang w:eastAsia="en-IN"/>
                          </w:rPr>
                        </m:ctrlPr>
                      </m:dPr>
                      <m:e>
                        <m:f>
                          <m:fPr>
                            <m:ctrlPr>
                              <w:rPr>
                                <w:rFonts w:ascii="Cambria Math" w:eastAsiaTheme="minorEastAsia" w:hAnsi="Cambria Math" w:cs="Times New Roman"/>
                                <w:i/>
                                <w:color w:val="000000" w:themeColor="text1"/>
                                <w:lang w:eastAsia="en-IN"/>
                              </w:rPr>
                            </m:ctrlPr>
                          </m:fPr>
                          <m:num>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y</m:t>
                                </m:r>
                              </m:e>
                              <m:sub>
                                <m:r>
                                  <w:rPr>
                                    <w:rFonts w:ascii="Cambria Math" w:eastAsiaTheme="minorEastAsia" w:hAnsi="Cambria Math" w:cs="Times New Roman"/>
                                    <w:color w:val="000000" w:themeColor="text1"/>
                                    <w:lang w:eastAsia="en-IN"/>
                                  </w:rPr>
                                  <m:t>0</m:t>
                                </m:r>
                              </m:sub>
                            </m:sSub>
                          </m:num>
                          <m:den>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x</m:t>
                                </m:r>
                              </m:e>
                              <m:sub>
                                <m:r>
                                  <w:rPr>
                                    <w:rFonts w:ascii="Cambria Math" w:eastAsiaTheme="minorEastAsia" w:hAnsi="Cambria Math" w:cs="Times New Roman"/>
                                    <w:color w:val="000000" w:themeColor="text1"/>
                                    <w:lang w:eastAsia="en-IN"/>
                                  </w:rPr>
                                  <m:t>0</m:t>
                                </m:r>
                              </m:sub>
                            </m:sSub>
                          </m:den>
                        </m:f>
                      </m:e>
                    </m:d>
                    <m:r>
                      <w:rPr>
                        <w:rFonts w:ascii="Cambria Math" w:eastAsiaTheme="minorEastAsia" w:hAnsi="Cambria Math" w:cs="Times New Roman"/>
                        <w:color w:val="000000" w:themeColor="text1"/>
                        <w:lang w:eastAsia="en-IN"/>
                      </w:rPr>
                      <m:t>+log</m:t>
                    </m:r>
                    <m:d>
                      <m:dPr>
                        <m:begChr m:val="["/>
                        <m:endChr m:val="]"/>
                        <m:ctrlPr>
                          <w:rPr>
                            <w:rFonts w:ascii="Cambria Math" w:eastAsiaTheme="minorEastAsia" w:hAnsi="Cambria Math" w:cs="Times New Roman"/>
                            <w:i/>
                            <w:color w:val="000000" w:themeColor="text1"/>
                            <w:lang w:eastAsia="en-IN"/>
                          </w:rPr>
                        </m:ctrlPr>
                      </m:dPr>
                      <m:e>
                        <m:r>
                          <w:rPr>
                            <w:rFonts w:ascii="Cambria Math" w:eastAsiaTheme="minorEastAsia" w:hAnsi="Cambria Math" w:cs="Times New Roman"/>
                            <w:color w:val="000000" w:themeColor="text1"/>
                            <w:lang w:eastAsia="en-IN"/>
                          </w:rPr>
                          <m:t>b</m:t>
                        </m:r>
                        <m:sSup>
                          <m:sSupPr>
                            <m:ctrlPr>
                              <w:rPr>
                                <w:rFonts w:ascii="Cambria Math" w:eastAsiaTheme="minorEastAsia" w:hAnsi="Cambria Math" w:cs="Times New Roman"/>
                                <w:i/>
                                <w:color w:val="000000" w:themeColor="text1"/>
                                <w:lang w:eastAsia="en-IN"/>
                              </w:rPr>
                            </m:ctrlPr>
                          </m:sSupPr>
                          <m:e>
                            <m:d>
                              <m:dPr>
                                <m:ctrlPr>
                                  <w:rPr>
                                    <w:rFonts w:ascii="Cambria Math" w:eastAsiaTheme="minorEastAsia" w:hAnsi="Cambria Math" w:cs="Times New Roman"/>
                                    <w:i/>
                                    <w:color w:val="000000" w:themeColor="text1"/>
                                    <w:lang w:eastAsia="en-IN"/>
                                  </w:rPr>
                                </m:ctrlPr>
                              </m:dPr>
                              <m:e>
                                <m:f>
                                  <m:fPr>
                                    <m:ctrlPr>
                                      <w:rPr>
                                        <w:rFonts w:ascii="Cambria Math" w:eastAsiaTheme="minorEastAsia" w:hAnsi="Cambria Math" w:cs="Times New Roman"/>
                                        <w:i/>
                                        <w:color w:val="000000" w:themeColor="text1"/>
                                        <w:lang w:eastAsia="en-IN"/>
                                      </w:rPr>
                                    </m:ctrlPr>
                                  </m:fPr>
                                  <m:num>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y</m:t>
                                        </m:r>
                                      </m:e>
                                      <m:sub>
                                        <m:r>
                                          <w:rPr>
                                            <w:rFonts w:ascii="Cambria Math" w:eastAsiaTheme="minorEastAsia" w:hAnsi="Cambria Math" w:cs="Times New Roman"/>
                                            <w:color w:val="000000" w:themeColor="text1"/>
                                            <w:lang w:eastAsia="en-IN"/>
                                          </w:rPr>
                                          <m:t>0</m:t>
                                        </m:r>
                                      </m:sub>
                                    </m:sSub>
                                  </m:num>
                                  <m:den>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x</m:t>
                                        </m:r>
                                      </m:e>
                                      <m:sub>
                                        <m:r>
                                          <w:rPr>
                                            <w:rFonts w:ascii="Cambria Math" w:eastAsiaTheme="minorEastAsia" w:hAnsi="Cambria Math" w:cs="Times New Roman"/>
                                            <w:color w:val="000000" w:themeColor="text1"/>
                                            <w:lang w:eastAsia="en-IN"/>
                                          </w:rPr>
                                          <m:t>0</m:t>
                                        </m:r>
                                      </m:sub>
                                    </m:sSub>
                                  </m:den>
                                </m:f>
                              </m:e>
                            </m:d>
                          </m:e>
                          <m:sup>
                            <m:r>
                              <w:rPr>
                                <w:rFonts w:ascii="Cambria Math" w:eastAsiaTheme="minorEastAsia" w:hAnsi="Cambria Math" w:cs="Times New Roman"/>
                                <w:color w:val="000000" w:themeColor="text1"/>
                                <w:lang w:eastAsia="en-IN"/>
                              </w:rPr>
                              <m:t>p-q-1</m:t>
                            </m:r>
                          </m:sup>
                        </m:sSup>
                        <m:r>
                          <w:rPr>
                            <w:rFonts w:ascii="Cambria Math" w:eastAsiaTheme="minorEastAsia" w:hAnsi="Cambria Math" w:cs="Times New Roman"/>
                            <w:color w:val="000000" w:themeColor="text1"/>
                            <w:lang w:eastAsia="en-IN"/>
                          </w:rPr>
                          <m:t>-a</m:t>
                        </m:r>
                      </m:e>
                    </m:d>
                  </m:e>
                </m:d>
              </m:oMath>
            </m:oMathPara>
          </w:p>
          <w:p w14:paraId="0478EB62" w14:textId="77777777" w:rsidR="00D730E4" w:rsidRPr="009B22A4" w:rsidRDefault="00D730E4" w:rsidP="00B70A2A">
            <w:pPr>
              <w:pStyle w:val="ListParagraph"/>
              <w:autoSpaceDE w:val="0"/>
              <w:autoSpaceDN w:val="0"/>
              <w:adjustRightInd w:val="0"/>
              <w:spacing w:line="240" w:lineRule="auto"/>
              <w:ind w:left="0"/>
              <w:rPr>
                <w:rFonts w:ascii="Times New Roman" w:eastAsiaTheme="minorEastAsia" w:hAnsi="Times New Roman" w:cs="Times New Roman"/>
                <w:color w:val="000000" w:themeColor="text1"/>
                <w:lang w:eastAsia="en-IN"/>
              </w:rPr>
            </w:pPr>
            <m:oMathPara>
              <m:oMathParaPr>
                <m:jc m:val="left"/>
              </m:oMathParaPr>
              <m:oMath>
                <m:r>
                  <w:rPr>
                    <w:rFonts w:ascii="Cambria Math" w:eastAsiaTheme="minorEastAsia" w:hAnsi="Cambria Math" w:cs="Times New Roman"/>
                    <w:color w:val="000000" w:themeColor="text1"/>
                    <w:lang w:eastAsia="en-IN"/>
                  </w:rPr>
                  <w:lastRenderedPageBreak/>
                  <m:t>=</m:t>
                </m:r>
                <m:f>
                  <m:fPr>
                    <m:ctrlPr>
                      <w:rPr>
                        <w:rFonts w:ascii="Cambria Math" w:eastAsiaTheme="minorEastAsia" w:hAnsi="Cambria Math" w:cs="Times New Roman"/>
                        <w:i/>
                        <w:color w:val="000000" w:themeColor="text1"/>
                        <w:lang w:eastAsia="en-IN"/>
                      </w:rPr>
                    </m:ctrlPr>
                  </m:fPr>
                  <m:num>
                    <m:r>
                      <w:rPr>
                        <w:rFonts w:ascii="Cambria Math" w:eastAsiaTheme="minorEastAsia" w:hAnsi="Cambria Math" w:cs="Times New Roman"/>
                        <w:color w:val="000000" w:themeColor="text1"/>
                        <w:lang w:eastAsia="en-IN"/>
                      </w:rPr>
                      <m:t>1</m:t>
                    </m:r>
                  </m:num>
                  <m:den>
                    <m:r>
                      <w:rPr>
                        <w:rFonts w:ascii="Cambria Math" w:eastAsiaTheme="minorEastAsia" w:hAnsi="Cambria Math" w:cs="Times New Roman"/>
                        <w:color w:val="000000" w:themeColor="text1"/>
                        <w:lang w:eastAsia="en-IN"/>
                      </w:rPr>
                      <m:t>p-q-1</m:t>
                    </m:r>
                  </m:den>
                </m:f>
                <m:d>
                  <m:dPr>
                    <m:begChr m:val="["/>
                    <m:endChr m:val="]"/>
                    <m:ctrlPr>
                      <w:rPr>
                        <w:rFonts w:ascii="Cambria Math" w:eastAsiaTheme="minorEastAsia" w:hAnsi="Cambria Math" w:cs="Times New Roman"/>
                        <w:i/>
                        <w:color w:val="000000" w:themeColor="text1"/>
                        <w:lang w:eastAsia="en-IN"/>
                      </w:rPr>
                    </m:ctrlPr>
                  </m:dPr>
                  <m:e>
                    <m:r>
                      <w:rPr>
                        <w:rFonts w:ascii="Cambria Math" w:eastAsiaTheme="minorEastAsia" w:hAnsi="Cambria Math" w:cs="Times New Roman"/>
                        <w:color w:val="000000" w:themeColor="text1"/>
                        <w:lang w:eastAsia="en-IN"/>
                      </w:rPr>
                      <m:t>log</m:t>
                    </m:r>
                    <m:sSup>
                      <m:sSupPr>
                        <m:ctrlPr>
                          <w:rPr>
                            <w:rFonts w:ascii="Cambria Math" w:eastAsiaTheme="minorEastAsia" w:hAnsi="Cambria Math" w:cs="Times New Roman"/>
                            <w:i/>
                            <w:color w:val="000000" w:themeColor="text1"/>
                            <w:lang w:eastAsia="en-IN"/>
                          </w:rPr>
                        </m:ctrlPr>
                      </m:sSupPr>
                      <m:e>
                        <m:d>
                          <m:dPr>
                            <m:ctrlPr>
                              <w:rPr>
                                <w:rFonts w:ascii="Cambria Math" w:eastAsiaTheme="minorEastAsia" w:hAnsi="Cambria Math" w:cs="Times New Roman"/>
                                <w:i/>
                                <w:color w:val="000000" w:themeColor="text1"/>
                                <w:lang w:eastAsia="en-IN"/>
                              </w:rPr>
                            </m:ctrlPr>
                          </m:dPr>
                          <m:e>
                            <m:f>
                              <m:fPr>
                                <m:ctrlPr>
                                  <w:rPr>
                                    <w:rFonts w:ascii="Cambria Math" w:eastAsiaTheme="minorEastAsia" w:hAnsi="Cambria Math" w:cs="Times New Roman"/>
                                    <w:i/>
                                    <w:color w:val="000000" w:themeColor="text1"/>
                                    <w:lang w:eastAsia="en-IN"/>
                                  </w:rPr>
                                </m:ctrlPr>
                              </m:fPr>
                              <m:num>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x</m:t>
                                    </m:r>
                                  </m:e>
                                  <m:sub>
                                    <m:r>
                                      <w:rPr>
                                        <w:rFonts w:ascii="Cambria Math" w:eastAsiaTheme="minorEastAsia" w:hAnsi="Cambria Math" w:cs="Times New Roman"/>
                                        <w:color w:val="000000" w:themeColor="text1"/>
                                        <w:lang w:eastAsia="en-IN"/>
                                      </w:rPr>
                                      <m:t>0</m:t>
                                    </m:r>
                                  </m:sub>
                                </m:sSub>
                              </m:num>
                              <m:den>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y</m:t>
                                    </m:r>
                                  </m:e>
                                  <m:sub>
                                    <m:r>
                                      <w:rPr>
                                        <w:rFonts w:ascii="Cambria Math" w:eastAsiaTheme="minorEastAsia" w:hAnsi="Cambria Math" w:cs="Times New Roman"/>
                                        <w:color w:val="000000" w:themeColor="text1"/>
                                        <w:lang w:eastAsia="en-IN"/>
                                      </w:rPr>
                                      <m:t>0</m:t>
                                    </m:r>
                                  </m:sub>
                                </m:sSub>
                              </m:den>
                            </m:f>
                          </m:e>
                        </m:d>
                      </m:e>
                      <m:sup>
                        <m:r>
                          <w:rPr>
                            <w:rFonts w:ascii="Cambria Math" w:eastAsiaTheme="minorEastAsia" w:hAnsi="Cambria Math" w:cs="Times New Roman"/>
                            <w:color w:val="000000" w:themeColor="text1"/>
                            <w:lang w:eastAsia="en-IN"/>
                          </w:rPr>
                          <m:t>p-q-1</m:t>
                        </m:r>
                      </m:sup>
                    </m:sSup>
                    <m:r>
                      <w:rPr>
                        <w:rFonts w:ascii="Cambria Math" w:eastAsiaTheme="minorEastAsia" w:hAnsi="Cambria Math" w:cs="Times New Roman"/>
                        <w:color w:val="000000" w:themeColor="text1"/>
                        <w:lang w:eastAsia="en-IN"/>
                      </w:rPr>
                      <m:t>+log</m:t>
                    </m:r>
                    <m:d>
                      <m:dPr>
                        <m:begChr m:val="["/>
                        <m:endChr m:val="]"/>
                        <m:ctrlPr>
                          <w:rPr>
                            <w:rFonts w:ascii="Cambria Math" w:eastAsiaTheme="minorEastAsia" w:hAnsi="Cambria Math" w:cs="Times New Roman"/>
                            <w:i/>
                            <w:color w:val="000000" w:themeColor="text1"/>
                            <w:lang w:eastAsia="en-IN"/>
                          </w:rPr>
                        </m:ctrlPr>
                      </m:dPr>
                      <m:e>
                        <m:r>
                          <w:rPr>
                            <w:rFonts w:ascii="Cambria Math" w:eastAsiaTheme="minorEastAsia" w:hAnsi="Cambria Math" w:cs="Times New Roman"/>
                            <w:color w:val="000000" w:themeColor="text1"/>
                            <w:lang w:eastAsia="en-IN"/>
                          </w:rPr>
                          <m:t>b</m:t>
                        </m:r>
                        <m:sSup>
                          <m:sSupPr>
                            <m:ctrlPr>
                              <w:rPr>
                                <w:rFonts w:ascii="Cambria Math" w:eastAsiaTheme="minorEastAsia" w:hAnsi="Cambria Math" w:cs="Times New Roman"/>
                                <w:i/>
                                <w:color w:val="000000" w:themeColor="text1"/>
                                <w:lang w:eastAsia="en-IN"/>
                              </w:rPr>
                            </m:ctrlPr>
                          </m:sSupPr>
                          <m:e>
                            <m:d>
                              <m:dPr>
                                <m:ctrlPr>
                                  <w:rPr>
                                    <w:rFonts w:ascii="Cambria Math" w:eastAsiaTheme="minorEastAsia" w:hAnsi="Cambria Math" w:cs="Times New Roman"/>
                                    <w:i/>
                                    <w:color w:val="000000" w:themeColor="text1"/>
                                    <w:lang w:eastAsia="en-IN"/>
                                  </w:rPr>
                                </m:ctrlPr>
                              </m:dPr>
                              <m:e>
                                <m:f>
                                  <m:fPr>
                                    <m:ctrlPr>
                                      <w:rPr>
                                        <w:rFonts w:ascii="Cambria Math" w:eastAsiaTheme="minorEastAsia" w:hAnsi="Cambria Math" w:cs="Times New Roman"/>
                                        <w:i/>
                                        <w:color w:val="000000" w:themeColor="text1"/>
                                        <w:lang w:eastAsia="en-IN"/>
                                      </w:rPr>
                                    </m:ctrlPr>
                                  </m:fPr>
                                  <m:num>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y</m:t>
                                        </m:r>
                                      </m:e>
                                      <m:sub>
                                        <m:r>
                                          <w:rPr>
                                            <w:rFonts w:ascii="Cambria Math" w:eastAsiaTheme="minorEastAsia" w:hAnsi="Cambria Math" w:cs="Times New Roman"/>
                                            <w:color w:val="000000" w:themeColor="text1"/>
                                            <w:lang w:eastAsia="en-IN"/>
                                          </w:rPr>
                                          <m:t>0</m:t>
                                        </m:r>
                                      </m:sub>
                                    </m:sSub>
                                  </m:num>
                                  <m:den>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x</m:t>
                                        </m:r>
                                      </m:e>
                                      <m:sub>
                                        <m:r>
                                          <w:rPr>
                                            <w:rFonts w:ascii="Cambria Math" w:eastAsiaTheme="minorEastAsia" w:hAnsi="Cambria Math" w:cs="Times New Roman"/>
                                            <w:color w:val="000000" w:themeColor="text1"/>
                                            <w:lang w:eastAsia="en-IN"/>
                                          </w:rPr>
                                          <m:t>0</m:t>
                                        </m:r>
                                      </m:sub>
                                    </m:sSub>
                                  </m:den>
                                </m:f>
                              </m:e>
                            </m:d>
                          </m:e>
                          <m:sup>
                            <m:r>
                              <w:rPr>
                                <w:rFonts w:ascii="Cambria Math" w:eastAsiaTheme="minorEastAsia" w:hAnsi="Cambria Math" w:cs="Times New Roman"/>
                                <w:color w:val="000000" w:themeColor="text1"/>
                                <w:lang w:eastAsia="en-IN"/>
                              </w:rPr>
                              <m:t>p-q-1</m:t>
                            </m:r>
                          </m:sup>
                        </m:sSup>
                        <m:r>
                          <w:rPr>
                            <w:rFonts w:ascii="Cambria Math" w:eastAsiaTheme="minorEastAsia" w:hAnsi="Cambria Math" w:cs="Times New Roman"/>
                            <w:color w:val="000000" w:themeColor="text1"/>
                            <w:lang w:eastAsia="en-IN"/>
                          </w:rPr>
                          <m:t>-a</m:t>
                        </m:r>
                      </m:e>
                    </m:d>
                  </m:e>
                </m:d>
              </m:oMath>
            </m:oMathPara>
          </w:p>
          <w:p w14:paraId="2DEAC287" w14:textId="77777777" w:rsidR="00D730E4" w:rsidRPr="009B22A4" w:rsidRDefault="00D730E4" w:rsidP="00B70A2A">
            <w:pPr>
              <w:pStyle w:val="ListParagraph"/>
              <w:autoSpaceDE w:val="0"/>
              <w:autoSpaceDN w:val="0"/>
              <w:adjustRightInd w:val="0"/>
              <w:spacing w:line="240" w:lineRule="auto"/>
              <w:ind w:left="0"/>
              <w:rPr>
                <w:rFonts w:ascii="Times New Roman" w:eastAsiaTheme="minorEastAsia" w:hAnsi="Times New Roman" w:cs="Times New Roman"/>
                <w:color w:val="000000" w:themeColor="text1"/>
                <w:lang w:eastAsia="en-IN"/>
              </w:rPr>
            </w:pPr>
            <m:oMathPara>
              <m:oMathParaPr>
                <m:jc m:val="left"/>
              </m:oMathParaPr>
              <m:oMath>
                <m:r>
                  <w:rPr>
                    <w:rFonts w:ascii="Cambria Math" w:eastAsiaTheme="minorEastAsia" w:hAnsi="Cambria Math" w:cs="Times New Roman"/>
                    <w:color w:val="000000" w:themeColor="text1"/>
                    <w:lang w:eastAsia="en-IN"/>
                  </w:rPr>
                  <m:t>=</m:t>
                </m:r>
                <m:f>
                  <m:fPr>
                    <m:ctrlPr>
                      <w:rPr>
                        <w:rFonts w:ascii="Cambria Math" w:eastAsiaTheme="minorEastAsia" w:hAnsi="Cambria Math" w:cs="Times New Roman"/>
                        <w:i/>
                        <w:color w:val="000000" w:themeColor="text1"/>
                        <w:lang w:eastAsia="en-IN"/>
                      </w:rPr>
                    </m:ctrlPr>
                  </m:fPr>
                  <m:num>
                    <m:r>
                      <w:rPr>
                        <w:rFonts w:ascii="Cambria Math" w:eastAsiaTheme="minorEastAsia" w:hAnsi="Cambria Math" w:cs="Times New Roman"/>
                        <w:color w:val="000000" w:themeColor="text1"/>
                        <w:lang w:eastAsia="en-IN"/>
                      </w:rPr>
                      <m:t>1</m:t>
                    </m:r>
                  </m:num>
                  <m:den>
                    <m:r>
                      <w:rPr>
                        <w:rFonts w:ascii="Cambria Math" w:eastAsiaTheme="minorEastAsia" w:hAnsi="Cambria Math" w:cs="Times New Roman"/>
                        <w:color w:val="000000" w:themeColor="text1"/>
                        <w:lang w:eastAsia="en-IN"/>
                      </w:rPr>
                      <m:t>p-q-1</m:t>
                    </m:r>
                  </m:den>
                </m:f>
                <m:d>
                  <m:dPr>
                    <m:begChr m:val="["/>
                    <m:endChr m:val="]"/>
                    <m:ctrlPr>
                      <w:rPr>
                        <w:rFonts w:ascii="Cambria Math" w:eastAsiaTheme="minorEastAsia" w:hAnsi="Cambria Math" w:cs="Times New Roman"/>
                        <w:i/>
                        <w:color w:val="000000" w:themeColor="text1"/>
                        <w:lang w:eastAsia="en-IN"/>
                      </w:rPr>
                    </m:ctrlPr>
                  </m:dPr>
                  <m:e>
                    <m:r>
                      <w:rPr>
                        <w:rFonts w:ascii="Cambria Math" w:eastAsiaTheme="minorEastAsia" w:hAnsi="Cambria Math" w:cs="Times New Roman"/>
                        <w:color w:val="000000" w:themeColor="text1"/>
                        <w:lang w:eastAsia="en-IN"/>
                      </w:rPr>
                      <m:t>log</m:t>
                    </m:r>
                    <m:d>
                      <m:dPr>
                        <m:begChr m:val="["/>
                        <m:endChr m:val="]"/>
                        <m:ctrlPr>
                          <w:rPr>
                            <w:rFonts w:ascii="Cambria Math" w:eastAsiaTheme="minorEastAsia" w:hAnsi="Cambria Math" w:cs="Times New Roman"/>
                            <w:i/>
                            <w:color w:val="000000" w:themeColor="text1"/>
                            <w:lang w:eastAsia="en-IN"/>
                          </w:rPr>
                        </m:ctrlPr>
                      </m:dPr>
                      <m:e>
                        <m:r>
                          <w:rPr>
                            <w:rFonts w:ascii="Cambria Math" w:eastAsiaTheme="minorEastAsia" w:hAnsi="Cambria Math" w:cs="Times New Roman"/>
                            <w:color w:val="000000" w:themeColor="text1"/>
                            <w:lang w:eastAsia="en-IN"/>
                          </w:rPr>
                          <m:t>b</m:t>
                        </m:r>
                        <m:sSup>
                          <m:sSupPr>
                            <m:ctrlPr>
                              <w:rPr>
                                <w:rFonts w:ascii="Cambria Math" w:eastAsiaTheme="minorEastAsia" w:hAnsi="Cambria Math" w:cs="Times New Roman"/>
                                <w:i/>
                                <w:color w:val="000000" w:themeColor="text1"/>
                                <w:lang w:eastAsia="en-IN"/>
                              </w:rPr>
                            </m:ctrlPr>
                          </m:sSupPr>
                          <m:e>
                            <m:d>
                              <m:dPr>
                                <m:ctrlPr>
                                  <w:rPr>
                                    <w:rFonts w:ascii="Cambria Math" w:eastAsiaTheme="minorEastAsia" w:hAnsi="Cambria Math" w:cs="Times New Roman"/>
                                    <w:i/>
                                    <w:color w:val="000000" w:themeColor="text1"/>
                                    <w:lang w:eastAsia="en-IN"/>
                                  </w:rPr>
                                </m:ctrlPr>
                              </m:dPr>
                              <m:e>
                                <m:f>
                                  <m:fPr>
                                    <m:ctrlPr>
                                      <w:rPr>
                                        <w:rFonts w:ascii="Cambria Math" w:eastAsiaTheme="minorEastAsia" w:hAnsi="Cambria Math" w:cs="Times New Roman"/>
                                        <w:i/>
                                        <w:color w:val="000000" w:themeColor="text1"/>
                                        <w:lang w:eastAsia="en-IN"/>
                                      </w:rPr>
                                    </m:ctrlPr>
                                  </m:fPr>
                                  <m:num>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y</m:t>
                                        </m:r>
                                      </m:e>
                                      <m:sub>
                                        <m:r>
                                          <w:rPr>
                                            <w:rFonts w:ascii="Cambria Math" w:eastAsiaTheme="minorEastAsia" w:hAnsi="Cambria Math" w:cs="Times New Roman"/>
                                            <w:color w:val="000000" w:themeColor="text1"/>
                                            <w:lang w:eastAsia="en-IN"/>
                                          </w:rPr>
                                          <m:t>0</m:t>
                                        </m:r>
                                      </m:sub>
                                    </m:sSub>
                                  </m:num>
                                  <m:den>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x</m:t>
                                        </m:r>
                                      </m:e>
                                      <m:sub>
                                        <m:r>
                                          <w:rPr>
                                            <w:rFonts w:ascii="Cambria Math" w:eastAsiaTheme="minorEastAsia" w:hAnsi="Cambria Math" w:cs="Times New Roman"/>
                                            <w:color w:val="000000" w:themeColor="text1"/>
                                            <w:lang w:eastAsia="en-IN"/>
                                          </w:rPr>
                                          <m:t>0</m:t>
                                        </m:r>
                                      </m:sub>
                                    </m:sSub>
                                  </m:den>
                                </m:f>
                              </m:e>
                            </m:d>
                          </m:e>
                          <m:sup>
                            <m:r>
                              <w:rPr>
                                <w:rFonts w:ascii="Cambria Math" w:eastAsiaTheme="minorEastAsia" w:hAnsi="Cambria Math" w:cs="Times New Roman"/>
                                <w:color w:val="000000" w:themeColor="text1"/>
                                <w:lang w:eastAsia="en-IN"/>
                              </w:rPr>
                              <m:t>p-q-1</m:t>
                            </m:r>
                          </m:sup>
                        </m:sSup>
                        <m:r>
                          <w:rPr>
                            <w:rFonts w:ascii="Cambria Math" w:eastAsiaTheme="minorEastAsia" w:hAnsi="Cambria Math" w:cs="Times New Roman"/>
                            <w:color w:val="000000" w:themeColor="text1"/>
                            <w:lang w:eastAsia="en-IN"/>
                          </w:rPr>
                          <m:t>-a</m:t>
                        </m:r>
                      </m:e>
                    </m:d>
                    <m:r>
                      <w:rPr>
                        <w:rFonts w:ascii="Cambria Math" w:eastAsiaTheme="minorEastAsia" w:hAnsi="Cambria Math" w:cs="Times New Roman"/>
                        <w:color w:val="000000" w:themeColor="text1"/>
                        <w:lang w:eastAsia="en-IN"/>
                      </w:rPr>
                      <m:t>×</m:t>
                    </m:r>
                    <m:d>
                      <m:dPr>
                        <m:begChr m:val="["/>
                        <m:endChr m:val="]"/>
                        <m:ctrlPr>
                          <w:rPr>
                            <w:rFonts w:ascii="Cambria Math" w:eastAsiaTheme="minorEastAsia" w:hAnsi="Cambria Math" w:cs="Times New Roman"/>
                            <w:i/>
                            <w:color w:val="000000" w:themeColor="text1"/>
                            <w:lang w:eastAsia="en-IN"/>
                          </w:rPr>
                        </m:ctrlPr>
                      </m:dPr>
                      <m:e>
                        <m:sSup>
                          <m:sSupPr>
                            <m:ctrlPr>
                              <w:rPr>
                                <w:rFonts w:ascii="Cambria Math" w:eastAsiaTheme="minorEastAsia" w:hAnsi="Cambria Math" w:cs="Times New Roman"/>
                                <w:i/>
                                <w:color w:val="000000" w:themeColor="text1"/>
                                <w:lang w:eastAsia="en-IN"/>
                              </w:rPr>
                            </m:ctrlPr>
                          </m:sSupPr>
                          <m:e>
                            <m:d>
                              <m:dPr>
                                <m:ctrlPr>
                                  <w:rPr>
                                    <w:rFonts w:ascii="Cambria Math" w:eastAsiaTheme="minorEastAsia" w:hAnsi="Cambria Math" w:cs="Times New Roman"/>
                                    <w:i/>
                                    <w:color w:val="000000" w:themeColor="text1"/>
                                    <w:lang w:eastAsia="en-IN"/>
                                  </w:rPr>
                                </m:ctrlPr>
                              </m:dPr>
                              <m:e>
                                <m:f>
                                  <m:fPr>
                                    <m:ctrlPr>
                                      <w:rPr>
                                        <w:rFonts w:ascii="Cambria Math" w:eastAsiaTheme="minorEastAsia" w:hAnsi="Cambria Math" w:cs="Times New Roman"/>
                                        <w:i/>
                                        <w:color w:val="000000" w:themeColor="text1"/>
                                        <w:lang w:eastAsia="en-IN"/>
                                      </w:rPr>
                                    </m:ctrlPr>
                                  </m:fPr>
                                  <m:num>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x</m:t>
                                        </m:r>
                                      </m:e>
                                      <m:sub>
                                        <m:r>
                                          <w:rPr>
                                            <w:rFonts w:ascii="Cambria Math" w:eastAsiaTheme="minorEastAsia" w:hAnsi="Cambria Math" w:cs="Times New Roman"/>
                                            <w:color w:val="000000" w:themeColor="text1"/>
                                            <w:lang w:eastAsia="en-IN"/>
                                          </w:rPr>
                                          <m:t>0</m:t>
                                        </m:r>
                                      </m:sub>
                                    </m:sSub>
                                  </m:num>
                                  <m:den>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y</m:t>
                                        </m:r>
                                      </m:e>
                                      <m:sub>
                                        <m:r>
                                          <w:rPr>
                                            <w:rFonts w:ascii="Cambria Math" w:eastAsiaTheme="minorEastAsia" w:hAnsi="Cambria Math" w:cs="Times New Roman"/>
                                            <w:color w:val="000000" w:themeColor="text1"/>
                                            <w:lang w:eastAsia="en-IN"/>
                                          </w:rPr>
                                          <m:t>0</m:t>
                                        </m:r>
                                      </m:sub>
                                    </m:sSub>
                                  </m:den>
                                </m:f>
                              </m:e>
                            </m:d>
                          </m:e>
                          <m:sup>
                            <m:r>
                              <w:rPr>
                                <w:rFonts w:ascii="Cambria Math" w:eastAsiaTheme="minorEastAsia" w:hAnsi="Cambria Math" w:cs="Times New Roman"/>
                                <w:color w:val="000000" w:themeColor="text1"/>
                                <w:lang w:eastAsia="en-IN"/>
                              </w:rPr>
                              <m:t>p-q-1</m:t>
                            </m:r>
                          </m:sup>
                        </m:sSup>
                      </m:e>
                    </m:d>
                  </m:e>
                </m:d>
              </m:oMath>
            </m:oMathPara>
          </w:p>
          <w:p w14:paraId="22358A2A" w14:textId="77777777" w:rsidR="00D730E4" w:rsidRPr="009B22A4" w:rsidRDefault="00D730E4" w:rsidP="00B70A2A">
            <w:pPr>
              <w:pStyle w:val="ListParagraph"/>
              <w:autoSpaceDE w:val="0"/>
              <w:autoSpaceDN w:val="0"/>
              <w:adjustRightInd w:val="0"/>
              <w:spacing w:line="240" w:lineRule="auto"/>
              <w:ind w:left="0"/>
              <w:rPr>
                <w:rFonts w:ascii="Times New Roman" w:eastAsiaTheme="minorEastAsia" w:hAnsi="Times New Roman" w:cs="Times New Roman"/>
                <w:color w:val="000000" w:themeColor="text1"/>
                <w:lang w:eastAsia="en-IN"/>
              </w:rPr>
            </w:pPr>
            <m:oMathPara>
              <m:oMathParaPr>
                <m:jc m:val="left"/>
              </m:oMathParaPr>
              <m:oMath>
                <m:r>
                  <w:rPr>
                    <w:rFonts w:ascii="Cambria Math" w:eastAsiaTheme="minorEastAsia" w:hAnsi="Cambria Math" w:cs="Times New Roman"/>
                    <w:color w:val="000000" w:themeColor="text1"/>
                    <w:lang w:eastAsia="en-IN"/>
                  </w:rPr>
                  <m:t>=</m:t>
                </m:r>
                <m:f>
                  <m:fPr>
                    <m:ctrlPr>
                      <w:rPr>
                        <w:rFonts w:ascii="Cambria Math" w:eastAsiaTheme="minorEastAsia" w:hAnsi="Cambria Math" w:cs="Times New Roman"/>
                        <w:i/>
                        <w:color w:val="000000" w:themeColor="text1"/>
                        <w:lang w:eastAsia="en-IN"/>
                      </w:rPr>
                    </m:ctrlPr>
                  </m:fPr>
                  <m:num>
                    <m:r>
                      <w:rPr>
                        <w:rFonts w:ascii="Cambria Math" w:eastAsiaTheme="minorEastAsia" w:hAnsi="Cambria Math" w:cs="Times New Roman"/>
                        <w:color w:val="000000" w:themeColor="text1"/>
                        <w:lang w:eastAsia="en-IN"/>
                      </w:rPr>
                      <m:t>1</m:t>
                    </m:r>
                  </m:num>
                  <m:den>
                    <m:r>
                      <w:rPr>
                        <w:rFonts w:ascii="Cambria Math" w:eastAsiaTheme="minorEastAsia" w:hAnsi="Cambria Math" w:cs="Times New Roman"/>
                        <w:color w:val="000000" w:themeColor="text1"/>
                        <w:lang w:eastAsia="en-IN"/>
                      </w:rPr>
                      <m:t>p-q-1</m:t>
                    </m:r>
                  </m:den>
                </m:f>
                <m:d>
                  <m:dPr>
                    <m:begChr m:val="["/>
                    <m:endChr m:val="]"/>
                    <m:ctrlPr>
                      <w:rPr>
                        <w:rFonts w:ascii="Cambria Math" w:eastAsiaTheme="minorEastAsia" w:hAnsi="Cambria Math" w:cs="Times New Roman"/>
                        <w:i/>
                        <w:color w:val="000000" w:themeColor="text1"/>
                        <w:lang w:eastAsia="en-IN"/>
                      </w:rPr>
                    </m:ctrlPr>
                  </m:dPr>
                  <m:e>
                    <m:r>
                      <w:rPr>
                        <w:rFonts w:ascii="Cambria Math" w:eastAsiaTheme="minorEastAsia" w:hAnsi="Cambria Math" w:cs="Times New Roman"/>
                        <w:color w:val="000000" w:themeColor="text1"/>
                        <w:lang w:eastAsia="en-IN"/>
                      </w:rPr>
                      <m:t>log</m:t>
                    </m:r>
                    <m:d>
                      <m:dPr>
                        <m:begChr m:val="["/>
                        <m:endChr m:val="]"/>
                        <m:ctrlPr>
                          <w:rPr>
                            <w:rFonts w:ascii="Cambria Math" w:eastAsiaTheme="minorEastAsia" w:hAnsi="Cambria Math" w:cs="Times New Roman"/>
                            <w:i/>
                            <w:color w:val="000000" w:themeColor="text1"/>
                            <w:lang w:eastAsia="en-IN"/>
                          </w:rPr>
                        </m:ctrlPr>
                      </m:dPr>
                      <m:e>
                        <m:r>
                          <w:rPr>
                            <w:rFonts w:ascii="Cambria Math" w:eastAsiaTheme="minorEastAsia" w:hAnsi="Cambria Math" w:cs="Times New Roman"/>
                            <w:color w:val="000000" w:themeColor="text1"/>
                            <w:lang w:eastAsia="en-IN"/>
                          </w:rPr>
                          <m:t>b-a</m:t>
                        </m:r>
                        <m:sSup>
                          <m:sSupPr>
                            <m:ctrlPr>
                              <w:rPr>
                                <w:rFonts w:ascii="Cambria Math" w:eastAsiaTheme="minorEastAsia" w:hAnsi="Cambria Math" w:cs="Times New Roman"/>
                                <w:i/>
                                <w:color w:val="000000" w:themeColor="text1"/>
                                <w:lang w:eastAsia="en-IN"/>
                              </w:rPr>
                            </m:ctrlPr>
                          </m:sSupPr>
                          <m:e>
                            <m:d>
                              <m:dPr>
                                <m:ctrlPr>
                                  <w:rPr>
                                    <w:rFonts w:ascii="Cambria Math" w:eastAsiaTheme="minorEastAsia" w:hAnsi="Cambria Math" w:cs="Times New Roman"/>
                                    <w:i/>
                                    <w:color w:val="000000" w:themeColor="text1"/>
                                    <w:lang w:eastAsia="en-IN"/>
                                  </w:rPr>
                                </m:ctrlPr>
                              </m:dPr>
                              <m:e>
                                <m:f>
                                  <m:fPr>
                                    <m:ctrlPr>
                                      <w:rPr>
                                        <w:rFonts w:ascii="Cambria Math" w:eastAsiaTheme="minorEastAsia" w:hAnsi="Cambria Math" w:cs="Times New Roman"/>
                                        <w:i/>
                                        <w:color w:val="000000" w:themeColor="text1"/>
                                        <w:lang w:eastAsia="en-IN"/>
                                      </w:rPr>
                                    </m:ctrlPr>
                                  </m:fPr>
                                  <m:num>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x</m:t>
                                        </m:r>
                                      </m:e>
                                      <m:sub>
                                        <m:r>
                                          <w:rPr>
                                            <w:rFonts w:ascii="Cambria Math" w:eastAsiaTheme="minorEastAsia" w:hAnsi="Cambria Math" w:cs="Times New Roman"/>
                                            <w:color w:val="000000" w:themeColor="text1"/>
                                            <w:lang w:eastAsia="en-IN"/>
                                          </w:rPr>
                                          <m:t>0</m:t>
                                        </m:r>
                                      </m:sub>
                                    </m:sSub>
                                  </m:num>
                                  <m:den>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y</m:t>
                                        </m:r>
                                      </m:e>
                                      <m:sub>
                                        <m:r>
                                          <w:rPr>
                                            <w:rFonts w:ascii="Cambria Math" w:eastAsiaTheme="minorEastAsia" w:hAnsi="Cambria Math" w:cs="Times New Roman"/>
                                            <w:color w:val="000000" w:themeColor="text1"/>
                                            <w:lang w:eastAsia="en-IN"/>
                                          </w:rPr>
                                          <m:t>0</m:t>
                                        </m:r>
                                      </m:sub>
                                    </m:sSub>
                                  </m:den>
                                </m:f>
                              </m:e>
                            </m:d>
                          </m:e>
                          <m:sup>
                            <m:r>
                              <w:rPr>
                                <w:rFonts w:ascii="Cambria Math" w:eastAsiaTheme="minorEastAsia" w:hAnsi="Cambria Math" w:cs="Times New Roman"/>
                                <w:color w:val="000000" w:themeColor="text1"/>
                                <w:lang w:eastAsia="en-IN"/>
                              </w:rPr>
                              <m:t>p-q-1</m:t>
                            </m:r>
                          </m:sup>
                        </m:sSup>
                      </m:e>
                    </m:d>
                  </m:e>
                </m:d>
              </m:oMath>
            </m:oMathPara>
          </w:p>
          <w:p w14:paraId="7B022DEB" w14:textId="77777777" w:rsidR="00D730E4" w:rsidRPr="009B22A4" w:rsidRDefault="00D730E4" w:rsidP="00B70A2A">
            <w:pPr>
              <w:pStyle w:val="ListParagraph"/>
              <w:autoSpaceDE w:val="0"/>
              <w:autoSpaceDN w:val="0"/>
              <w:adjustRightInd w:val="0"/>
              <w:spacing w:line="240" w:lineRule="auto"/>
              <w:ind w:left="0"/>
              <w:rPr>
                <w:rFonts w:ascii="Times New Roman" w:eastAsiaTheme="minorEastAsia" w:hAnsi="Times New Roman" w:cs="Times New Roman"/>
                <w:color w:val="000000" w:themeColor="text1"/>
                <w:lang w:eastAsia="en-IN"/>
              </w:rPr>
            </w:pPr>
            <m:oMathPara>
              <m:oMathParaPr>
                <m:jc m:val="left"/>
              </m:oMathParaPr>
              <m:oMath>
                <m:r>
                  <w:rPr>
                    <w:rFonts w:ascii="Cambria Math" w:eastAsiaTheme="minorEastAsia" w:hAnsi="Cambria Math" w:cs="Times New Roman"/>
                    <w:color w:val="000000" w:themeColor="text1"/>
                    <w:lang w:eastAsia="en-IN"/>
                  </w:rPr>
                  <m:t>=</m:t>
                </m:r>
                <m:f>
                  <m:fPr>
                    <m:ctrlPr>
                      <w:rPr>
                        <w:rFonts w:ascii="Cambria Math" w:eastAsiaTheme="minorEastAsia" w:hAnsi="Cambria Math" w:cs="Times New Roman"/>
                        <w:i/>
                        <w:color w:val="000000" w:themeColor="text1"/>
                        <w:lang w:eastAsia="en-IN"/>
                      </w:rPr>
                    </m:ctrlPr>
                  </m:fPr>
                  <m:num>
                    <m:r>
                      <w:rPr>
                        <w:rFonts w:ascii="Cambria Math" w:eastAsiaTheme="minorEastAsia" w:hAnsi="Cambria Math" w:cs="Times New Roman"/>
                        <w:color w:val="000000" w:themeColor="text1"/>
                        <w:lang w:eastAsia="en-IN"/>
                      </w:rPr>
                      <m:t>1</m:t>
                    </m:r>
                  </m:num>
                  <m:den>
                    <m:r>
                      <w:rPr>
                        <w:rFonts w:ascii="Cambria Math" w:eastAsiaTheme="minorEastAsia" w:hAnsi="Cambria Math" w:cs="Times New Roman"/>
                        <w:color w:val="000000" w:themeColor="text1"/>
                        <w:lang w:eastAsia="en-IN"/>
                      </w:rPr>
                      <m:t>p-q-1</m:t>
                    </m:r>
                  </m:den>
                </m:f>
                <m:r>
                  <w:rPr>
                    <w:rFonts w:ascii="Cambria Math" w:eastAsiaTheme="minorEastAsia" w:hAnsi="Cambria Math" w:cs="Times New Roman"/>
                    <w:color w:val="000000" w:themeColor="text1"/>
                    <w:lang w:eastAsia="en-IN"/>
                  </w:rPr>
                  <m:t>log</m:t>
                </m:r>
                <m:sSup>
                  <m:sSupPr>
                    <m:ctrlPr>
                      <w:rPr>
                        <w:rFonts w:ascii="Cambria Math" w:eastAsiaTheme="minorEastAsia" w:hAnsi="Cambria Math" w:cs="Times New Roman"/>
                        <w:i/>
                        <w:color w:val="000000" w:themeColor="text1"/>
                        <w:lang w:eastAsia="en-IN"/>
                      </w:rPr>
                    </m:ctrlPr>
                  </m:sSupPr>
                  <m:e>
                    <m:d>
                      <m:dPr>
                        <m:begChr m:val="["/>
                        <m:endChr m:val="]"/>
                        <m:ctrlPr>
                          <w:rPr>
                            <w:rFonts w:ascii="Cambria Math" w:eastAsiaTheme="minorEastAsia" w:hAnsi="Cambria Math" w:cs="Times New Roman"/>
                            <w:i/>
                            <w:color w:val="000000" w:themeColor="text1"/>
                            <w:lang w:eastAsia="en-IN"/>
                          </w:rPr>
                        </m:ctrlPr>
                      </m:dPr>
                      <m:e>
                        <m:r>
                          <w:rPr>
                            <w:rFonts w:ascii="Cambria Math" w:eastAsiaTheme="minorEastAsia" w:hAnsi="Cambria Math" w:cs="Times New Roman"/>
                            <w:color w:val="000000" w:themeColor="text1"/>
                            <w:lang w:eastAsia="en-IN"/>
                          </w:rPr>
                          <m:t>b-a</m:t>
                        </m:r>
                        <m:sSup>
                          <m:sSupPr>
                            <m:ctrlPr>
                              <w:rPr>
                                <w:rFonts w:ascii="Cambria Math" w:eastAsiaTheme="minorEastAsia" w:hAnsi="Cambria Math" w:cs="Times New Roman"/>
                                <w:i/>
                                <w:color w:val="000000" w:themeColor="text1"/>
                                <w:lang w:eastAsia="en-IN"/>
                              </w:rPr>
                            </m:ctrlPr>
                          </m:sSupPr>
                          <m:e>
                            <m:d>
                              <m:dPr>
                                <m:ctrlPr>
                                  <w:rPr>
                                    <w:rFonts w:ascii="Cambria Math" w:eastAsiaTheme="minorEastAsia" w:hAnsi="Cambria Math" w:cs="Times New Roman"/>
                                    <w:i/>
                                    <w:color w:val="000000" w:themeColor="text1"/>
                                    <w:lang w:eastAsia="en-IN"/>
                                  </w:rPr>
                                </m:ctrlPr>
                              </m:dPr>
                              <m:e>
                                <m:f>
                                  <m:fPr>
                                    <m:ctrlPr>
                                      <w:rPr>
                                        <w:rFonts w:ascii="Cambria Math" w:eastAsiaTheme="minorEastAsia" w:hAnsi="Cambria Math" w:cs="Times New Roman"/>
                                        <w:i/>
                                        <w:color w:val="000000" w:themeColor="text1"/>
                                        <w:lang w:eastAsia="en-IN"/>
                                      </w:rPr>
                                    </m:ctrlPr>
                                  </m:fPr>
                                  <m:num>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x</m:t>
                                        </m:r>
                                      </m:e>
                                      <m:sub>
                                        <m:r>
                                          <w:rPr>
                                            <w:rFonts w:ascii="Cambria Math" w:eastAsiaTheme="minorEastAsia" w:hAnsi="Cambria Math" w:cs="Times New Roman"/>
                                            <w:color w:val="000000" w:themeColor="text1"/>
                                            <w:lang w:eastAsia="en-IN"/>
                                          </w:rPr>
                                          <m:t>0</m:t>
                                        </m:r>
                                      </m:sub>
                                    </m:sSub>
                                  </m:num>
                                  <m:den>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y</m:t>
                                        </m:r>
                                      </m:e>
                                      <m:sub>
                                        <m:r>
                                          <w:rPr>
                                            <w:rFonts w:ascii="Cambria Math" w:eastAsiaTheme="minorEastAsia" w:hAnsi="Cambria Math" w:cs="Times New Roman"/>
                                            <w:color w:val="000000" w:themeColor="text1"/>
                                            <w:lang w:eastAsia="en-IN"/>
                                          </w:rPr>
                                          <m:t>0</m:t>
                                        </m:r>
                                      </m:sub>
                                    </m:sSub>
                                  </m:den>
                                </m:f>
                              </m:e>
                            </m:d>
                          </m:e>
                          <m:sup>
                            <m:r>
                              <w:rPr>
                                <w:rFonts w:ascii="Cambria Math" w:eastAsiaTheme="minorEastAsia" w:hAnsi="Cambria Math" w:cs="Times New Roman"/>
                                <w:color w:val="000000" w:themeColor="text1"/>
                                <w:lang w:eastAsia="en-IN"/>
                              </w:rPr>
                              <m:t>p-q-1</m:t>
                            </m:r>
                          </m:sup>
                        </m:sSup>
                      </m:e>
                    </m:d>
                  </m:e>
                  <m:sup/>
                </m:sSup>
              </m:oMath>
            </m:oMathPara>
          </w:p>
          <w:p w14:paraId="1DA88736" w14:textId="77777777" w:rsidR="00D730E4" w:rsidRPr="009B22A4" w:rsidRDefault="00D730E4" w:rsidP="00B70A2A">
            <w:pPr>
              <w:pStyle w:val="ListParagraph"/>
              <w:autoSpaceDE w:val="0"/>
              <w:autoSpaceDN w:val="0"/>
              <w:adjustRightInd w:val="0"/>
              <w:spacing w:line="240" w:lineRule="auto"/>
              <w:ind w:left="0"/>
              <w:rPr>
                <w:rFonts w:ascii="Times New Roman" w:eastAsiaTheme="minorEastAsia" w:hAnsi="Times New Roman" w:cs="Times New Roman"/>
                <w:color w:val="000000" w:themeColor="text1"/>
                <w:lang w:eastAsia="en-IN"/>
              </w:rPr>
            </w:pPr>
            <m:oMathPara>
              <m:oMathParaPr>
                <m:jc m:val="left"/>
              </m:oMathParaPr>
              <m:oMath>
                <m:r>
                  <w:rPr>
                    <w:rFonts w:ascii="Cambria Math" w:eastAsiaTheme="minorEastAsia" w:hAnsi="Cambria Math" w:cs="Times New Roman"/>
                    <w:color w:val="000000" w:themeColor="text1"/>
                    <w:lang w:eastAsia="en-IN"/>
                  </w:rPr>
                  <m:t>∴                c=</m:t>
                </m:r>
                <m:f>
                  <m:fPr>
                    <m:ctrlPr>
                      <w:rPr>
                        <w:rFonts w:ascii="Cambria Math" w:eastAsiaTheme="minorEastAsia" w:hAnsi="Cambria Math" w:cs="Times New Roman"/>
                        <w:i/>
                        <w:color w:val="000000" w:themeColor="text1"/>
                        <w:lang w:eastAsia="en-IN"/>
                      </w:rPr>
                    </m:ctrlPr>
                  </m:fPr>
                  <m:num>
                    <m:r>
                      <w:rPr>
                        <w:rFonts w:ascii="Cambria Math" w:eastAsiaTheme="minorEastAsia" w:hAnsi="Cambria Math" w:cs="Times New Roman"/>
                        <w:color w:val="000000" w:themeColor="text1"/>
                        <w:lang w:eastAsia="en-IN"/>
                      </w:rPr>
                      <m:t>1</m:t>
                    </m:r>
                  </m:num>
                  <m:den>
                    <m:r>
                      <w:rPr>
                        <w:rFonts w:ascii="Cambria Math" w:eastAsiaTheme="minorEastAsia" w:hAnsi="Cambria Math" w:cs="Times New Roman"/>
                        <w:color w:val="000000" w:themeColor="text1"/>
                        <w:lang w:eastAsia="en-IN"/>
                      </w:rPr>
                      <m:t>p-q-1</m:t>
                    </m:r>
                  </m:den>
                </m:f>
                <m:r>
                  <w:rPr>
                    <w:rFonts w:ascii="Cambria Math" w:eastAsiaTheme="minorEastAsia" w:hAnsi="Cambria Math" w:cs="Times New Roman"/>
                    <w:color w:val="000000" w:themeColor="text1"/>
                    <w:lang w:eastAsia="en-IN"/>
                  </w:rPr>
                  <m:t>log</m:t>
                </m:r>
                <m:sSup>
                  <m:sSupPr>
                    <m:ctrlPr>
                      <w:rPr>
                        <w:rFonts w:ascii="Cambria Math" w:eastAsiaTheme="minorEastAsia" w:hAnsi="Cambria Math" w:cs="Times New Roman"/>
                        <w:i/>
                        <w:color w:val="000000" w:themeColor="text1"/>
                        <w:lang w:eastAsia="en-IN"/>
                      </w:rPr>
                    </m:ctrlPr>
                  </m:sSupPr>
                  <m:e>
                    <m:d>
                      <m:dPr>
                        <m:begChr m:val="["/>
                        <m:endChr m:val="]"/>
                        <m:ctrlPr>
                          <w:rPr>
                            <w:rFonts w:ascii="Cambria Math" w:eastAsiaTheme="minorEastAsia" w:hAnsi="Cambria Math" w:cs="Times New Roman"/>
                            <w:i/>
                            <w:color w:val="000000" w:themeColor="text1"/>
                            <w:lang w:eastAsia="en-IN"/>
                          </w:rPr>
                        </m:ctrlPr>
                      </m:dPr>
                      <m:e>
                        <m:r>
                          <w:rPr>
                            <w:rFonts w:ascii="Cambria Math" w:eastAsiaTheme="minorEastAsia" w:hAnsi="Cambria Math" w:cs="Times New Roman"/>
                            <w:color w:val="000000" w:themeColor="text1"/>
                            <w:lang w:eastAsia="en-IN"/>
                          </w:rPr>
                          <m:t>b-a</m:t>
                        </m:r>
                        <m:sSup>
                          <m:sSupPr>
                            <m:ctrlPr>
                              <w:rPr>
                                <w:rFonts w:ascii="Cambria Math" w:eastAsiaTheme="minorEastAsia" w:hAnsi="Cambria Math" w:cs="Times New Roman"/>
                                <w:i/>
                                <w:color w:val="000000" w:themeColor="text1"/>
                                <w:lang w:eastAsia="en-IN"/>
                              </w:rPr>
                            </m:ctrlPr>
                          </m:sSupPr>
                          <m:e>
                            <m:d>
                              <m:dPr>
                                <m:ctrlPr>
                                  <w:rPr>
                                    <w:rFonts w:ascii="Cambria Math" w:eastAsiaTheme="minorEastAsia" w:hAnsi="Cambria Math" w:cs="Times New Roman"/>
                                    <w:i/>
                                    <w:color w:val="000000" w:themeColor="text1"/>
                                    <w:lang w:eastAsia="en-IN"/>
                                  </w:rPr>
                                </m:ctrlPr>
                              </m:dPr>
                              <m:e>
                                <m:f>
                                  <m:fPr>
                                    <m:ctrlPr>
                                      <w:rPr>
                                        <w:rFonts w:ascii="Cambria Math" w:eastAsiaTheme="minorEastAsia" w:hAnsi="Cambria Math" w:cs="Times New Roman"/>
                                        <w:i/>
                                        <w:color w:val="000000" w:themeColor="text1"/>
                                        <w:lang w:eastAsia="en-IN"/>
                                      </w:rPr>
                                    </m:ctrlPr>
                                  </m:fPr>
                                  <m:num>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x</m:t>
                                        </m:r>
                                      </m:e>
                                      <m:sub>
                                        <m:r>
                                          <w:rPr>
                                            <w:rFonts w:ascii="Cambria Math" w:eastAsiaTheme="minorEastAsia" w:hAnsi="Cambria Math" w:cs="Times New Roman"/>
                                            <w:color w:val="000000" w:themeColor="text1"/>
                                            <w:lang w:eastAsia="en-IN"/>
                                          </w:rPr>
                                          <m:t>0</m:t>
                                        </m:r>
                                      </m:sub>
                                    </m:sSub>
                                  </m:num>
                                  <m:den>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y</m:t>
                                        </m:r>
                                      </m:e>
                                      <m:sub>
                                        <m:r>
                                          <w:rPr>
                                            <w:rFonts w:ascii="Cambria Math" w:eastAsiaTheme="minorEastAsia" w:hAnsi="Cambria Math" w:cs="Times New Roman"/>
                                            <w:color w:val="000000" w:themeColor="text1"/>
                                            <w:lang w:eastAsia="en-IN"/>
                                          </w:rPr>
                                          <m:t>0</m:t>
                                        </m:r>
                                      </m:sub>
                                    </m:sSub>
                                  </m:den>
                                </m:f>
                              </m:e>
                            </m:d>
                          </m:e>
                          <m:sup>
                            <m:r>
                              <w:rPr>
                                <w:rFonts w:ascii="Cambria Math" w:eastAsiaTheme="minorEastAsia" w:hAnsi="Cambria Math" w:cs="Times New Roman"/>
                                <w:color w:val="000000" w:themeColor="text1"/>
                                <w:lang w:eastAsia="en-IN"/>
                              </w:rPr>
                              <m:t>p-q-1</m:t>
                            </m:r>
                          </m:sup>
                        </m:sSup>
                      </m:e>
                    </m:d>
                  </m:e>
                  <m:sup/>
                </m:sSup>
                <m:r>
                  <w:rPr>
                    <w:rFonts w:ascii="Cambria Math" w:eastAsiaTheme="minorEastAsia" w:hAnsi="Cambria Math" w:cs="Times New Roman"/>
                    <w:color w:val="000000" w:themeColor="text1"/>
                    <w:lang w:eastAsia="en-IN"/>
                  </w:rPr>
                  <m:t>-log</m:t>
                </m:r>
                <m:d>
                  <m:dPr>
                    <m:ctrlPr>
                      <w:rPr>
                        <w:rFonts w:ascii="Cambria Math" w:eastAsiaTheme="minorEastAsia" w:hAnsi="Cambria Math" w:cs="Times New Roman"/>
                        <w:i/>
                        <w:color w:val="000000" w:themeColor="text1"/>
                        <w:lang w:eastAsia="en-IN"/>
                      </w:rPr>
                    </m:ctrlPr>
                  </m:dPr>
                  <m:e>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x</m:t>
                        </m:r>
                      </m:e>
                      <m:sub>
                        <m:r>
                          <w:rPr>
                            <w:rFonts w:ascii="Cambria Math" w:eastAsiaTheme="minorEastAsia" w:hAnsi="Cambria Math" w:cs="Times New Roman"/>
                            <w:color w:val="000000" w:themeColor="text1"/>
                            <w:lang w:eastAsia="en-IN"/>
                          </w:rPr>
                          <m:t>0</m:t>
                        </m:r>
                      </m:sub>
                    </m:sSub>
                  </m:e>
                </m:d>
              </m:oMath>
            </m:oMathPara>
          </w:p>
          <w:p w14:paraId="6557D963" w14:textId="77777777" w:rsidR="00D730E4" w:rsidRPr="009B22A4" w:rsidRDefault="00D730E4" w:rsidP="00B70A2A">
            <w:pPr>
              <w:pStyle w:val="ListParagraph"/>
              <w:autoSpaceDE w:val="0"/>
              <w:autoSpaceDN w:val="0"/>
              <w:adjustRightInd w:val="0"/>
              <w:spacing w:line="240" w:lineRule="auto"/>
              <w:ind w:left="0"/>
              <w:rPr>
                <w:rFonts w:ascii="Times New Roman" w:eastAsiaTheme="minorEastAsia" w:hAnsi="Times New Roman" w:cs="Times New Roman"/>
                <w:color w:val="000000" w:themeColor="text1"/>
                <w:lang w:eastAsia="en-IN"/>
              </w:rPr>
            </w:pPr>
            <m:oMathPara>
              <m:oMathParaPr>
                <m:jc m:val="left"/>
              </m:oMathParaPr>
              <m:oMath>
                <m:r>
                  <w:rPr>
                    <w:rFonts w:ascii="Cambria Math" w:eastAsiaTheme="minorEastAsia" w:hAnsi="Cambria Math" w:cs="Times New Roman"/>
                    <w:color w:val="000000" w:themeColor="text1"/>
                    <w:lang w:eastAsia="en-IN"/>
                  </w:rPr>
                  <m:t>∴c=</m:t>
                </m:r>
                <m:f>
                  <m:fPr>
                    <m:ctrlPr>
                      <w:rPr>
                        <w:rFonts w:ascii="Cambria Math" w:eastAsiaTheme="minorEastAsia" w:hAnsi="Cambria Math" w:cs="Times New Roman"/>
                        <w:i/>
                        <w:color w:val="000000" w:themeColor="text1"/>
                        <w:lang w:eastAsia="en-IN"/>
                      </w:rPr>
                    </m:ctrlPr>
                  </m:fPr>
                  <m:num>
                    <m:r>
                      <w:rPr>
                        <w:rFonts w:ascii="Cambria Math" w:eastAsiaTheme="minorEastAsia" w:hAnsi="Cambria Math" w:cs="Times New Roman"/>
                        <w:color w:val="000000" w:themeColor="text1"/>
                        <w:lang w:eastAsia="en-IN"/>
                      </w:rPr>
                      <m:t>1</m:t>
                    </m:r>
                  </m:num>
                  <m:den>
                    <m:r>
                      <w:rPr>
                        <w:rFonts w:ascii="Cambria Math" w:eastAsiaTheme="minorEastAsia" w:hAnsi="Cambria Math" w:cs="Times New Roman"/>
                        <w:color w:val="000000" w:themeColor="text1"/>
                        <w:lang w:eastAsia="en-IN"/>
                      </w:rPr>
                      <m:t>p-q-1</m:t>
                    </m:r>
                  </m:den>
                </m:f>
                <m:r>
                  <w:rPr>
                    <w:rFonts w:ascii="Cambria Math" w:eastAsiaTheme="minorEastAsia" w:hAnsi="Cambria Math" w:cs="Times New Roman"/>
                    <w:color w:val="000000" w:themeColor="text1"/>
                    <w:lang w:eastAsia="en-IN"/>
                  </w:rPr>
                  <m:t>log</m:t>
                </m:r>
                <m:d>
                  <m:dPr>
                    <m:ctrlPr>
                      <w:rPr>
                        <w:rFonts w:ascii="Cambria Math" w:eastAsiaTheme="minorEastAsia" w:hAnsi="Cambria Math" w:cs="Times New Roman"/>
                        <w:i/>
                        <w:color w:val="000000" w:themeColor="text1"/>
                        <w:lang w:eastAsia="en-IN"/>
                      </w:rPr>
                    </m:ctrlPr>
                  </m:dPr>
                  <m:e>
                    <m:f>
                      <m:fPr>
                        <m:ctrlPr>
                          <w:rPr>
                            <w:rFonts w:ascii="Cambria Math" w:eastAsiaTheme="minorEastAsia" w:hAnsi="Cambria Math" w:cs="Times New Roman"/>
                            <w:i/>
                            <w:color w:val="000000" w:themeColor="text1"/>
                            <w:lang w:eastAsia="en-IN"/>
                          </w:rPr>
                        </m:ctrlPr>
                      </m:fPr>
                      <m:num>
                        <m:r>
                          <w:rPr>
                            <w:rFonts w:ascii="Cambria Math" w:eastAsiaTheme="minorEastAsia" w:hAnsi="Cambria Math" w:cs="Times New Roman"/>
                            <w:color w:val="000000" w:themeColor="text1"/>
                            <w:lang w:eastAsia="en-IN"/>
                          </w:rPr>
                          <m:t>b-a</m:t>
                        </m:r>
                        <m:sSup>
                          <m:sSupPr>
                            <m:ctrlPr>
                              <w:rPr>
                                <w:rFonts w:ascii="Cambria Math" w:eastAsiaTheme="minorEastAsia" w:hAnsi="Cambria Math" w:cs="Times New Roman"/>
                                <w:i/>
                                <w:color w:val="000000" w:themeColor="text1"/>
                                <w:lang w:eastAsia="en-IN"/>
                              </w:rPr>
                            </m:ctrlPr>
                          </m:sSupPr>
                          <m:e>
                            <m:d>
                              <m:dPr>
                                <m:ctrlPr>
                                  <w:rPr>
                                    <w:rFonts w:ascii="Cambria Math" w:eastAsiaTheme="minorEastAsia" w:hAnsi="Cambria Math" w:cs="Times New Roman"/>
                                    <w:i/>
                                    <w:color w:val="000000" w:themeColor="text1"/>
                                    <w:lang w:eastAsia="en-IN"/>
                                  </w:rPr>
                                </m:ctrlPr>
                              </m:dPr>
                              <m:e>
                                <m:f>
                                  <m:fPr>
                                    <m:ctrlPr>
                                      <w:rPr>
                                        <w:rFonts w:ascii="Cambria Math" w:eastAsiaTheme="minorEastAsia" w:hAnsi="Cambria Math" w:cs="Times New Roman"/>
                                        <w:i/>
                                        <w:color w:val="000000" w:themeColor="text1"/>
                                        <w:lang w:eastAsia="en-IN"/>
                                      </w:rPr>
                                    </m:ctrlPr>
                                  </m:fPr>
                                  <m:num>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x</m:t>
                                        </m:r>
                                      </m:e>
                                      <m:sub>
                                        <m:r>
                                          <w:rPr>
                                            <w:rFonts w:ascii="Cambria Math" w:eastAsiaTheme="minorEastAsia" w:hAnsi="Cambria Math" w:cs="Times New Roman"/>
                                            <w:color w:val="000000" w:themeColor="text1"/>
                                            <w:lang w:eastAsia="en-IN"/>
                                          </w:rPr>
                                          <m:t>0</m:t>
                                        </m:r>
                                      </m:sub>
                                    </m:sSub>
                                  </m:num>
                                  <m:den>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y</m:t>
                                        </m:r>
                                      </m:e>
                                      <m:sub>
                                        <m:r>
                                          <w:rPr>
                                            <w:rFonts w:ascii="Cambria Math" w:eastAsiaTheme="minorEastAsia" w:hAnsi="Cambria Math" w:cs="Times New Roman"/>
                                            <w:color w:val="000000" w:themeColor="text1"/>
                                            <w:lang w:eastAsia="en-IN"/>
                                          </w:rPr>
                                          <m:t>0</m:t>
                                        </m:r>
                                      </m:sub>
                                    </m:sSub>
                                  </m:den>
                                </m:f>
                              </m:e>
                            </m:d>
                          </m:e>
                          <m:sup>
                            <m:r>
                              <w:rPr>
                                <w:rFonts w:ascii="Cambria Math" w:eastAsiaTheme="minorEastAsia" w:hAnsi="Cambria Math" w:cs="Times New Roman"/>
                                <w:color w:val="000000" w:themeColor="text1"/>
                                <w:lang w:eastAsia="en-IN"/>
                              </w:rPr>
                              <m:t>p-q-1</m:t>
                            </m:r>
                          </m:sup>
                        </m:sSup>
                      </m:num>
                      <m:den>
                        <m:sSup>
                          <m:sSupPr>
                            <m:ctrlPr>
                              <w:rPr>
                                <w:rFonts w:ascii="Cambria Math" w:eastAsiaTheme="minorEastAsia" w:hAnsi="Cambria Math" w:cs="Times New Roman"/>
                                <w:i/>
                                <w:color w:val="000000" w:themeColor="text1"/>
                                <w:lang w:eastAsia="en-IN"/>
                              </w:rPr>
                            </m:ctrlPr>
                          </m:sSupPr>
                          <m:e>
                            <m:d>
                              <m:dPr>
                                <m:ctrlPr>
                                  <w:rPr>
                                    <w:rFonts w:ascii="Cambria Math" w:eastAsiaTheme="minorEastAsia" w:hAnsi="Cambria Math" w:cs="Times New Roman"/>
                                    <w:i/>
                                    <w:color w:val="000000" w:themeColor="text1"/>
                                    <w:lang w:eastAsia="en-IN"/>
                                  </w:rPr>
                                </m:ctrlPr>
                              </m:dPr>
                              <m:e>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x</m:t>
                                    </m:r>
                                  </m:e>
                                  <m:sub>
                                    <m:r>
                                      <w:rPr>
                                        <w:rFonts w:ascii="Cambria Math" w:eastAsiaTheme="minorEastAsia" w:hAnsi="Cambria Math" w:cs="Times New Roman"/>
                                        <w:color w:val="000000" w:themeColor="text1"/>
                                        <w:lang w:eastAsia="en-IN"/>
                                      </w:rPr>
                                      <m:t>0</m:t>
                                    </m:r>
                                  </m:sub>
                                </m:sSub>
                              </m:e>
                            </m:d>
                          </m:e>
                          <m:sup>
                            <m:r>
                              <w:rPr>
                                <w:rFonts w:ascii="Cambria Math" w:eastAsiaTheme="minorEastAsia" w:hAnsi="Cambria Math" w:cs="Times New Roman"/>
                                <w:color w:val="000000" w:themeColor="text1"/>
                                <w:lang w:eastAsia="en-IN"/>
                              </w:rPr>
                              <m:t>p-q-1</m:t>
                            </m:r>
                          </m:sup>
                        </m:sSup>
                      </m:den>
                    </m:f>
                  </m:e>
                </m:d>
              </m:oMath>
            </m:oMathPara>
          </w:p>
          <w:p w14:paraId="763BA2B3" w14:textId="77777777" w:rsidR="00D730E4" w:rsidRPr="009B22A4" w:rsidRDefault="00D730E4" w:rsidP="00B70A2A">
            <w:pPr>
              <w:pStyle w:val="ListParagraph"/>
              <w:autoSpaceDE w:val="0"/>
              <w:autoSpaceDN w:val="0"/>
              <w:adjustRightInd w:val="0"/>
              <w:spacing w:line="240" w:lineRule="auto"/>
              <w:ind w:left="0"/>
              <w:rPr>
                <w:rFonts w:ascii="Times New Roman" w:eastAsiaTheme="minorEastAsia" w:hAnsi="Times New Roman" w:cs="Times New Roman"/>
                <w:color w:val="000000" w:themeColor="text1"/>
                <w:lang w:eastAsia="en-IN"/>
              </w:rPr>
            </w:pPr>
            <m:oMathPara>
              <m:oMathParaPr>
                <m:jc m:val="left"/>
              </m:oMathParaPr>
              <m:oMath>
                <m:r>
                  <w:rPr>
                    <w:rFonts w:ascii="Cambria Math" w:eastAsiaTheme="minorEastAsia" w:hAnsi="Cambria Math" w:cs="Times New Roman"/>
                    <w:color w:val="000000" w:themeColor="text1"/>
                    <w:lang w:eastAsia="en-IN"/>
                  </w:rPr>
                  <m:t>c=</m:t>
                </m:r>
                <m:f>
                  <m:fPr>
                    <m:ctrlPr>
                      <w:rPr>
                        <w:rFonts w:ascii="Cambria Math" w:eastAsiaTheme="minorEastAsia" w:hAnsi="Cambria Math" w:cs="Times New Roman"/>
                        <w:i/>
                        <w:color w:val="000000" w:themeColor="text1"/>
                        <w:lang w:eastAsia="en-IN"/>
                      </w:rPr>
                    </m:ctrlPr>
                  </m:fPr>
                  <m:num>
                    <m:r>
                      <w:rPr>
                        <w:rFonts w:ascii="Cambria Math" w:eastAsiaTheme="minorEastAsia" w:hAnsi="Cambria Math" w:cs="Times New Roman"/>
                        <w:color w:val="000000" w:themeColor="text1"/>
                        <w:lang w:eastAsia="en-IN"/>
                      </w:rPr>
                      <m:t>1</m:t>
                    </m:r>
                  </m:num>
                  <m:den>
                    <m:r>
                      <w:rPr>
                        <w:rFonts w:ascii="Cambria Math" w:eastAsiaTheme="minorEastAsia" w:hAnsi="Cambria Math" w:cs="Times New Roman"/>
                        <w:color w:val="000000" w:themeColor="text1"/>
                        <w:lang w:eastAsia="en-IN"/>
                      </w:rPr>
                      <m:t>p-q-1</m:t>
                    </m:r>
                  </m:den>
                </m:f>
                <m:d>
                  <m:dPr>
                    <m:begChr m:val="["/>
                    <m:endChr m:val="]"/>
                    <m:ctrlPr>
                      <w:rPr>
                        <w:rFonts w:ascii="Cambria Math" w:eastAsiaTheme="minorEastAsia" w:hAnsi="Cambria Math" w:cs="Times New Roman"/>
                        <w:i/>
                        <w:color w:val="000000" w:themeColor="text1"/>
                        <w:lang w:eastAsia="en-IN"/>
                      </w:rPr>
                    </m:ctrlPr>
                  </m:dPr>
                  <m:e>
                    <m:r>
                      <w:rPr>
                        <w:rFonts w:ascii="Cambria Math" w:eastAsiaTheme="minorEastAsia" w:hAnsi="Cambria Math" w:cs="Times New Roman"/>
                        <w:color w:val="000000" w:themeColor="text1"/>
                        <w:lang w:eastAsia="en-IN"/>
                      </w:rPr>
                      <m:t>log</m:t>
                    </m:r>
                    <m:d>
                      <m:dPr>
                        <m:ctrlPr>
                          <w:rPr>
                            <w:rFonts w:ascii="Cambria Math" w:eastAsiaTheme="minorEastAsia" w:hAnsi="Cambria Math" w:cs="Times New Roman"/>
                            <w:i/>
                            <w:color w:val="000000" w:themeColor="text1"/>
                            <w:lang w:eastAsia="en-IN"/>
                          </w:rPr>
                        </m:ctrlPr>
                      </m:dPr>
                      <m:e>
                        <m:f>
                          <m:fPr>
                            <m:ctrlPr>
                              <w:rPr>
                                <w:rFonts w:ascii="Cambria Math" w:eastAsiaTheme="minorEastAsia" w:hAnsi="Cambria Math" w:cs="Times New Roman"/>
                                <w:i/>
                                <w:color w:val="000000" w:themeColor="text1"/>
                                <w:lang w:eastAsia="en-IN"/>
                              </w:rPr>
                            </m:ctrlPr>
                          </m:fPr>
                          <m:num>
                            <m:r>
                              <w:rPr>
                                <w:rFonts w:ascii="Cambria Math" w:eastAsiaTheme="minorEastAsia" w:hAnsi="Cambria Math" w:cs="Times New Roman"/>
                                <w:color w:val="000000" w:themeColor="text1"/>
                                <w:lang w:eastAsia="en-IN"/>
                              </w:rPr>
                              <m:t>b</m:t>
                            </m:r>
                          </m:num>
                          <m:den>
                            <m:sSubSup>
                              <m:sSubSupPr>
                                <m:ctrlPr>
                                  <w:rPr>
                                    <w:rFonts w:ascii="Cambria Math" w:eastAsiaTheme="minorEastAsia" w:hAnsi="Cambria Math" w:cs="Times New Roman"/>
                                    <w:i/>
                                    <w:color w:val="000000" w:themeColor="text1"/>
                                    <w:lang w:eastAsia="en-IN"/>
                                  </w:rPr>
                                </m:ctrlPr>
                              </m:sSubSupPr>
                              <m:e>
                                <m:r>
                                  <w:rPr>
                                    <w:rFonts w:ascii="Cambria Math" w:eastAsiaTheme="minorEastAsia" w:hAnsi="Cambria Math" w:cs="Times New Roman"/>
                                    <w:color w:val="000000" w:themeColor="text1"/>
                                    <w:lang w:eastAsia="en-IN"/>
                                  </w:rPr>
                                  <m:t>x</m:t>
                                </m:r>
                              </m:e>
                              <m:sub>
                                <m:r>
                                  <w:rPr>
                                    <w:rFonts w:ascii="Cambria Math" w:eastAsiaTheme="minorEastAsia" w:hAnsi="Cambria Math" w:cs="Times New Roman"/>
                                    <w:color w:val="000000" w:themeColor="text1"/>
                                    <w:lang w:eastAsia="en-IN"/>
                                  </w:rPr>
                                  <m:t>0</m:t>
                                </m:r>
                              </m:sub>
                              <m:sup>
                                <m:r>
                                  <w:rPr>
                                    <w:rFonts w:ascii="Cambria Math" w:eastAsiaTheme="minorEastAsia" w:hAnsi="Cambria Math" w:cs="Times New Roman"/>
                                    <w:color w:val="000000" w:themeColor="text1"/>
                                    <w:lang w:eastAsia="en-IN"/>
                                  </w:rPr>
                                  <m:t>p-q-1</m:t>
                                </m:r>
                              </m:sup>
                            </m:sSubSup>
                          </m:den>
                        </m:f>
                        <m:r>
                          <w:rPr>
                            <w:rFonts w:ascii="Cambria Math" w:eastAsiaTheme="minorEastAsia" w:hAnsi="Cambria Math" w:cs="Times New Roman"/>
                            <w:color w:val="000000" w:themeColor="text1"/>
                            <w:lang w:eastAsia="en-IN"/>
                          </w:rPr>
                          <m:t>-</m:t>
                        </m:r>
                        <m:f>
                          <m:fPr>
                            <m:ctrlPr>
                              <w:rPr>
                                <w:rFonts w:ascii="Cambria Math" w:eastAsiaTheme="minorEastAsia" w:hAnsi="Cambria Math" w:cs="Times New Roman"/>
                                <w:i/>
                                <w:color w:val="000000" w:themeColor="text1"/>
                                <w:lang w:eastAsia="en-IN"/>
                              </w:rPr>
                            </m:ctrlPr>
                          </m:fPr>
                          <m:num>
                            <m:r>
                              <w:rPr>
                                <w:rFonts w:ascii="Cambria Math" w:eastAsiaTheme="minorEastAsia" w:hAnsi="Cambria Math" w:cs="Times New Roman"/>
                                <w:color w:val="000000" w:themeColor="text1"/>
                                <w:lang w:eastAsia="en-IN"/>
                              </w:rPr>
                              <m:t>a</m:t>
                            </m:r>
                          </m:num>
                          <m:den>
                            <m:sSubSup>
                              <m:sSubSupPr>
                                <m:ctrlPr>
                                  <w:rPr>
                                    <w:rFonts w:ascii="Cambria Math" w:eastAsiaTheme="minorEastAsia" w:hAnsi="Cambria Math" w:cs="Times New Roman"/>
                                    <w:i/>
                                    <w:color w:val="000000" w:themeColor="text1"/>
                                    <w:lang w:eastAsia="en-IN"/>
                                  </w:rPr>
                                </m:ctrlPr>
                              </m:sSubSupPr>
                              <m:e>
                                <m:r>
                                  <w:rPr>
                                    <w:rFonts w:ascii="Cambria Math" w:eastAsiaTheme="minorEastAsia" w:hAnsi="Cambria Math" w:cs="Times New Roman"/>
                                    <w:color w:val="000000" w:themeColor="text1"/>
                                    <w:lang w:eastAsia="en-IN"/>
                                  </w:rPr>
                                  <m:t>y</m:t>
                                </m:r>
                              </m:e>
                              <m:sub>
                                <m:r>
                                  <w:rPr>
                                    <w:rFonts w:ascii="Cambria Math" w:eastAsiaTheme="minorEastAsia" w:hAnsi="Cambria Math" w:cs="Times New Roman"/>
                                    <w:color w:val="000000" w:themeColor="text1"/>
                                    <w:lang w:eastAsia="en-IN"/>
                                  </w:rPr>
                                  <m:t>0</m:t>
                                </m:r>
                              </m:sub>
                              <m:sup>
                                <m:r>
                                  <w:rPr>
                                    <w:rFonts w:ascii="Cambria Math" w:eastAsiaTheme="minorEastAsia" w:hAnsi="Cambria Math" w:cs="Times New Roman"/>
                                    <w:color w:val="000000" w:themeColor="text1"/>
                                    <w:lang w:eastAsia="en-IN"/>
                                  </w:rPr>
                                  <m:t>p-q-1</m:t>
                                </m:r>
                              </m:sup>
                            </m:sSubSup>
                          </m:den>
                        </m:f>
                      </m:e>
                    </m:d>
                  </m:e>
                </m:d>
              </m:oMath>
            </m:oMathPara>
          </w:p>
          <w:p w14:paraId="68DD90E8" w14:textId="77777777" w:rsidR="00D730E4" w:rsidRPr="009B22A4" w:rsidRDefault="00D730E4" w:rsidP="00B70A2A">
            <w:pPr>
              <w:pStyle w:val="ListParagraph"/>
              <w:autoSpaceDE w:val="0"/>
              <w:autoSpaceDN w:val="0"/>
              <w:adjustRightInd w:val="0"/>
              <w:spacing w:line="240" w:lineRule="auto"/>
              <w:ind w:left="0"/>
              <w:rPr>
                <w:rFonts w:ascii="Times New Roman" w:eastAsiaTheme="minorEastAsia" w:hAnsi="Times New Roman" w:cs="Times New Roman"/>
                <w:color w:val="000000" w:themeColor="text1"/>
                <w:lang w:eastAsia="en-IN"/>
              </w:rPr>
            </w:pPr>
          </w:p>
          <w:p w14:paraId="170CF312" w14:textId="77777777" w:rsidR="00D730E4" w:rsidRPr="009B22A4" w:rsidRDefault="00D730E4" w:rsidP="00B70A2A">
            <w:pPr>
              <w:autoSpaceDE w:val="0"/>
              <w:autoSpaceDN w:val="0"/>
              <w:adjustRightInd w:val="0"/>
              <w:spacing w:line="240" w:lineRule="auto"/>
              <w:rPr>
                <w:rFonts w:ascii="Times New Roman" w:eastAsiaTheme="minorEastAsia" w:hAnsi="Times New Roman" w:cs="Times New Roman"/>
                <w:color w:val="000000" w:themeColor="text1"/>
                <w:lang w:eastAsia="en-IN"/>
              </w:rPr>
            </w:pPr>
            <w:r w:rsidRPr="009B22A4">
              <w:rPr>
                <w:rFonts w:ascii="Times New Roman" w:eastAsiaTheme="minorEastAsia" w:hAnsi="Times New Roman" w:cs="Times New Roman"/>
                <w:color w:val="000000" w:themeColor="text1"/>
                <w:lang w:eastAsia="en-IN"/>
              </w:rPr>
              <w:t>Substituting the value of c in equation (1) we get the solution as</w:t>
            </w:r>
          </w:p>
          <w:p w14:paraId="66D5A465" w14:textId="77777777" w:rsidR="00D730E4" w:rsidRPr="009B22A4" w:rsidRDefault="005F6F39" w:rsidP="00B70A2A">
            <w:pPr>
              <w:autoSpaceDE w:val="0"/>
              <w:autoSpaceDN w:val="0"/>
              <w:adjustRightInd w:val="0"/>
              <w:spacing w:line="240" w:lineRule="auto"/>
              <w:jc w:val="center"/>
              <w:rPr>
                <w:rFonts w:ascii="Times New Roman" w:eastAsiaTheme="minorEastAsia" w:hAnsi="Times New Roman" w:cs="Times New Roman"/>
                <w:color w:val="000000" w:themeColor="text1"/>
                <w:lang w:eastAsia="en-IN"/>
              </w:rPr>
            </w:pPr>
            <m:oMathPara>
              <m:oMathParaPr>
                <m:jc m:val="left"/>
              </m:oMathParaPr>
              <m:oMath>
                <m:sSup>
                  <m:sSupPr>
                    <m:ctrlPr>
                      <w:rPr>
                        <w:rFonts w:ascii="Cambria Math" w:eastAsiaTheme="minorEastAsia" w:hAnsi="Cambria Math" w:cs="Times New Roman"/>
                        <w:i/>
                        <w:color w:val="000000" w:themeColor="text1"/>
                        <w:lang w:val="en-IN" w:eastAsia="en-IN" w:bidi="hi-IN"/>
                      </w:rPr>
                    </m:ctrlPr>
                  </m:sSupPr>
                  <m:e>
                    <m:r>
                      <w:rPr>
                        <w:rFonts w:ascii="Cambria Math" w:eastAsiaTheme="minorEastAsia" w:hAnsi="Cambria Math" w:cs="Times New Roman"/>
                        <w:color w:val="000000" w:themeColor="text1"/>
                        <w:lang w:eastAsia="en-IN"/>
                      </w:rPr>
                      <m:t>y</m:t>
                    </m:r>
                  </m:e>
                  <m:sup>
                    <m:r>
                      <w:rPr>
                        <w:rFonts w:ascii="Cambria Math" w:eastAsiaTheme="minorEastAsia" w:hAnsi="Cambria Math" w:cs="Times New Roman"/>
                        <w:color w:val="000000" w:themeColor="text1"/>
                        <w:lang w:eastAsia="en-IN"/>
                      </w:rPr>
                      <m:t>p-q-1</m:t>
                    </m:r>
                  </m:sup>
                </m:sSup>
                <m:r>
                  <w:rPr>
                    <w:rFonts w:ascii="Cambria Math" w:eastAsiaTheme="minorEastAsia" w:hAnsi="Cambria Math" w:cs="Times New Roman"/>
                    <w:color w:val="000000" w:themeColor="text1"/>
                    <w:lang w:eastAsia="en-IN"/>
                  </w:rPr>
                  <m:t>=</m:t>
                </m:r>
                <m:f>
                  <m:fPr>
                    <m:ctrlPr>
                      <w:rPr>
                        <w:rFonts w:ascii="Cambria Math" w:eastAsiaTheme="minorEastAsia" w:hAnsi="Cambria Math" w:cs="Times New Roman"/>
                        <w:i/>
                        <w:color w:val="000000" w:themeColor="text1"/>
                        <w:lang w:val="en-IN" w:eastAsia="en-IN" w:bidi="hi-IN"/>
                      </w:rPr>
                    </m:ctrlPr>
                  </m:fPr>
                  <m:num>
                    <m:r>
                      <w:rPr>
                        <w:rFonts w:ascii="Cambria Math" w:eastAsiaTheme="minorEastAsia" w:hAnsi="Cambria Math" w:cs="Times New Roman"/>
                        <w:color w:val="000000" w:themeColor="text1"/>
                        <w:lang w:eastAsia="en-IN"/>
                      </w:rPr>
                      <m:t>a</m:t>
                    </m:r>
                    <m:sSup>
                      <m:sSupPr>
                        <m:ctrlPr>
                          <w:rPr>
                            <w:rFonts w:ascii="Cambria Math" w:eastAsiaTheme="minorEastAsia" w:hAnsi="Cambria Math" w:cs="Times New Roman"/>
                            <w:i/>
                            <w:color w:val="000000" w:themeColor="text1"/>
                            <w:lang w:val="en-IN" w:eastAsia="en-IN" w:bidi="hi-IN"/>
                          </w:rPr>
                        </m:ctrlPr>
                      </m:sSupPr>
                      <m:e>
                        <m:d>
                          <m:dPr>
                            <m:ctrlPr>
                              <w:rPr>
                                <w:rFonts w:ascii="Cambria Math" w:eastAsiaTheme="minorEastAsia" w:hAnsi="Cambria Math" w:cs="Times New Roman"/>
                                <w:i/>
                                <w:color w:val="000000" w:themeColor="text1"/>
                                <w:lang w:val="en-IN" w:eastAsia="en-IN" w:bidi="hi-IN"/>
                              </w:rPr>
                            </m:ctrlPr>
                          </m:dPr>
                          <m:e>
                            <m:r>
                              <w:rPr>
                                <w:rFonts w:ascii="Cambria Math" w:eastAsiaTheme="minorEastAsia" w:hAnsi="Cambria Math" w:cs="Times New Roman"/>
                                <w:color w:val="000000" w:themeColor="text1"/>
                                <w:lang w:eastAsia="en-IN"/>
                              </w:rPr>
                              <m:t>x</m:t>
                            </m:r>
                            <m:sSub>
                              <m:sSubPr>
                                <m:ctrlPr>
                                  <w:rPr>
                                    <w:rFonts w:ascii="Cambria Math" w:eastAsiaTheme="minorEastAsia" w:hAnsi="Cambria Math" w:cs="Times New Roman"/>
                                    <w:i/>
                                    <w:color w:val="000000" w:themeColor="text1"/>
                                    <w:lang w:val="en-IN" w:eastAsia="en-IN" w:bidi="hi-IN"/>
                                  </w:rPr>
                                </m:ctrlPr>
                              </m:sSubPr>
                              <m:e>
                                <m:r>
                                  <w:rPr>
                                    <w:rFonts w:ascii="Cambria Math" w:eastAsiaTheme="minorEastAsia" w:hAnsi="Cambria Math" w:cs="Times New Roman"/>
                                    <w:color w:val="000000" w:themeColor="text1"/>
                                    <w:lang w:eastAsia="en-IN"/>
                                  </w:rPr>
                                  <m:t>x</m:t>
                                </m:r>
                              </m:e>
                              <m:sub>
                                <m:r>
                                  <w:rPr>
                                    <w:rFonts w:ascii="Cambria Math" w:eastAsiaTheme="minorEastAsia" w:hAnsi="Cambria Math" w:cs="Times New Roman"/>
                                    <w:color w:val="000000" w:themeColor="text1"/>
                                    <w:lang w:eastAsia="en-IN"/>
                                  </w:rPr>
                                  <m:t>0</m:t>
                                </m:r>
                              </m:sub>
                            </m:sSub>
                            <m:sSub>
                              <m:sSubPr>
                                <m:ctrlPr>
                                  <w:rPr>
                                    <w:rFonts w:ascii="Cambria Math" w:eastAsiaTheme="minorEastAsia" w:hAnsi="Cambria Math" w:cs="Times New Roman"/>
                                    <w:i/>
                                    <w:color w:val="000000" w:themeColor="text1"/>
                                    <w:lang w:val="en-IN" w:eastAsia="en-IN" w:bidi="hi-IN"/>
                                  </w:rPr>
                                </m:ctrlPr>
                              </m:sSubPr>
                              <m:e>
                                <m:r>
                                  <w:rPr>
                                    <w:rFonts w:ascii="Cambria Math" w:eastAsiaTheme="minorEastAsia" w:hAnsi="Cambria Math" w:cs="Times New Roman"/>
                                    <w:color w:val="000000" w:themeColor="text1"/>
                                    <w:lang w:eastAsia="en-IN"/>
                                  </w:rPr>
                                  <m:t>y</m:t>
                                </m:r>
                              </m:e>
                              <m:sub>
                                <m:r>
                                  <w:rPr>
                                    <w:rFonts w:ascii="Cambria Math" w:eastAsiaTheme="minorEastAsia" w:hAnsi="Cambria Math" w:cs="Times New Roman"/>
                                    <w:color w:val="000000" w:themeColor="text1"/>
                                    <w:lang w:eastAsia="en-IN"/>
                                  </w:rPr>
                                  <m:t>0</m:t>
                                </m:r>
                              </m:sub>
                            </m:sSub>
                          </m:e>
                        </m:d>
                      </m:e>
                      <m:sup>
                        <m:r>
                          <w:rPr>
                            <w:rFonts w:ascii="Cambria Math" w:eastAsiaTheme="minorEastAsia" w:hAnsi="Cambria Math" w:cs="Times New Roman"/>
                            <w:color w:val="000000" w:themeColor="text1"/>
                            <w:lang w:eastAsia="en-IN"/>
                          </w:rPr>
                          <m:t>p-q-1</m:t>
                        </m:r>
                      </m:sup>
                    </m:sSup>
                  </m:num>
                  <m:den>
                    <m:r>
                      <w:rPr>
                        <w:rFonts w:ascii="Cambria Math" w:eastAsiaTheme="minorEastAsia" w:hAnsi="Cambria Math" w:cs="Times New Roman"/>
                        <w:color w:val="000000" w:themeColor="text1"/>
                        <w:lang w:eastAsia="en-IN"/>
                      </w:rPr>
                      <m:t>b</m:t>
                    </m:r>
                    <m:sSup>
                      <m:sSupPr>
                        <m:ctrlPr>
                          <w:rPr>
                            <w:rFonts w:ascii="Cambria Math" w:eastAsiaTheme="minorEastAsia" w:hAnsi="Cambria Math" w:cs="Times New Roman"/>
                            <w:i/>
                            <w:color w:val="000000" w:themeColor="text1"/>
                            <w:lang w:val="en-IN" w:eastAsia="en-IN" w:bidi="hi-IN"/>
                          </w:rPr>
                        </m:ctrlPr>
                      </m:sSupPr>
                      <m:e>
                        <m:d>
                          <m:dPr>
                            <m:ctrlPr>
                              <w:rPr>
                                <w:rFonts w:ascii="Cambria Math" w:eastAsiaTheme="minorEastAsia" w:hAnsi="Cambria Math" w:cs="Times New Roman"/>
                                <w:i/>
                                <w:color w:val="000000" w:themeColor="text1"/>
                                <w:lang w:val="en-IN" w:eastAsia="en-IN" w:bidi="hi-IN"/>
                              </w:rPr>
                            </m:ctrlPr>
                          </m:dPr>
                          <m:e>
                            <m:sSub>
                              <m:sSubPr>
                                <m:ctrlPr>
                                  <w:rPr>
                                    <w:rFonts w:ascii="Cambria Math" w:eastAsiaTheme="minorEastAsia" w:hAnsi="Cambria Math" w:cs="Times New Roman"/>
                                    <w:i/>
                                    <w:color w:val="000000" w:themeColor="text1"/>
                                    <w:lang w:val="en-IN" w:eastAsia="en-IN" w:bidi="hi-IN"/>
                                  </w:rPr>
                                </m:ctrlPr>
                              </m:sSubPr>
                              <m:e>
                                <m:r>
                                  <w:rPr>
                                    <w:rFonts w:ascii="Cambria Math" w:eastAsiaTheme="minorEastAsia" w:hAnsi="Cambria Math" w:cs="Times New Roman"/>
                                    <w:color w:val="000000" w:themeColor="text1"/>
                                    <w:lang w:eastAsia="en-IN"/>
                                  </w:rPr>
                                  <m:t>x</m:t>
                                </m:r>
                              </m:e>
                              <m:sub>
                                <m:r>
                                  <w:rPr>
                                    <w:rFonts w:ascii="Cambria Math" w:eastAsiaTheme="minorEastAsia" w:hAnsi="Cambria Math" w:cs="Times New Roman"/>
                                    <w:color w:val="000000" w:themeColor="text1"/>
                                    <w:lang w:eastAsia="en-IN"/>
                                  </w:rPr>
                                  <m:t>0</m:t>
                                </m:r>
                              </m:sub>
                            </m:sSub>
                            <m:sSub>
                              <m:sSubPr>
                                <m:ctrlPr>
                                  <w:rPr>
                                    <w:rFonts w:ascii="Cambria Math" w:eastAsiaTheme="minorEastAsia" w:hAnsi="Cambria Math" w:cs="Times New Roman"/>
                                    <w:i/>
                                    <w:color w:val="000000" w:themeColor="text1"/>
                                    <w:lang w:val="en-IN" w:eastAsia="en-IN" w:bidi="hi-IN"/>
                                  </w:rPr>
                                </m:ctrlPr>
                              </m:sSubPr>
                              <m:e>
                                <m:r>
                                  <w:rPr>
                                    <w:rFonts w:ascii="Cambria Math" w:eastAsiaTheme="minorEastAsia" w:hAnsi="Cambria Math" w:cs="Times New Roman"/>
                                    <w:color w:val="000000" w:themeColor="text1"/>
                                    <w:lang w:eastAsia="en-IN"/>
                                  </w:rPr>
                                  <m:t>y</m:t>
                                </m:r>
                              </m:e>
                              <m:sub>
                                <m:r>
                                  <w:rPr>
                                    <w:rFonts w:ascii="Cambria Math" w:eastAsiaTheme="minorEastAsia" w:hAnsi="Cambria Math" w:cs="Times New Roman"/>
                                    <w:color w:val="000000" w:themeColor="text1"/>
                                    <w:lang w:eastAsia="en-IN"/>
                                  </w:rPr>
                                  <m:t>0</m:t>
                                </m:r>
                              </m:sub>
                            </m:sSub>
                          </m:e>
                        </m:d>
                      </m:e>
                      <m:sup>
                        <m:r>
                          <w:rPr>
                            <w:rFonts w:ascii="Cambria Math" w:eastAsiaTheme="minorEastAsia" w:hAnsi="Cambria Math" w:cs="Times New Roman"/>
                            <w:color w:val="000000" w:themeColor="text1"/>
                            <w:lang w:eastAsia="en-IN"/>
                          </w:rPr>
                          <m:t>p-q-1</m:t>
                        </m:r>
                      </m:sup>
                    </m:sSup>
                    <m:r>
                      <w:rPr>
                        <w:rFonts w:ascii="Cambria Math" w:eastAsiaTheme="minorEastAsia" w:hAnsi="Cambria Math" w:cs="Times New Roman"/>
                        <w:color w:val="000000" w:themeColor="text1"/>
                        <w:lang w:eastAsia="en-IN"/>
                      </w:rPr>
                      <m:t>-b</m:t>
                    </m:r>
                    <m:sSup>
                      <m:sSupPr>
                        <m:ctrlPr>
                          <w:rPr>
                            <w:rFonts w:ascii="Cambria Math" w:eastAsiaTheme="minorEastAsia" w:hAnsi="Cambria Math" w:cs="Times New Roman"/>
                            <w:i/>
                            <w:color w:val="000000" w:themeColor="text1"/>
                            <w:lang w:val="en-IN" w:eastAsia="en-IN" w:bidi="hi-IN"/>
                          </w:rPr>
                        </m:ctrlPr>
                      </m:sSupPr>
                      <m:e>
                        <m:d>
                          <m:dPr>
                            <m:ctrlPr>
                              <w:rPr>
                                <w:rFonts w:ascii="Cambria Math" w:eastAsiaTheme="minorEastAsia" w:hAnsi="Cambria Math" w:cs="Times New Roman"/>
                                <w:i/>
                                <w:color w:val="000000" w:themeColor="text1"/>
                                <w:lang w:val="en-IN" w:eastAsia="en-IN" w:bidi="hi-IN"/>
                              </w:rPr>
                            </m:ctrlPr>
                          </m:dPr>
                          <m:e>
                            <m:r>
                              <w:rPr>
                                <w:rFonts w:ascii="Cambria Math" w:eastAsiaTheme="minorEastAsia" w:hAnsi="Cambria Math" w:cs="Times New Roman"/>
                                <w:color w:val="000000" w:themeColor="text1"/>
                                <w:lang w:eastAsia="en-IN"/>
                              </w:rPr>
                              <m:t>x</m:t>
                            </m:r>
                            <m:sSub>
                              <m:sSubPr>
                                <m:ctrlPr>
                                  <w:rPr>
                                    <w:rFonts w:ascii="Cambria Math" w:eastAsiaTheme="minorEastAsia" w:hAnsi="Cambria Math" w:cs="Times New Roman"/>
                                    <w:i/>
                                    <w:color w:val="000000" w:themeColor="text1"/>
                                    <w:lang w:val="en-IN" w:eastAsia="en-IN" w:bidi="hi-IN"/>
                                  </w:rPr>
                                </m:ctrlPr>
                              </m:sSubPr>
                              <m:e>
                                <m:r>
                                  <w:rPr>
                                    <w:rFonts w:ascii="Cambria Math" w:eastAsiaTheme="minorEastAsia" w:hAnsi="Cambria Math" w:cs="Times New Roman"/>
                                    <w:color w:val="000000" w:themeColor="text1"/>
                                    <w:lang w:eastAsia="en-IN"/>
                                  </w:rPr>
                                  <m:t>y</m:t>
                                </m:r>
                              </m:e>
                              <m:sub>
                                <m:r>
                                  <w:rPr>
                                    <w:rFonts w:ascii="Cambria Math" w:eastAsiaTheme="minorEastAsia" w:hAnsi="Cambria Math" w:cs="Times New Roman"/>
                                    <w:color w:val="000000" w:themeColor="text1"/>
                                    <w:lang w:eastAsia="en-IN"/>
                                  </w:rPr>
                                  <m:t>0</m:t>
                                </m:r>
                              </m:sub>
                            </m:sSub>
                          </m:e>
                        </m:d>
                      </m:e>
                      <m:sup>
                        <m:r>
                          <w:rPr>
                            <w:rFonts w:ascii="Cambria Math" w:eastAsiaTheme="minorEastAsia" w:hAnsi="Cambria Math" w:cs="Times New Roman"/>
                            <w:color w:val="000000" w:themeColor="text1"/>
                            <w:lang w:eastAsia="en-IN"/>
                          </w:rPr>
                          <m:t>p-q-1</m:t>
                        </m:r>
                      </m:sup>
                    </m:sSup>
                    <m:r>
                      <w:rPr>
                        <w:rFonts w:ascii="Cambria Math" w:eastAsiaTheme="minorEastAsia" w:hAnsi="Cambria Math" w:cs="Times New Roman"/>
                        <w:color w:val="000000" w:themeColor="text1"/>
                        <w:lang w:eastAsia="en-IN"/>
                      </w:rPr>
                      <m:t>+a</m:t>
                    </m:r>
                    <m:sSup>
                      <m:sSupPr>
                        <m:ctrlPr>
                          <w:rPr>
                            <w:rFonts w:ascii="Cambria Math" w:eastAsiaTheme="minorEastAsia" w:hAnsi="Cambria Math" w:cs="Times New Roman"/>
                            <w:i/>
                            <w:color w:val="000000" w:themeColor="text1"/>
                            <w:lang w:val="en-IN" w:eastAsia="en-IN" w:bidi="hi-IN"/>
                          </w:rPr>
                        </m:ctrlPr>
                      </m:sSupPr>
                      <m:e>
                        <m:d>
                          <m:dPr>
                            <m:ctrlPr>
                              <w:rPr>
                                <w:rFonts w:ascii="Cambria Math" w:eastAsiaTheme="minorEastAsia" w:hAnsi="Cambria Math" w:cs="Times New Roman"/>
                                <w:i/>
                                <w:color w:val="000000" w:themeColor="text1"/>
                                <w:lang w:val="en-IN" w:eastAsia="en-IN" w:bidi="hi-IN"/>
                              </w:rPr>
                            </m:ctrlPr>
                          </m:dPr>
                          <m:e>
                            <m:sSub>
                              <m:sSubPr>
                                <m:ctrlPr>
                                  <w:rPr>
                                    <w:rFonts w:ascii="Cambria Math" w:eastAsiaTheme="minorEastAsia" w:hAnsi="Cambria Math" w:cs="Times New Roman"/>
                                    <w:i/>
                                    <w:color w:val="000000" w:themeColor="text1"/>
                                    <w:lang w:val="en-IN" w:eastAsia="en-IN" w:bidi="hi-IN"/>
                                  </w:rPr>
                                </m:ctrlPr>
                              </m:sSubPr>
                              <m:e>
                                <m:r>
                                  <w:rPr>
                                    <w:rFonts w:ascii="Cambria Math" w:eastAsiaTheme="minorEastAsia" w:hAnsi="Cambria Math" w:cs="Times New Roman"/>
                                    <w:color w:val="000000" w:themeColor="text1"/>
                                    <w:lang w:eastAsia="en-IN"/>
                                  </w:rPr>
                                  <m:t>x</m:t>
                                </m:r>
                              </m:e>
                              <m:sub>
                                <m:r>
                                  <w:rPr>
                                    <w:rFonts w:ascii="Cambria Math" w:eastAsiaTheme="minorEastAsia" w:hAnsi="Cambria Math" w:cs="Times New Roman"/>
                                    <w:color w:val="000000" w:themeColor="text1"/>
                                    <w:lang w:eastAsia="en-IN"/>
                                  </w:rPr>
                                  <m:t>0</m:t>
                                </m:r>
                              </m:sub>
                            </m:sSub>
                            <m:r>
                              <w:rPr>
                                <w:rFonts w:ascii="Cambria Math" w:eastAsiaTheme="minorEastAsia" w:hAnsi="Cambria Math" w:cs="Times New Roman"/>
                                <w:color w:val="000000" w:themeColor="text1"/>
                                <w:lang w:eastAsia="en-IN"/>
                              </w:rPr>
                              <m:t>x</m:t>
                            </m:r>
                          </m:e>
                        </m:d>
                      </m:e>
                      <m:sup>
                        <m:r>
                          <w:rPr>
                            <w:rFonts w:ascii="Cambria Math" w:eastAsiaTheme="minorEastAsia" w:hAnsi="Cambria Math" w:cs="Times New Roman"/>
                            <w:color w:val="000000" w:themeColor="text1"/>
                            <w:lang w:eastAsia="en-IN"/>
                          </w:rPr>
                          <m:t>p-q-1</m:t>
                        </m:r>
                      </m:sup>
                    </m:sSup>
                  </m:den>
                </m:f>
              </m:oMath>
            </m:oMathPara>
          </w:p>
          <w:p w14:paraId="2D10B300" w14:textId="77777777" w:rsidR="00D730E4" w:rsidRPr="009B22A4" w:rsidRDefault="00D730E4" w:rsidP="00B70A2A">
            <w:pPr>
              <w:pStyle w:val="ListParagraph"/>
              <w:autoSpaceDE w:val="0"/>
              <w:autoSpaceDN w:val="0"/>
              <w:adjustRightInd w:val="0"/>
              <w:spacing w:line="240" w:lineRule="auto"/>
              <w:ind w:left="0"/>
              <w:rPr>
                <w:rFonts w:ascii="Times New Roman" w:eastAsiaTheme="minorEastAsia" w:hAnsi="Times New Roman" w:cs="Times New Roman"/>
                <w:color w:val="000000" w:themeColor="text1"/>
                <w:lang w:eastAsia="en-IN"/>
              </w:rPr>
            </w:pPr>
          </w:p>
        </w:tc>
      </w:tr>
      <w:tr w:rsidR="009B22A4" w:rsidRPr="009B22A4" w14:paraId="1BB19090" w14:textId="77777777" w:rsidTr="00E65F2F">
        <w:tc>
          <w:tcPr>
            <w:tcW w:w="904" w:type="pct"/>
            <w:shd w:val="clear" w:color="auto" w:fill="auto"/>
          </w:tcPr>
          <w:p w14:paraId="1688B55D" w14:textId="77777777" w:rsidR="00D730E4" w:rsidRPr="009B22A4" w:rsidRDefault="00D730E4" w:rsidP="00B70A2A">
            <w:pPr>
              <w:spacing w:line="240" w:lineRule="auto"/>
              <w:jc w:val="both"/>
              <w:rPr>
                <w:rFonts w:ascii="Times New Roman" w:hAnsi="Times New Roman" w:cs="Times New Roman"/>
                <w:color w:val="000000" w:themeColor="text1"/>
              </w:rPr>
            </w:pPr>
            <w:r w:rsidRPr="009B22A4">
              <w:rPr>
                <w:rFonts w:ascii="Times New Roman" w:hAnsi="Times New Roman" w:cs="Times New Roman"/>
                <w:color w:val="000000" w:themeColor="text1"/>
              </w:rPr>
              <w:lastRenderedPageBreak/>
              <w:t>FORCE</w:t>
            </w:r>
          </w:p>
        </w:tc>
        <w:tc>
          <w:tcPr>
            <w:tcW w:w="4096" w:type="pct"/>
            <w:shd w:val="clear" w:color="auto" w:fill="auto"/>
          </w:tcPr>
          <w:p w14:paraId="15A26B9B" w14:textId="77777777" w:rsidR="00D730E4" w:rsidRPr="009B22A4" w:rsidRDefault="00D730E4" w:rsidP="00785D04">
            <w:pPr>
              <w:autoSpaceDE w:val="0"/>
              <w:autoSpaceDN w:val="0"/>
              <w:adjustRightInd w:val="0"/>
              <w:spacing w:after="0" w:line="240" w:lineRule="auto"/>
              <w:jc w:val="both"/>
              <w:rPr>
                <w:rFonts w:ascii="Times New Roman" w:hAnsi="Times New Roman" w:cs="Times New Roman"/>
                <w:color w:val="000000" w:themeColor="text1"/>
                <w:lang w:val="en-IN" w:eastAsia="en-IN"/>
              </w:rPr>
            </w:pPr>
            <w:r w:rsidRPr="009B22A4">
              <w:rPr>
                <w:rFonts w:ascii="Times New Roman" w:hAnsi="Times New Roman" w:cs="Times New Roman"/>
                <w:color w:val="000000" w:themeColor="text1"/>
                <w:lang w:val="en-IN" w:eastAsia="en-IN"/>
              </w:rPr>
              <w:t xml:space="preserve">Forces are </w:t>
            </w:r>
            <w:r w:rsidRPr="009B22A4">
              <w:rPr>
                <w:rFonts w:ascii="Times New Roman" w:hAnsi="Times New Roman" w:cs="Times New Roman"/>
                <w:b/>
                <w:bCs/>
                <w:color w:val="000000" w:themeColor="text1"/>
                <w:lang w:val="en-IN" w:eastAsia="en-IN"/>
              </w:rPr>
              <w:t>elements</w:t>
            </w:r>
            <w:r w:rsidRPr="009B22A4">
              <w:rPr>
                <w:rFonts w:ascii="Times New Roman" w:hAnsi="Times New Roman" w:cs="Times New Roman"/>
                <w:color w:val="000000" w:themeColor="text1"/>
                <w:lang w:val="en-IN" w:eastAsia="en-IN"/>
              </w:rPr>
              <w:t xml:space="preserve"> that perform </w:t>
            </w:r>
            <w:r w:rsidRPr="009B22A4">
              <w:rPr>
                <w:rFonts w:ascii="Times New Roman" w:hAnsi="Times New Roman" w:cs="Times New Roman"/>
                <w:i/>
                <w:iCs/>
                <w:color w:val="000000" w:themeColor="text1"/>
                <w:lang w:val="en-IN" w:eastAsia="en-IN"/>
              </w:rPr>
              <w:t>actions</w:t>
            </w:r>
            <w:r w:rsidRPr="009B22A4">
              <w:rPr>
                <w:rFonts w:ascii="Times New Roman" w:hAnsi="Times New Roman" w:cs="Times New Roman"/>
                <w:color w:val="000000" w:themeColor="text1"/>
                <w:lang w:val="en-IN" w:eastAsia="en-IN"/>
              </w:rPr>
              <w:t xml:space="preserve"> directed against a given enemy element or target. A commander may activate his forces, causing a collection of actions to begin which, in themselves, cause processes that result in some</w:t>
            </w:r>
          </w:p>
          <w:p w14:paraId="1306E357" w14:textId="77777777" w:rsidR="00D730E4" w:rsidRPr="009B22A4" w:rsidRDefault="00D730E4" w:rsidP="006767D8">
            <w:pPr>
              <w:autoSpaceDE w:val="0"/>
              <w:autoSpaceDN w:val="0"/>
              <w:adjustRightInd w:val="0"/>
              <w:spacing w:after="0" w:line="240" w:lineRule="auto"/>
              <w:jc w:val="both"/>
              <w:rPr>
                <w:rFonts w:ascii="Times New Roman" w:hAnsi="Times New Roman" w:cs="Times New Roman"/>
                <w:color w:val="000000" w:themeColor="text1"/>
                <w:lang w:val="en-IN" w:eastAsia="en-IN"/>
              </w:rPr>
            </w:pPr>
            <w:r w:rsidRPr="009B22A4">
              <w:rPr>
                <w:rFonts w:ascii="Times New Roman" w:hAnsi="Times New Roman" w:cs="Times New Roman"/>
                <w:color w:val="000000" w:themeColor="text1"/>
                <w:lang w:val="en-IN" w:eastAsia="en-IN"/>
              </w:rPr>
              <w:t>measurable result. The combination of these actions creates an effect on the</w:t>
            </w:r>
          </w:p>
          <w:p w14:paraId="0A4C45C5" w14:textId="58751411" w:rsidR="00D730E4" w:rsidRPr="009B22A4" w:rsidRDefault="00D730E4" w:rsidP="00D75A38">
            <w:pPr>
              <w:autoSpaceDE w:val="0"/>
              <w:autoSpaceDN w:val="0"/>
              <w:adjustRightInd w:val="0"/>
              <w:spacing w:after="0" w:line="240" w:lineRule="auto"/>
              <w:ind w:right="6"/>
              <w:jc w:val="both"/>
              <w:rPr>
                <w:rFonts w:ascii="Times New Roman" w:hAnsi="Times New Roman" w:cs="Times New Roman"/>
                <w:color w:val="000000" w:themeColor="text1"/>
                <w:lang w:val="en-IN" w:eastAsia="en-IN"/>
              </w:rPr>
            </w:pPr>
            <w:r w:rsidRPr="009B22A4">
              <w:rPr>
                <w:rFonts w:ascii="Times New Roman" w:hAnsi="Times New Roman" w:cs="Times New Roman"/>
                <w:color w:val="000000" w:themeColor="text1"/>
                <w:lang w:val="en-IN" w:eastAsia="en-IN"/>
              </w:rPr>
              <w:t>enemy which is called combat power</w:t>
            </w:r>
            <w:sdt>
              <w:sdtPr>
                <w:rPr>
                  <w:rFonts w:ascii="Times New Roman" w:hAnsi="Times New Roman" w:cs="Times New Roman"/>
                  <w:color w:val="000000" w:themeColor="text1"/>
                  <w:lang w:val="en-IN" w:eastAsia="en-IN"/>
                </w:rPr>
                <w:id w:val="28465270"/>
                <w:citation/>
              </w:sdtPr>
              <w:sdtEndPr/>
              <w:sdtContent>
                <w:r w:rsidRPr="009B22A4">
                  <w:rPr>
                    <w:rFonts w:ascii="Times New Roman" w:hAnsi="Times New Roman" w:cs="Times New Roman"/>
                    <w:color w:val="000000" w:themeColor="text1"/>
                    <w:lang w:val="en-IN" w:eastAsia="en-IN"/>
                  </w:rPr>
                  <w:fldChar w:fldCharType="begin"/>
                </w:r>
                <w:r w:rsidRPr="009B22A4">
                  <w:rPr>
                    <w:rFonts w:ascii="Times New Roman" w:hAnsi="Times New Roman" w:cs="Times New Roman"/>
                    <w:color w:val="000000" w:themeColor="text1"/>
                    <w:lang w:val="en-IN" w:eastAsia="en-IN"/>
                  </w:rPr>
                  <w:instrText xml:space="preserve"> CITATION Hug93 \l 16393 </w:instrText>
                </w:r>
                <w:r w:rsidRPr="009B22A4">
                  <w:rPr>
                    <w:rFonts w:ascii="Times New Roman" w:hAnsi="Times New Roman" w:cs="Times New Roman"/>
                    <w:color w:val="000000" w:themeColor="text1"/>
                    <w:lang w:val="en-IN" w:eastAsia="en-IN"/>
                  </w:rPr>
                  <w:fldChar w:fldCharType="separate"/>
                </w:r>
                <w:r w:rsidR="0074037F">
                  <w:rPr>
                    <w:rFonts w:ascii="Times New Roman" w:hAnsi="Times New Roman" w:cs="Times New Roman"/>
                    <w:noProof/>
                    <w:color w:val="000000" w:themeColor="text1"/>
                    <w:lang w:val="en-IN" w:eastAsia="en-IN"/>
                  </w:rPr>
                  <w:t xml:space="preserve"> </w:t>
                </w:r>
                <w:r w:rsidR="0074037F" w:rsidRPr="0074037F">
                  <w:rPr>
                    <w:rFonts w:ascii="Times New Roman" w:hAnsi="Times New Roman" w:cs="Times New Roman"/>
                    <w:noProof/>
                    <w:color w:val="000000" w:themeColor="text1"/>
                    <w:lang w:val="en-IN" w:eastAsia="en-IN"/>
                  </w:rPr>
                  <w:t>(Hughes, 1993)</w:t>
                </w:r>
                <w:r w:rsidRPr="009B22A4">
                  <w:rPr>
                    <w:rFonts w:ascii="Times New Roman" w:hAnsi="Times New Roman" w:cs="Times New Roman"/>
                    <w:color w:val="000000" w:themeColor="text1"/>
                    <w:lang w:val="en-IN" w:eastAsia="en-IN"/>
                  </w:rPr>
                  <w:fldChar w:fldCharType="end"/>
                </w:r>
              </w:sdtContent>
            </w:sdt>
            <w:r w:rsidRPr="009B22A4">
              <w:rPr>
                <w:rFonts w:ascii="Times New Roman" w:hAnsi="Times New Roman" w:cs="Times New Roman"/>
                <w:color w:val="000000" w:themeColor="text1"/>
                <w:lang w:val="en-IN" w:eastAsia="en-IN"/>
              </w:rPr>
              <w:t>.</w:t>
            </w:r>
          </w:p>
          <w:p w14:paraId="2B1D3CC8" w14:textId="77777777" w:rsidR="00D730E4" w:rsidRPr="009B22A4" w:rsidRDefault="00D730E4" w:rsidP="00D75A38">
            <w:pPr>
              <w:autoSpaceDE w:val="0"/>
              <w:autoSpaceDN w:val="0"/>
              <w:adjustRightInd w:val="0"/>
              <w:spacing w:after="0" w:line="240" w:lineRule="auto"/>
              <w:ind w:right="6"/>
              <w:jc w:val="both"/>
              <w:rPr>
                <w:rFonts w:ascii="Times New Roman" w:hAnsi="Times New Roman" w:cs="Times New Roman"/>
                <w:color w:val="000000" w:themeColor="text1"/>
                <w:lang w:val="en-IN" w:eastAsia="en-IN"/>
              </w:rPr>
            </w:pPr>
            <w:r w:rsidRPr="009B22A4">
              <w:rPr>
                <w:rFonts w:ascii="Times New Roman" w:hAnsi="Times New Roman" w:cs="Times New Roman"/>
                <w:color w:val="000000" w:themeColor="text1"/>
                <w:lang w:val="en-IN" w:eastAsia="en-IN"/>
              </w:rPr>
              <w:t>A Group</w:t>
            </w:r>
            <w:r w:rsidRPr="009B22A4">
              <w:rPr>
                <w:rFonts w:ascii="Times New Roman" w:hAnsi="Times New Roman" w:cs="Times New Roman"/>
                <w:color w:val="000000" w:themeColor="text1"/>
                <w:lang w:val="en-IN" w:eastAsia="en-IN"/>
              </w:rPr>
              <w:fldChar w:fldCharType="begin"/>
            </w:r>
            <w:r w:rsidRPr="009B22A4">
              <w:rPr>
                <w:rFonts w:ascii="Times New Roman" w:hAnsi="Times New Roman" w:cs="Times New Roman"/>
                <w:color w:val="000000" w:themeColor="text1"/>
                <w:lang w:val="en-IN" w:eastAsia="en-IN"/>
              </w:rPr>
              <w:instrText xml:space="preserve"> XE "Group" </w:instrText>
            </w:r>
            <w:r w:rsidRPr="009B22A4">
              <w:rPr>
                <w:rFonts w:ascii="Times New Roman" w:hAnsi="Times New Roman" w:cs="Times New Roman"/>
                <w:color w:val="000000" w:themeColor="text1"/>
                <w:lang w:val="en-IN" w:eastAsia="en-IN"/>
              </w:rPr>
              <w:fldChar w:fldCharType="end"/>
            </w:r>
            <w:r w:rsidRPr="009B22A4">
              <w:rPr>
                <w:rFonts w:ascii="Times New Roman" w:hAnsi="Times New Roman" w:cs="Times New Roman"/>
                <w:color w:val="000000" w:themeColor="text1"/>
                <w:lang w:val="en-IN" w:eastAsia="en-IN"/>
              </w:rPr>
              <w:t xml:space="preserve"> of naval ships that operate and fight together.</w:t>
            </w:r>
          </w:p>
        </w:tc>
      </w:tr>
      <w:tr w:rsidR="00DC1604" w:rsidRPr="009B22A4" w14:paraId="55B3465D" w14:textId="77777777" w:rsidTr="00E65F2F">
        <w:tc>
          <w:tcPr>
            <w:tcW w:w="904" w:type="pct"/>
            <w:shd w:val="clear" w:color="auto" w:fill="auto"/>
          </w:tcPr>
          <w:p w14:paraId="060397DE" w14:textId="77777777" w:rsidR="00D730E4" w:rsidRPr="009B22A4" w:rsidRDefault="00D730E4" w:rsidP="00B70A2A">
            <w:pPr>
              <w:spacing w:line="240" w:lineRule="auto"/>
              <w:jc w:val="both"/>
              <w:rPr>
                <w:rFonts w:ascii="Times New Roman" w:hAnsi="Times New Roman" w:cs="Times New Roman"/>
                <w:color w:val="000000" w:themeColor="text1"/>
              </w:rPr>
            </w:pPr>
            <w:r w:rsidRPr="00D75A38">
              <w:rPr>
                <w:rFonts w:ascii="Times New Roman" w:hAnsi="Times New Roman" w:cs="Times New Roman"/>
                <w:color w:val="000000" w:themeColor="text1"/>
                <w:sz w:val="18"/>
                <w:szCs w:val="18"/>
              </w:rPr>
              <w:t>JTLS -Go</w:t>
            </w:r>
          </w:p>
        </w:tc>
        <w:tc>
          <w:tcPr>
            <w:tcW w:w="4096" w:type="pct"/>
            <w:shd w:val="clear" w:color="auto" w:fill="auto"/>
          </w:tcPr>
          <w:p w14:paraId="52E5D1ED" w14:textId="77777777" w:rsidR="00D730E4" w:rsidRPr="009B22A4" w:rsidRDefault="00D730E4" w:rsidP="00B70A2A">
            <w:pPr>
              <w:autoSpaceDE w:val="0"/>
              <w:autoSpaceDN w:val="0"/>
              <w:adjustRightInd w:val="0"/>
              <w:spacing w:line="240" w:lineRule="auto"/>
              <w:jc w:val="both"/>
              <w:rPr>
                <w:rFonts w:ascii="Times New Roman" w:hAnsi="Times New Roman" w:cs="Times New Roman"/>
                <w:color w:val="000000" w:themeColor="text1"/>
                <w:lang w:val="en-IN" w:eastAsia="en-IN"/>
              </w:rPr>
            </w:pPr>
            <w:r w:rsidRPr="009B22A4">
              <w:rPr>
                <w:rFonts w:ascii="Times New Roman" w:hAnsi="Times New Roman" w:cs="Times New Roman"/>
                <w:color w:val="000000" w:themeColor="text1"/>
                <w:lang w:val="en-IN" w:eastAsia="en-IN"/>
              </w:rPr>
              <w:t>The Joint Theatre Level Simulation</w:t>
            </w:r>
            <w:r w:rsidRPr="009B22A4">
              <w:rPr>
                <w:rFonts w:ascii="Times New Roman" w:hAnsi="Times New Roman" w:cs="Times New Roman"/>
                <w:color w:val="000000" w:themeColor="text1"/>
                <w:lang w:val="en-IN" w:eastAsia="en-IN"/>
              </w:rPr>
              <w:fldChar w:fldCharType="begin"/>
            </w:r>
            <w:r w:rsidRPr="009B22A4">
              <w:rPr>
                <w:rFonts w:ascii="Times New Roman" w:hAnsi="Times New Roman" w:cs="Times New Roman"/>
                <w:color w:val="000000" w:themeColor="text1"/>
              </w:rPr>
              <w:instrText xml:space="preserve"> XE "Simulation" </w:instrText>
            </w:r>
            <w:r w:rsidRPr="009B22A4">
              <w:rPr>
                <w:rFonts w:ascii="Times New Roman" w:hAnsi="Times New Roman" w:cs="Times New Roman"/>
                <w:color w:val="000000" w:themeColor="text1"/>
                <w:lang w:val="en-IN" w:eastAsia="en-IN"/>
              </w:rPr>
              <w:fldChar w:fldCharType="end"/>
            </w:r>
            <w:r w:rsidRPr="009B22A4">
              <w:rPr>
                <w:rFonts w:ascii="Times New Roman" w:hAnsi="Times New Roman" w:cs="Times New Roman"/>
                <w:color w:val="000000" w:themeColor="text1"/>
                <w:lang w:val="en-IN" w:eastAsia="en-IN"/>
              </w:rPr>
              <w:t xml:space="preserve">-Global Operations (JTLS-GO) is an interactive, web-enabled, joint and coalition wargaming system. JTLS-GO represents civil-military decision-making environments from a globally integrated operational-level perspective, which includes Air, </w:t>
            </w:r>
            <w:r w:rsidRPr="009B22A4">
              <w:rPr>
                <w:rFonts w:ascii="Times New Roman" w:hAnsi="Times New Roman" w:cs="Times New Roman"/>
                <w:color w:val="000000" w:themeColor="text1"/>
                <w:lang w:val="en-IN" w:eastAsia="en-IN"/>
              </w:rPr>
              <w:lastRenderedPageBreak/>
              <w:t>Land, Maritime, Space, Intelligence, Logistics, and Special Operations. These environments can be configured and scaled to examine joint tasks, operations, functions, and missions at the strategic</w:t>
            </w:r>
            <w:r w:rsidRPr="009B22A4">
              <w:rPr>
                <w:rFonts w:ascii="Times New Roman" w:hAnsi="Times New Roman" w:cs="Times New Roman"/>
                <w:color w:val="000000" w:themeColor="text1"/>
                <w:lang w:val="en-IN" w:eastAsia="en-IN"/>
              </w:rPr>
              <w:fldChar w:fldCharType="begin"/>
            </w:r>
            <w:r w:rsidRPr="009B22A4">
              <w:rPr>
                <w:rFonts w:ascii="Times New Roman" w:hAnsi="Times New Roman" w:cs="Times New Roman"/>
                <w:color w:val="000000" w:themeColor="text1"/>
              </w:rPr>
              <w:instrText xml:space="preserve"> XE "strategic" </w:instrText>
            </w:r>
            <w:r w:rsidRPr="009B22A4">
              <w:rPr>
                <w:rFonts w:ascii="Times New Roman" w:hAnsi="Times New Roman" w:cs="Times New Roman"/>
                <w:color w:val="000000" w:themeColor="text1"/>
                <w:lang w:val="en-IN" w:eastAsia="en-IN"/>
              </w:rPr>
              <w:fldChar w:fldCharType="end"/>
            </w:r>
            <w:r w:rsidRPr="009B22A4">
              <w:rPr>
                <w:rFonts w:ascii="Times New Roman" w:hAnsi="Times New Roman" w:cs="Times New Roman"/>
                <w:color w:val="000000" w:themeColor="text1"/>
                <w:lang w:val="en-IN" w:eastAsia="en-IN"/>
              </w:rPr>
              <w:t xml:space="preserve"> national (SN), strategic theatre (ST), operational (OP), and tactical (TA) levels of war. The JTLS-GO is primarily an operational-level simulation</w:t>
            </w:r>
            <w:r w:rsidRPr="009B22A4">
              <w:rPr>
                <w:rFonts w:ascii="Times New Roman" w:hAnsi="Times New Roman" w:cs="Times New Roman"/>
                <w:color w:val="000000" w:themeColor="text1"/>
                <w:lang w:val="en-IN" w:eastAsia="en-IN"/>
              </w:rPr>
              <w:fldChar w:fldCharType="begin"/>
            </w:r>
            <w:r w:rsidRPr="009B22A4">
              <w:rPr>
                <w:rFonts w:ascii="Times New Roman" w:hAnsi="Times New Roman" w:cs="Times New Roman"/>
                <w:color w:val="000000" w:themeColor="text1"/>
              </w:rPr>
              <w:instrText xml:space="preserve"> XE "</w:instrText>
            </w:r>
            <w:r w:rsidRPr="009B22A4">
              <w:rPr>
                <w:rFonts w:ascii="Times New Roman" w:hAnsi="Times New Roman" w:cs="Times New Roman"/>
                <w:noProof/>
                <w:snapToGrid w:val="0"/>
                <w:color w:val="000000" w:themeColor="text1"/>
              </w:rPr>
              <w:instrText>simulation</w:instrText>
            </w:r>
            <w:r w:rsidRPr="009B22A4">
              <w:rPr>
                <w:rFonts w:ascii="Times New Roman" w:hAnsi="Times New Roman" w:cs="Times New Roman"/>
                <w:color w:val="000000" w:themeColor="text1"/>
              </w:rPr>
              <w:instrText xml:space="preserve">" </w:instrText>
            </w:r>
            <w:r w:rsidRPr="009B22A4">
              <w:rPr>
                <w:rFonts w:ascii="Times New Roman" w:hAnsi="Times New Roman" w:cs="Times New Roman"/>
                <w:color w:val="000000" w:themeColor="text1"/>
                <w:lang w:val="en-IN" w:eastAsia="en-IN"/>
              </w:rPr>
              <w:fldChar w:fldCharType="end"/>
            </w:r>
            <w:r w:rsidRPr="009B22A4">
              <w:rPr>
                <w:rFonts w:ascii="Times New Roman" w:hAnsi="Times New Roman" w:cs="Times New Roman"/>
                <w:color w:val="000000" w:themeColor="text1"/>
                <w:lang w:val="en-IN" w:eastAsia="en-IN"/>
              </w:rPr>
              <w:t>.</w:t>
            </w:r>
          </w:p>
        </w:tc>
      </w:tr>
      <w:tr w:rsidR="00DC1604" w:rsidRPr="009B22A4" w14:paraId="4FDA15EB" w14:textId="77777777" w:rsidTr="00E65F2F">
        <w:tc>
          <w:tcPr>
            <w:tcW w:w="904" w:type="pct"/>
            <w:shd w:val="clear" w:color="auto" w:fill="auto"/>
          </w:tcPr>
          <w:p w14:paraId="599F52BF" w14:textId="77777777" w:rsidR="00D730E4" w:rsidRPr="009B22A4" w:rsidRDefault="00D730E4" w:rsidP="00B70A2A">
            <w:pPr>
              <w:spacing w:line="240" w:lineRule="auto"/>
              <w:jc w:val="both"/>
              <w:rPr>
                <w:rFonts w:ascii="Times New Roman" w:hAnsi="Times New Roman" w:cs="Times New Roman"/>
                <w:color w:val="000000" w:themeColor="text1"/>
              </w:rPr>
            </w:pPr>
            <w:r w:rsidRPr="009B22A4">
              <w:rPr>
                <w:rFonts w:ascii="Times New Roman" w:hAnsi="Times New Roman" w:cs="Times New Roman"/>
                <w:color w:val="000000" w:themeColor="text1"/>
              </w:rPr>
              <w:lastRenderedPageBreak/>
              <w:t>LCAC</w:t>
            </w:r>
          </w:p>
        </w:tc>
        <w:tc>
          <w:tcPr>
            <w:tcW w:w="4096" w:type="pct"/>
            <w:shd w:val="clear" w:color="auto" w:fill="auto"/>
          </w:tcPr>
          <w:p w14:paraId="503657FB" w14:textId="6B100A2E" w:rsidR="00D730E4" w:rsidRPr="009B22A4" w:rsidRDefault="00D730E4" w:rsidP="00E65F2F">
            <w:pPr>
              <w:spacing w:line="240" w:lineRule="auto"/>
              <w:jc w:val="both"/>
              <w:rPr>
                <w:rFonts w:ascii="Times New Roman" w:hAnsi="Times New Roman" w:cs="Times New Roman"/>
                <w:color w:val="000000" w:themeColor="text1"/>
              </w:rPr>
            </w:pPr>
            <w:r w:rsidRPr="009B22A4">
              <w:rPr>
                <w:rFonts w:ascii="Times New Roman" w:hAnsi="Times New Roman" w:cs="Times New Roman"/>
                <w:color w:val="000000" w:themeColor="text1"/>
              </w:rPr>
              <w:t xml:space="preserve">Landing Craft Air Cushion is also known as Hovercraft or watercraft. These are used for transport and landing of soldier, tanks, cargo from ship to shore. This comes under the </w:t>
            </w:r>
            <w:r w:rsidR="005478F1">
              <w:rPr>
                <w:rFonts w:ascii="Times New Roman" w:hAnsi="Times New Roman" w:cs="Times New Roman"/>
                <w:color w:val="000000" w:themeColor="text1"/>
              </w:rPr>
              <w:t>collaborative</w:t>
            </w:r>
            <w:r w:rsidRPr="009B22A4">
              <w:rPr>
                <w:rFonts w:ascii="Times New Roman" w:hAnsi="Times New Roman" w:cs="Times New Roman"/>
                <w:color w:val="000000" w:themeColor="text1"/>
              </w:rPr>
              <w:t xml:space="preserve"> marine forces. </w:t>
            </w:r>
          </w:p>
        </w:tc>
      </w:tr>
      <w:tr w:rsidR="00DC1604" w:rsidRPr="009B22A4" w14:paraId="11F69057" w14:textId="77777777" w:rsidTr="00E65F2F">
        <w:tc>
          <w:tcPr>
            <w:tcW w:w="904" w:type="pct"/>
            <w:shd w:val="clear" w:color="auto" w:fill="auto"/>
          </w:tcPr>
          <w:p w14:paraId="7C87BB20" w14:textId="77777777" w:rsidR="00D730E4" w:rsidRPr="009B22A4" w:rsidRDefault="00D730E4" w:rsidP="00B70A2A">
            <w:pPr>
              <w:spacing w:line="240" w:lineRule="auto"/>
              <w:jc w:val="both"/>
              <w:rPr>
                <w:rFonts w:ascii="Times New Roman" w:hAnsi="Times New Roman" w:cs="Times New Roman"/>
                <w:color w:val="000000" w:themeColor="text1"/>
              </w:rPr>
            </w:pPr>
            <w:r w:rsidRPr="009B22A4">
              <w:rPr>
                <w:rFonts w:ascii="Times New Roman" w:hAnsi="Times New Roman" w:cs="Times New Roman"/>
                <w:color w:val="000000" w:themeColor="text1"/>
              </w:rPr>
              <w:t>Unit</w:t>
            </w:r>
          </w:p>
        </w:tc>
        <w:tc>
          <w:tcPr>
            <w:tcW w:w="4096" w:type="pct"/>
            <w:shd w:val="clear" w:color="auto" w:fill="auto"/>
          </w:tcPr>
          <w:p w14:paraId="7E22A3E5" w14:textId="77777777" w:rsidR="00D730E4" w:rsidRPr="009B22A4" w:rsidRDefault="00D730E4" w:rsidP="00B70A2A">
            <w:pPr>
              <w:spacing w:line="240" w:lineRule="auto"/>
              <w:rPr>
                <w:rFonts w:ascii="Times New Roman" w:hAnsi="Times New Roman" w:cs="Times New Roman"/>
                <w:color w:val="000000" w:themeColor="text1"/>
              </w:rPr>
            </w:pPr>
            <w:r w:rsidRPr="009B22A4">
              <w:rPr>
                <w:rFonts w:ascii="Times New Roman" w:hAnsi="Times New Roman" w:cs="Times New Roman"/>
                <w:color w:val="000000" w:themeColor="text1"/>
              </w:rPr>
              <w:t>A unit is an individual ship in a force</w:t>
            </w:r>
          </w:p>
        </w:tc>
      </w:tr>
      <w:tr w:rsidR="00DC1604" w:rsidRPr="009B22A4" w14:paraId="3DAB6CF5" w14:textId="77777777" w:rsidTr="00E65F2F">
        <w:tc>
          <w:tcPr>
            <w:tcW w:w="904" w:type="pct"/>
            <w:shd w:val="clear" w:color="auto" w:fill="auto"/>
          </w:tcPr>
          <w:p w14:paraId="3B0C0EBB" w14:textId="77777777" w:rsidR="00D730E4" w:rsidRPr="009B22A4" w:rsidRDefault="00D730E4" w:rsidP="00B70A2A">
            <w:pPr>
              <w:spacing w:line="240" w:lineRule="auto"/>
              <w:jc w:val="both"/>
              <w:rPr>
                <w:rFonts w:ascii="Times New Roman" w:hAnsi="Times New Roman" w:cs="Times New Roman"/>
                <w:color w:val="000000" w:themeColor="text1"/>
              </w:rPr>
            </w:pPr>
            <w:r w:rsidRPr="009B22A4">
              <w:rPr>
                <w:rFonts w:ascii="Times New Roman" w:hAnsi="Times New Roman" w:cs="Times New Roman"/>
                <w:color w:val="000000" w:themeColor="text1"/>
              </w:rPr>
              <w:t>Salvo</w:t>
            </w:r>
          </w:p>
        </w:tc>
        <w:tc>
          <w:tcPr>
            <w:tcW w:w="4096" w:type="pct"/>
            <w:shd w:val="clear" w:color="auto" w:fill="auto"/>
          </w:tcPr>
          <w:p w14:paraId="589DED74" w14:textId="77777777" w:rsidR="00D730E4" w:rsidRPr="009B22A4" w:rsidRDefault="00D730E4" w:rsidP="00B70A2A">
            <w:pPr>
              <w:spacing w:line="240" w:lineRule="auto"/>
              <w:rPr>
                <w:rFonts w:ascii="Times New Roman" w:hAnsi="Times New Roman" w:cs="Times New Roman"/>
                <w:color w:val="000000" w:themeColor="text1"/>
              </w:rPr>
            </w:pPr>
            <w:r w:rsidRPr="009B22A4">
              <w:rPr>
                <w:rFonts w:ascii="Times New Roman" w:hAnsi="Times New Roman" w:cs="Times New Roman"/>
                <w:color w:val="000000" w:themeColor="text1"/>
              </w:rPr>
              <w:t xml:space="preserve">A salvo is the number of shots fired as a unit of force in a discrete </w:t>
            </w:r>
            <w:proofErr w:type="gramStart"/>
            <w:r w:rsidRPr="009B22A4">
              <w:rPr>
                <w:rFonts w:ascii="Times New Roman" w:hAnsi="Times New Roman" w:cs="Times New Roman"/>
                <w:color w:val="000000" w:themeColor="text1"/>
              </w:rPr>
              <w:t>period of time</w:t>
            </w:r>
            <w:proofErr w:type="gramEnd"/>
            <w:r w:rsidRPr="009B22A4">
              <w:rPr>
                <w:rFonts w:ascii="Times New Roman" w:hAnsi="Times New Roman" w:cs="Times New Roman"/>
                <w:color w:val="000000" w:themeColor="text1"/>
              </w:rPr>
              <w:t>.</w:t>
            </w:r>
          </w:p>
        </w:tc>
      </w:tr>
      <w:tr w:rsidR="00DC1604" w:rsidRPr="009B22A4" w14:paraId="6E3DC662" w14:textId="77777777" w:rsidTr="00E65F2F">
        <w:tc>
          <w:tcPr>
            <w:tcW w:w="904" w:type="pct"/>
            <w:shd w:val="clear" w:color="auto" w:fill="auto"/>
          </w:tcPr>
          <w:p w14:paraId="747FC978" w14:textId="77777777" w:rsidR="00D730E4" w:rsidRPr="009B22A4" w:rsidRDefault="00D730E4" w:rsidP="00B70A2A">
            <w:pPr>
              <w:spacing w:line="240" w:lineRule="auto"/>
              <w:jc w:val="both"/>
              <w:rPr>
                <w:rFonts w:ascii="Times New Roman" w:hAnsi="Times New Roman" w:cs="Times New Roman"/>
                <w:color w:val="000000" w:themeColor="text1"/>
              </w:rPr>
            </w:pPr>
            <w:r w:rsidRPr="009B22A4">
              <w:rPr>
                <w:rFonts w:ascii="Times New Roman" w:hAnsi="Times New Roman" w:cs="Times New Roman"/>
                <w:color w:val="000000" w:themeColor="text1"/>
              </w:rPr>
              <w:t>Combat Potential</w:t>
            </w:r>
          </w:p>
        </w:tc>
        <w:tc>
          <w:tcPr>
            <w:tcW w:w="4096" w:type="pct"/>
            <w:shd w:val="clear" w:color="auto" w:fill="auto"/>
          </w:tcPr>
          <w:p w14:paraId="6560F1F5" w14:textId="77777777" w:rsidR="00D730E4" w:rsidRPr="009B22A4" w:rsidRDefault="00D730E4" w:rsidP="00740E05">
            <w:pPr>
              <w:spacing w:line="240" w:lineRule="auto"/>
              <w:jc w:val="both"/>
              <w:rPr>
                <w:rFonts w:ascii="Times New Roman" w:hAnsi="Times New Roman" w:cs="Times New Roman"/>
                <w:color w:val="000000" w:themeColor="text1"/>
              </w:rPr>
            </w:pPr>
            <w:r w:rsidRPr="009B22A4">
              <w:rPr>
                <w:rFonts w:ascii="Times New Roman" w:hAnsi="Times New Roman" w:cs="Times New Roman"/>
                <w:color w:val="000000" w:themeColor="text1"/>
              </w:rPr>
              <w:t xml:space="preserve">Combat potential is a force’s total </w:t>
            </w:r>
            <w:r w:rsidRPr="009B22A4">
              <w:rPr>
                <w:rFonts w:ascii="Times New Roman" w:hAnsi="Times New Roman" w:cs="Times New Roman"/>
                <w:b/>
                <w:bCs/>
                <w:color w:val="000000" w:themeColor="text1"/>
              </w:rPr>
              <w:t>stored offensive capability</w:t>
            </w:r>
            <w:r w:rsidRPr="009B22A4">
              <w:rPr>
                <w:rFonts w:ascii="Times New Roman" w:hAnsi="Times New Roman" w:cs="Times New Roman"/>
                <w:color w:val="000000" w:themeColor="text1"/>
              </w:rPr>
              <w:t xml:space="preserve"> of an element or force measured in number of total shots available.</w:t>
            </w:r>
          </w:p>
          <w:p w14:paraId="33160154" w14:textId="618B34E7" w:rsidR="00D730E4" w:rsidRPr="009B22A4" w:rsidRDefault="00D730E4" w:rsidP="00740E05">
            <w:pPr>
              <w:spacing w:after="0" w:line="240" w:lineRule="auto"/>
              <w:jc w:val="both"/>
              <w:rPr>
                <w:rFonts w:ascii="Times New Roman" w:hAnsi="Times New Roman" w:cs="Times New Roman"/>
                <w:color w:val="000000" w:themeColor="text1"/>
              </w:rPr>
            </w:pPr>
            <w:r w:rsidRPr="009B22A4">
              <w:rPr>
                <w:rFonts w:ascii="Times New Roman" w:hAnsi="Times New Roman" w:cs="Times New Roman"/>
                <w:color w:val="000000" w:themeColor="text1"/>
              </w:rPr>
              <w:t xml:space="preserve">The </w:t>
            </w:r>
            <w:r w:rsidRPr="009B22A4">
              <w:rPr>
                <w:rFonts w:ascii="Times New Roman" w:hAnsi="Times New Roman" w:cs="Times New Roman"/>
                <w:b/>
                <w:bCs/>
                <w:color w:val="000000" w:themeColor="text1"/>
              </w:rPr>
              <w:t>capacity</w:t>
            </w:r>
            <w:r w:rsidRPr="009B22A4">
              <w:rPr>
                <w:rFonts w:ascii="Times New Roman" w:hAnsi="Times New Roman" w:cs="Times New Roman"/>
                <w:color w:val="000000" w:themeColor="text1"/>
              </w:rPr>
              <w:t xml:space="preserve"> for forces to successfully engage in combat is called combat</w:t>
            </w:r>
            <w:r w:rsidR="00AD74A5" w:rsidRPr="009B22A4">
              <w:rPr>
                <w:rFonts w:ascii="Times New Roman" w:hAnsi="Times New Roman" w:cs="Times New Roman"/>
                <w:color w:val="000000" w:themeColor="text1"/>
              </w:rPr>
              <w:t xml:space="preserve"> </w:t>
            </w:r>
            <w:r w:rsidRPr="009B22A4">
              <w:rPr>
                <w:rFonts w:ascii="Times New Roman" w:hAnsi="Times New Roman" w:cs="Times New Roman"/>
                <w:color w:val="000000" w:themeColor="text1"/>
              </w:rPr>
              <w:t>potential. The combat potential of forces can be measured in terms of their</w:t>
            </w:r>
            <w:r w:rsidR="00AD74A5" w:rsidRPr="009B22A4">
              <w:rPr>
                <w:rFonts w:ascii="Times New Roman" w:hAnsi="Times New Roman" w:cs="Times New Roman"/>
                <w:color w:val="000000" w:themeColor="text1"/>
              </w:rPr>
              <w:t xml:space="preserve"> </w:t>
            </w:r>
            <w:r w:rsidRPr="009B22A4">
              <w:rPr>
                <w:rFonts w:ascii="Times New Roman" w:hAnsi="Times New Roman" w:cs="Times New Roman"/>
                <w:color w:val="000000" w:themeColor="text1"/>
              </w:rPr>
              <w:t xml:space="preserve">designed and available potential. The designed combat potential of forces is the </w:t>
            </w:r>
            <w:r w:rsidRPr="009B22A4">
              <w:rPr>
                <w:rFonts w:ascii="Times New Roman" w:hAnsi="Times New Roman" w:cs="Times New Roman"/>
                <w:color w:val="000000" w:themeColor="text1"/>
              </w:rPr>
              <w:lastRenderedPageBreak/>
              <w:t xml:space="preserve">capacity of those forces to engage in combat, measured under ideal conditions of training, equipment, </w:t>
            </w:r>
            <w:proofErr w:type="gramStart"/>
            <w:r w:rsidRPr="009B22A4">
              <w:rPr>
                <w:rFonts w:ascii="Times New Roman" w:hAnsi="Times New Roman" w:cs="Times New Roman"/>
                <w:color w:val="000000" w:themeColor="text1"/>
              </w:rPr>
              <w:t>organization</w:t>
            </w:r>
            <w:proofErr w:type="gramEnd"/>
            <w:r w:rsidRPr="009B22A4">
              <w:rPr>
                <w:rFonts w:ascii="Times New Roman" w:hAnsi="Times New Roman" w:cs="Times New Roman"/>
                <w:color w:val="000000" w:themeColor="text1"/>
              </w:rPr>
              <w:t xml:space="preserve"> and motivation. The available combat potential is the potential value of forces in the current state with respect to training, equipment, organization, motivation, geographic and weather environment, and specific enemy</w:t>
            </w:r>
            <w:sdt>
              <w:sdtPr>
                <w:rPr>
                  <w:rFonts w:ascii="Times New Roman" w:hAnsi="Times New Roman" w:cs="Times New Roman"/>
                  <w:color w:val="000000" w:themeColor="text1"/>
                </w:rPr>
                <w:id w:val="698440262"/>
                <w:citation/>
              </w:sdtPr>
              <w:sdtEndPr/>
              <w:sdtContent>
                <w:r w:rsidRPr="009B22A4">
                  <w:rPr>
                    <w:rFonts w:ascii="Times New Roman" w:hAnsi="Times New Roman" w:cs="Times New Roman"/>
                    <w:color w:val="000000" w:themeColor="text1"/>
                  </w:rPr>
                  <w:fldChar w:fldCharType="begin"/>
                </w:r>
                <w:r w:rsidRPr="009B22A4">
                  <w:rPr>
                    <w:rFonts w:ascii="Times New Roman" w:hAnsi="Times New Roman" w:cs="Times New Roman"/>
                    <w:color w:val="000000" w:themeColor="text1"/>
                    <w:lang w:val="en-IN"/>
                  </w:rPr>
                  <w:instrText xml:space="preserve"> CITATION Hug93 \l 16393 </w:instrText>
                </w:r>
                <w:r w:rsidRPr="009B22A4">
                  <w:rPr>
                    <w:rFonts w:ascii="Times New Roman" w:hAnsi="Times New Roman" w:cs="Times New Roman"/>
                    <w:color w:val="000000" w:themeColor="text1"/>
                  </w:rPr>
                  <w:fldChar w:fldCharType="separate"/>
                </w:r>
                <w:r w:rsidR="0074037F">
                  <w:rPr>
                    <w:rFonts w:ascii="Times New Roman" w:hAnsi="Times New Roman" w:cs="Times New Roman"/>
                    <w:noProof/>
                    <w:color w:val="000000" w:themeColor="text1"/>
                    <w:lang w:val="en-IN"/>
                  </w:rPr>
                  <w:t xml:space="preserve"> </w:t>
                </w:r>
                <w:r w:rsidR="0074037F" w:rsidRPr="0074037F">
                  <w:rPr>
                    <w:rFonts w:ascii="Times New Roman" w:hAnsi="Times New Roman" w:cs="Times New Roman"/>
                    <w:noProof/>
                    <w:color w:val="000000" w:themeColor="text1"/>
                    <w:lang w:val="en-IN"/>
                  </w:rPr>
                  <w:t>(Hughes, 1993)</w:t>
                </w:r>
                <w:r w:rsidRPr="009B22A4">
                  <w:rPr>
                    <w:rFonts w:ascii="Times New Roman" w:hAnsi="Times New Roman" w:cs="Times New Roman"/>
                    <w:color w:val="000000" w:themeColor="text1"/>
                  </w:rPr>
                  <w:fldChar w:fldCharType="end"/>
                </w:r>
              </w:sdtContent>
            </w:sdt>
            <w:r w:rsidRPr="009B22A4">
              <w:rPr>
                <w:rFonts w:ascii="Times New Roman" w:hAnsi="Times New Roman" w:cs="Times New Roman"/>
                <w:color w:val="000000" w:themeColor="text1"/>
              </w:rPr>
              <w:t>.</w:t>
            </w:r>
          </w:p>
        </w:tc>
      </w:tr>
      <w:tr w:rsidR="00D75A38" w:rsidRPr="009B22A4" w14:paraId="3461E828" w14:textId="77777777" w:rsidTr="00E65F2F">
        <w:tc>
          <w:tcPr>
            <w:tcW w:w="5000" w:type="pct"/>
            <w:gridSpan w:val="2"/>
            <w:shd w:val="clear" w:color="auto" w:fill="auto"/>
          </w:tcPr>
          <w:p w14:paraId="02011327" w14:textId="77777777" w:rsidR="00D75A38" w:rsidRPr="009B22A4" w:rsidRDefault="00D75A38" w:rsidP="00B70A2A">
            <w:pPr>
              <w:spacing w:line="240" w:lineRule="auto"/>
              <w:jc w:val="both"/>
              <w:rPr>
                <w:rFonts w:ascii="Times New Roman" w:hAnsi="Times New Roman" w:cs="Times New Roman"/>
                <w:color w:val="000000" w:themeColor="text1"/>
              </w:rPr>
            </w:pPr>
            <w:r w:rsidRPr="009B22A4">
              <w:rPr>
                <w:rFonts w:ascii="Times New Roman" w:hAnsi="Times New Roman" w:cs="Times New Roman"/>
                <w:color w:val="000000" w:themeColor="text1"/>
              </w:rPr>
              <w:lastRenderedPageBreak/>
              <w:t>Combat power</w:t>
            </w:r>
          </w:p>
          <w:p w14:paraId="73478090" w14:textId="07311BB8" w:rsidR="00D75A38" w:rsidRPr="009B22A4" w:rsidRDefault="00D75A38" w:rsidP="002553AC">
            <w:pPr>
              <w:spacing w:line="240" w:lineRule="auto"/>
              <w:jc w:val="both"/>
              <w:rPr>
                <w:rFonts w:ascii="Times New Roman" w:hAnsi="Times New Roman" w:cs="Times New Roman"/>
                <w:color w:val="000000" w:themeColor="text1"/>
              </w:rPr>
            </w:pPr>
            <w:r w:rsidRPr="009B22A4">
              <w:rPr>
                <w:rFonts w:ascii="Times New Roman" w:hAnsi="Times New Roman" w:cs="Times New Roman"/>
                <w:color w:val="000000" w:themeColor="text1"/>
              </w:rPr>
              <w:t xml:space="preserve">Also called </w:t>
            </w:r>
            <w:r w:rsidRPr="009B22A4">
              <w:rPr>
                <w:rFonts w:ascii="Times New Roman" w:hAnsi="Times New Roman" w:cs="Times New Roman"/>
                <w:b/>
                <w:bCs/>
                <w:color w:val="000000" w:themeColor="text1"/>
              </w:rPr>
              <w:t>striking power</w:t>
            </w:r>
            <w:r w:rsidRPr="009B22A4">
              <w:rPr>
                <w:rFonts w:ascii="Times New Roman" w:hAnsi="Times New Roman" w:cs="Times New Roman"/>
                <w:color w:val="000000" w:themeColor="text1"/>
              </w:rPr>
              <w:t xml:space="preserve">, is the </w:t>
            </w:r>
            <w:r w:rsidRPr="009B22A4">
              <w:rPr>
                <w:rFonts w:ascii="Times New Roman" w:hAnsi="Times New Roman" w:cs="Times New Roman"/>
                <w:b/>
                <w:bCs/>
                <w:color w:val="000000" w:themeColor="text1"/>
              </w:rPr>
              <w:t>maximum offensive capability</w:t>
            </w:r>
            <w:r w:rsidRPr="009B22A4">
              <w:rPr>
                <w:rFonts w:ascii="Times New Roman" w:hAnsi="Times New Roman" w:cs="Times New Roman"/>
                <w:color w:val="000000" w:themeColor="text1"/>
              </w:rPr>
              <w:t xml:space="preserve"> of an element or force per salvo, measured in the number of hitting shots that would be achieved in the absence of degrading factors.</w:t>
            </w:r>
          </w:p>
          <w:p w14:paraId="191C1365" w14:textId="4C7FF2D0" w:rsidR="00D75A38" w:rsidRPr="009B22A4" w:rsidRDefault="00D75A38" w:rsidP="00B70A2A">
            <w:pPr>
              <w:keepNext/>
              <w:spacing w:line="240" w:lineRule="auto"/>
              <w:jc w:val="center"/>
              <w:rPr>
                <w:rFonts w:ascii="Times New Roman" w:hAnsi="Times New Roman" w:cs="Times New Roman"/>
                <w:color w:val="000000" w:themeColor="text1"/>
              </w:rPr>
            </w:pPr>
            <w:r w:rsidRPr="009B22A4">
              <w:rPr>
                <w:rFonts w:ascii="Times New Roman" w:hAnsi="Times New Roman" w:cs="Times New Roman"/>
                <w:color w:val="000000" w:themeColor="text1"/>
              </w:rPr>
              <w:object w:dxaOrig="13635" w:dyaOrig="6975" w14:anchorId="7ABF08FB">
                <v:shape id="_x0000_i1025" type="#_x0000_t75" style="width:189.55pt;height:116.15pt" o:ole="">
                  <v:imagedata r:id="rId52" o:title=""/>
                </v:shape>
                <o:OLEObject Type="Embed" ProgID="PBrush" ShapeID="_x0000_i1025" DrawAspect="Content" ObjectID="_1760650314" r:id="rId53"/>
              </w:object>
            </w:r>
          </w:p>
          <w:p w14:paraId="6520BF90" w14:textId="51FB4051" w:rsidR="00D75A38" w:rsidRPr="009B22A4" w:rsidRDefault="00D75A38" w:rsidP="002553AC">
            <w:pPr>
              <w:pStyle w:val="Caption"/>
              <w:ind w:left="769" w:hanging="769"/>
              <w:jc w:val="both"/>
              <w:rPr>
                <w:rFonts w:ascii="Times New Roman" w:hAnsi="Times New Roman" w:cs="Times New Roman"/>
                <w:i w:val="0"/>
                <w:iCs w:val="0"/>
                <w:color w:val="000000" w:themeColor="text1"/>
                <w:sz w:val="20"/>
                <w:szCs w:val="20"/>
              </w:rPr>
            </w:pPr>
            <w:bookmarkStart w:id="67" w:name="_Toc119670445"/>
            <w:r w:rsidRPr="00740E05">
              <w:rPr>
                <w:rFonts w:ascii="Times New Roman" w:hAnsi="Times New Roman" w:cs="Times New Roman"/>
                <w:i w:val="0"/>
                <w:iCs w:val="0"/>
                <w:color w:val="000000" w:themeColor="text1"/>
                <w:sz w:val="16"/>
                <w:szCs w:val="16"/>
              </w:rPr>
              <w:lastRenderedPageBreak/>
              <w:t xml:space="preserve">Figure </w:t>
            </w:r>
            <w:r w:rsidRPr="00740E05">
              <w:rPr>
                <w:rFonts w:ascii="Times New Roman" w:hAnsi="Times New Roman" w:cs="Times New Roman"/>
                <w:i w:val="0"/>
                <w:iCs w:val="0"/>
                <w:color w:val="000000" w:themeColor="text1"/>
                <w:sz w:val="16"/>
                <w:szCs w:val="16"/>
              </w:rPr>
              <w:fldChar w:fldCharType="begin"/>
            </w:r>
            <w:r w:rsidRPr="00740E05">
              <w:rPr>
                <w:rFonts w:ascii="Times New Roman" w:hAnsi="Times New Roman" w:cs="Times New Roman"/>
                <w:i w:val="0"/>
                <w:iCs w:val="0"/>
                <w:color w:val="000000" w:themeColor="text1"/>
                <w:sz w:val="16"/>
                <w:szCs w:val="16"/>
              </w:rPr>
              <w:instrText xml:space="preserve"> SEQ Figure \* ARABIC </w:instrText>
            </w:r>
            <w:r w:rsidRPr="00740E05">
              <w:rPr>
                <w:rFonts w:ascii="Times New Roman" w:hAnsi="Times New Roman" w:cs="Times New Roman"/>
                <w:i w:val="0"/>
                <w:iCs w:val="0"/>
                <w:color w:val="000000" w:themeColor="text1"/>
                <w:sz w:val="16"/>
                <w:szCs w:val="16"/>
              </w:rPr>
              <w:fldChar w:fldCharType="separate"/>
            </w:r>
            <w:r w:rsidR="005F6F39">
              <w:rPr>
                <w:rFonts w:ascii="Times New Roman" w:hAnsi="Times New Roman" w:cs="Times New Roman"/>
                <w:i w:val="0"/>
                <w:iCs w:val="0"/>
                <w:noProof/>
                <w:color w:val="000000" w:themeColor="text1"/>
                <w:sz w:val="16"/>
                <w:szCs w:val="16"/>
              </w:rPr>
              <w:t>22</w:t>
            </w:r>
            <w:r w:rsidRPr="00740E05">
              <w:rPr>
                <w:rFonts w:ascii="Times New Roman" w:hAnsi="Times New Roman" w:cs="Times New Roman"/>
                <w:i w:val="0"/>
                <w:iCs w:val="0"/>
                <w:noProof/>
                <w:color w:val="000000" w:themeColor="text1"/>
                <w:sz w:val="16"/>
                <w:szCs w:val="16"/>
              </w:rPr>
              <w:fldChar w:fldCharType="end"/>
            </w:r>
            <w:r w:rsidRPr="00740E05">
              <w:rPr>
                <w:rFonts w:ascii="Times New Roman" w:hAnsi="Times New Roman" w:cs="Times New Roman"/>
                <w:i w:val="0"/>
                <w:iCs w:val="0"/>
                <w:color w:val="000000" w:themeColor="text1"/>
                <w:sz w:val="16"/>
                <w:szCs w:val="16"/>
                <w:lang w:val="en-IN"/>
              </w:rPr>
              <w:t>. Visualization of three key concepts i.e., Force, Combat potential, Combat Power</w:t>
            </w:r>
            <w:sdt>
              <w:sdtPr>
                <w:rPr>
                  <w:rFonts w:ascii="Times New Roman" w:hAnsi="Times New Roman" w:cs="Times New Roman"/>
                  <w:i w:val="0"/>
                  <w:iCs w:val="0"/>
                  <w:color w:val="000000" w:themeColor="text1"/>
                  <w:sz w:val="16"/>
                  <w:szCs w:val="16"/>
                  <w:lang w:val="en-IN"/>
                </w:rPr>
                <w:id w:val="1456060056"/>
                <w:citation/>
              </w:sdtPr>
              <w:sdtEndPr/>
              <w:sdtContent>
                <w:r w:rsidRPr="00740E05">
                  <w:rPr>
                    <w:rFonts w:ascii="Times New Roman" w:hAnsi="Times New Roman" w:cs="Times New Roman"/>
                    <w:i w:val="0"/>
                    <w:iCs w:val="0"/>
                    <w:color w:val="000000" w:themeColor="text1"/>
                    <w:sz w:val="16"/>
                    <w:szCs w:val="16"/>
                    <w:lang w:val="en-IN"/>
                  </w:rPr>
                  <w:fldChar w:fldCharType="begin"/>
                </w:r>
                <w:r w:rsidRPr="00740E05">
                  <w:rPr>
                    <w:rFonts w:ascii="Times New Roman" w:hAnsi="Times New Roman" w:cs="Times New Roman"/>
                    <w:i w:val="0"/>
                    <w:iCs w:val="0"/>
                    <w:color w:val="000000" w:themeColor="text1"/>
                    <w:sz w:val="16"/>
                    <w:szCs w:val="16"/>
                    <w:lang w:val="en-IN"/>
                  </w:rPr>
                  <w:instrText xml:space="preserve"> CITATION Hug93 \l 16393 </w:instrText>
                </w:r>
                <w:r w:rsidRPr="00740E05">
                  <w:rPr>
                    <w:rFonts w:ascii="Times New Roman" w:hAnsi="Times New Roman" w:cs="Times New Roman"/>
                    <w:i w:val="0"/>
                    <w:iCs w:val="0"/>
                    <w:color w:val="000000" w:themeColor="text1"/>
                    <w:sz w:val="16"/>
                    <w:szCs w:val="16"/>
                    <w:lang w:val="en-IN"/>
                  </w:rPr>
                  <w:fldChar w:fldCharType="separate"/>
                </w:r>
                <w:r w:rsidR="0074037F">
                  <w:rPr>
                    <w:rFonts w:ascii="Times New Roman" w:hAnsi="Times New Roman" w:cs="Times New Roman"/>
                    <w:i w:val="0"/>
                    <w:iCs w:val="0"/>
                    <w:noProof/>
                    <w:color w:val="000000" w:themeColor="text1"/>
                    <w:sz w:val="16"/>
                    <w:szCs w:val="16"/>
                    <w:lang w:val="en-IN"/>
                  </w:rPr>
                  <w:t xml:space="preserve"> </w:t>
                </w:r>
                <w:r w:rsidR="0074037F" w:rsidRPr="0074037F">
                  <w:rPr>
                    <w:rFonts w:ascii="Times New Roman" w:hAnsi="Times New Roman" w:cs="Times New Roman"/>
                    <w:noProof/>
                    <w:color w:val="000000" w:themeColor="text1"/>
                    <w:sz w:val="16"/>
                    <w:szCs w:val="16"/>
                    <w:lang w:val="en-IN"/>
                  </w:rPr>
                  <w:t>(Hughes, 1993)</w:t>
                </w:r>
                <w:r w:rsidRPr="00740E05">
                  <w:rPr>
                    <w:rFonts w:ascii="Times New Roman" w:hAnsi="Times New Roman" w:cs="Times New Roman"/>
                    <w:i w:val="0"/>
                    <w:iCs w:val="0"/>
                    <w:color w:val="000000" w:themeColor="text1"/>
                    <w:sz w:val="16"/>
                    <w:szCs w:val="16"/>
                    <w:lang w:val="en-IN"/>
                  </w:rPr>
                  <w:fldChar w:fldCharType="end"/>
                </w:r>
              </w:sdtContent>
            </w:sdt>
            <w:r w:rsidRPr="00740E05">
              <w:rPr>
                <w:rFonts w:ascii="Times New Roman" w:hAnsi="Times New Roman" w:cs="Times New Roman"/>
                <w:i w:val="0"/>
                <w:iCs w:val="0"/>
                <w:color w:val="000000" w:themeColor="text1"/>
                <w:sz w:val="16"/>
                <w:szCs w:val="16"/>
                <w:lang w:val="en-IN"/>
              </w:rPr>
              <w:t>.</w:t>
            </w:r>
            <w:bookmarkEnd w:id="67"/>
          </w:p>
        </w:tc>
      </w:tr>
      <w:tr w:rsidR="00D75A38" w:rsidRPr="009B22A4" w14:paraId="06E689BA" w14:textId="77777777" w:rsidTr="00E65F2F">
        <w:tc>
          <w:tcPr>
            <w:tcW w:w="5000" w:type="pct"/>
            <w:gridSpan w:val="2"/>
            <w:shd w:val="clear" w:color="auto" w:fill="auto"/>
          </w:tcPr>
          <w:p w14:paraId="14645CE6" w14:textId="77777777" w:rsidR="00D75A38" w:rsidRPr="009B22A4" w:rsidRDefault="00D75A38" w:rsidP="00B70A2A">
            <w:pPr>
              <w:spacing w:line="240" w:lineRule="auto"/>
              <w:jc w:val="both"/>
              <w:rPr>
                <w:rFonts w:ascii="Times New Roman" w:hAnsi="Times New Roman" w:cs="Times New Roman"/>
                <w:color w:val="000000" w:themeColor="text1"/>
              </w:rPr>
            </w:pPr>
            <w:r w:rsidRPr="009B22A4">
              <w:rPr>
                <w:rFonts w:ascii="Times New Roman" w:hAnsi="Times New Roman" w:cs="Times New Roman"/>
                <w:color w:val="000000" w:themeColor="text1"/>
              </w:rPr>
              <w:lastRenderedPageBreak/>
              <w:t>Model</w:t>
            </w:r>
          </w:p>
          <w:p w14:paraId="129906D3" w14:textId="131E81C0" w:rsidR="00D75A38" w:rsidRPr="009B22A4" w:rsidRDefault="00D75A38" w:rsidP="000A0C36">
            <w:pPr>
              <w:spacing w:line="240" w:lineRule="auto"/>
              <w:jc w:val="both"/>
              <w:rPr>
                <w:rFonts w:ascii="Times New Roman" w:hAnsi="Times New Roman" w:cs="Times New Roman"/>
                <w:color w:val="000000" w:themeColor="text1"/>
              </w:rPr>
            </w:pPr>
            <w:r w:rsidRPr="009B22A4">
              <w:rPr>
                <w:rFonts w:ascii="Times New Roman" w:hAnsi="Times New Roman" w:cs="Times New Roman"/>
                <w:color w:val="000000" w:themeColor="text1"/>
              </w:rPr>
              <w:t>Model is an abstract representation of the physical system. This abstract representation can be mathematical equations. Mostly these are ordinary differential equations. Various types are</w:t>
            </w:r>
            <w:bookmarkStart w:id="68" w:name="_Toc118977443"/>
          </w:p>
          <w:tbl>
            <w:tblPr>
              <w:tblStyle w:val="FinancialTable"/>
              <w:tblpPr w:leftFromText="180" w:rightFromText="180" w:vertAnchor="text" w:horzAnchor="margin" w:tblpXSpec="center" w:tblpY="-167"/>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3"/>
              <w:gridCol w:w="1250"/>
              <w:gridCol w:w="1157"/>
              <w:gridCol w:w="1507"/>
            </w:tblGrid>
            <w:tr w:rsidR="00D75A38" w:rsidRPr="00740E05" w14:paraId="4474844C" w14:textId="77777777" w:rsidTr="00B70A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bottom"/>
                </w:tcPr>
                <w:p w14:paraId="3D46B587" w14:textId="77777777" w:rsidR="00D75A38" w:rsidRPr="00740E05" w:rsidRDefault="00D75A38" w:rsidP="00A704DA">
                  <w:pPr>
                    <w:spacing w:line="240" w:lineRule="auto"/>
                    <w:jc w:val="center"/>
                    <w:rPr>
                      <w:rFonts w:ascii="Times New Roman" w:hAnsi="Times New Roman" w:cs="Times New Roman"/>
                      <w:color w:val="000000" w:themeColor="text1"/>
                      <w:sz w:val="14"/>
                      <w:szCs w:val="14"/>
                    </w:rPr>
                  </w:pPr>
                  <w:r w:rsidRPr="00740E05">
                    <w:rPr>
                      <w:rFonts w:ascii="Times New Roman" w:hAnsi="Times New Roman" w:cs="Times New Roman"/>
                      <w:color w:val="000000" w:themeColor="text1"/>
                      <w:sz w:val="14"/>
                      <w:szCs w:val="14"/>
                    </w:rPr>
                    <w:lastRenderedPageBreak/>
                    <w:t>Type of Models</w:t>
                  </w:r>
                </w:p>
              </w:tc>
              <w:tc>
                <w:tcPr>
                  <w:tcW w:w="0" w:type="auto"/>
                  <w:vAlign w:val="bottom"/>
                </w:tcPr>
                <w:p w14:paraId="5CAEC266" w14:textId="77777777" w:rsidR="00D75A38" w:rsidRPr="00740E05" w:rsidRDefault="00D75A38" w:rsidP="00A704DA">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4"/>
                      <w:szCs w:val="14"/>
                    </w:rPr>
                  </w:pPr>
                  <w:r w:rsidRPr="00740E05">
                    <w:rPr>
                      <w:rFonts w:ascii="Times New Roman" w:hAnsi="Times New Roman" w:cs="Times New Roman"/>
                      <w:color w:val="000000" w:themeColor="text1"/>
                      <w:sz w:val="14"/>
                      <w:szCs w:val="14"/>
                    </w:rPr>
                    <w:t>Example</w:t>
                  </w:r>
                </w:p>
              </w:tc>
              <w:tc>
                <w:tcPr>
                  <w:tcW w:w="0" w:type="auto"/>
                  <w:vAlign w:val="bottom"/>
                </w:tcPr>
                <w:p w14:paraId="3764B266" w14:textId="77777777" w:rsidR="00D75A38" w:rsidRPr="00740E05" w:rsidRDefault="00D75A38" w:rsidP="00A704DA">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4"/>
                      <w:szCs w:val="14"/>
                    </w:rPr>
                  </w:pPr>
                  <w:r w:rsidRPr="00740E05">
                    <w:rPr>
                      <w:rFonts w:ascii="Times New Roman" w:hAnsi="Times New Roman" w:cs="Times New Roman"/>
                      <w:color w:val="000000" w:themeColor="text1"/>
                      <w:sz w:val="14"/>
                      <w:szCs w:val="14"/>
                    </w:rPr>
                    <w:t>Solving Methods</w:t>
                  </w:r>
                </w:p>
              </w:tc>
              <w:tc>
                <w:tcPr>
                  <w:tcW w:w="0" w:type="auto"/>
                  <w:vAlign w:val="bottom"/>
                </w:tcPr>
                <w:p w14:paraId="2D1CC9C0" w14:textId="77777777" w:rsidR="00D75A38" w:rsidRPr="00740E05" w:rsidRDefault="00D75A38" w:rsidP="00A704DA">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4"/>
                      <w:szCs w:val="14"/>
                    </w:rPr>
                  </w:pPr>
                  <w:r w:rsidRPr="00740E05">
                    <w:rPr>
                      <w:rFonts w:ascii="Times New Roman" w:hAnsi="Times New Roman" w:cs="Times New Roman"/>
                      <w:color w:val="000000" w:themeColor="text1"/>
                      <w:sz w:val="14"/>
                      <w:szCs w:val="14"/>
                    </w:rPr>
                    <w:t>Limitations</w:t>
                  </w:r>
                </w:p>
              </w:tc>
            </w:tr>
            <w:tr w:rsidR="00D75A38" w:rsidRPr="00740E05" w14:paraId="37AE941F" w14:textId="77777777" w:rsidTr="00740E05">
              <w:trPr>
                <w:cantSplit/>
                <w:trHeight w:val="1134"/>
              </w:trPr>
              <w:tc>
                <w:tcPr>
                  <w:cnfStyle w:val="001000000000" w:firstRow="0" w:lastRow="0" w:firstColumn="1" w:lastColumn="0" w:oddVBand="0" w:evenVBand="0" w:oddHBand="0" w:evenHBand="0" w:firstRowFirstColumn="0" w:firstRowLastColumn="0" w:lastRowFirstColumn="0" w:lastRowLastColumn="0"/>
                  <w:tcW w:w="0" w:type="auto"/>
                </w:tcPr>
                <w:p w14:paraId="45041E44" w14:textId="77777777" w:rsidR="00D75A38" w:rsidRPr="00740E05" w:rsidRDefault="00D75A38" w:rsidP="00A704DA">
                  <w:pPr>
                    <w:spacing w:line="240" w:lineRule="auto"/>
                    <w:jc w:val="both"/>
                    <w:rPr>
                      <w:rFonts w:ascii="Times New Roman" w:hAnsi="Times New Roman" w:cs="Times New Roman"/>
                      <w:color w:val="000000" w:themeColor="text1"/>
                      <w:sz w:val="14"/>
                      <w:szCs w:val="14"/>
                    </w:rPr>
                  </w:pPr>
                  <w:r w:rsidRPr="00740E05">
                    <w:rPr>
                      <w:rFonts w:ascii="Times New Roman" w:hAnsi="Times New Roman" w:cs="Times New Roman"/>
                      <w:color w:val="000000" w:themeColor="text1"/>
                      <w:sz w:val="14"/>
                      <w:szCs w:val="14"/>
                    </w:rPr>
                    <w:t>Empirical</w:t>
                  </w:r>
                </w:p>
              </w:tc>
              <w:tc>
                <w:tcPr>
                  <w:tcW w:w="0" w:type="auto"/>
                  <w:textDirection w:val="btLr"/>
                  <w:vAlign w:val="center"/>
                </w:tcPr>
                <w:p w14:paraId="4A09FB8E" w14:textId="77777777" w:rsidR="00D75A38" w:rsidRPr="00D75A38" w:rsidRDefault="00D75A38" w:rsidP="00A704DA">
                  <w:pPr>
                    <w:spacing w:line="240" w:lineRule="auto"/>
                    <w:ind w:left="113" w:right="11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D75A38">
                    <w:rPr>
                      <w:rFonts w:ascii="Times New Roman" w:hAnsi="Times New Roman" w:cs="Times New Roman"/>
                      <w:color w:val="000000" w:themeColor="text1"/>
                      <w:sz w:val="18"/>
                      <w:szCs w:val="18"/>
                    </w:rPr>
                    <w:t>P(t)=a+bt+ct</w:t>
                  </w:r>
                  <w:r w:rsidRPr="00D75A38">
                    <w:rPr>
                      <w:rFonts w:ascii="Times New Roman" w:hAnsi="Times New Roman" w:cs="Times New Roman"/>
                      <w:color w:val="000000" w:themeColor="text1"/>
                      <w:sz w:val="18"/>
                      <w:szCs w:val="18"/>
                      <w:vertAlign w:val="superscript"/>
                    </w:rPr>
                    <w:t>2</w:t>
                  </w:r>
                </w:p>
              </w:tc>
              <w:tc>
                <w:tcPr>
                  <w:tcW w:w="0" w:type="auto"/>
                  <w:textDirection w:val="btLr"/>
                  <w:vAlign w:val="center"/>
                </w:tcPr>
                <w:p w14:paraId="7C046327" w14:textId="77777777" w:rsidR="00D75A38" w:rsidRPr="00D75A38" w:rsidRDefault="00D75A38" w:rsidP="00A704DA">
                  <w:pPr>
                    <w:spacing w:line="240" w:lineRule="auto"/>
                    <w:ind w:left="113" w:right="11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D75A38">
                    <w:rPr>
                      <w:rFonts w:ascii="Times New Roman" w:hAnsi="Times New Roman" w:cs="Times New Roman"/>
                      <w:color w:val="000000" w:themeColor="text1"/>
                      <w:sz w:val="18"/>
                      <w:szCs w:val="18"/>
                    </w:rPr>
                    <w:t>Ordinary least square</w:t>
                  </w:r>
                </w:p>
              </w:tc>
              <w:tc>
                <w:tcPr>
                  <w:tcW w:w="0" w:type="auto"/>
                </w:tcPr>
                <w:p w14:paraId="4F5CD6F0" w14:textId="77777777" w:rsidR="00D75A38" w:rsidRPr="00D75A38" w:rsidRDefault="00D75A38" w:rsidP="00A704DA">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D75A38">
                    <w:rPr>
                      <w:rFonts w:ascii="Times New Roman" w:hAnsi="Times New Roman" w:cs="Times New Roman"/>
                      <w:color w:val="000000" w:themeColor="text1"/>
                      <w:sz w:val="18"/>
                      <w:szCs w:val="18"/>
                    </w:rPr>
                    <w:t xml:space="preserve">Less confident about predict outside the range of the data, parameters </w:t>
                  </w:r>
                  <w:proofErr w:type="spellStart"/>
                  <w:proofErr w:type="gramStart"/>
                  <w:r w:rsidRPr="00D75A38">
                    <w:rPr>
                      <w:rFonts w:ascii="Times New Roman" w:hAnsi="Times New Roman" w:cs="Times New Roman"/>
                      <w:color w:val="000000" w:themeColor="text1"/>
                      <w:sz w:val="18"/>
                      <w:szCs w:val="18"/>
                    </w:rPr>
                    <w:t>a,b</w:t>
                  </w:r>
                  <w:proofErr w:type="gramEnd"/>
                  <w:r w:rsidRPr="00D75A38">
                    <w:rPr>
                      <w:rFonts w:ascii="Times New Roman" w:hAnsi="Times New Roman" w:cs="Times New Roman"/>
                      <w:color w:val="000000" w:themeColor="text1"/>
                      <w:sz w:val="18"/>
                      <w:szCs w:val="18"/>
                    </w:rPr>
                    <w:t>,c</w:t>
                  </w:r>
                  <w:proofErr w:type="spellEnd"/>
                  <w:r w:rsidRPr="00D75A38">
                    <w:rPr>
                      <w:rFonts w:ascii="Times New Roman" w:hAnsi="Times New Roman" w:cs="Times New Roman"/>
                      <w:color w:val="000000" w:themeColor="text1"/>
                      <w:sz w:val="18"/>
                      <w:szCs w:val="18"/>
                    </w:rPr>
                    <w:t xml:space="preserve"> has no meaning</w:t>
                  </w:r>
                </w:p>
              </w:tc>
            </w:tr>
            <w:tr w:rsidR="00D75A38" w:rsidRPr="00740E05" w14:paraId="53EB481F" w14:textId="77777777" w:rsidTr="00B70A2A">
              <w:tc>
                <w:tcPr>
                  <w:cnfStyle w:val="001000000000" w:firstRow="0" w:lastRow="0" w:firstColumn="1" w:lastColumn="0" w:oddVBand="0" w:evenVBand="0" w:oddHBand="0" w:evenHBand="0" w:firstRowFirstColumn="0" w:firstRowLastColumn="0" w:lastRowFirstColumn="0" w:lastRowLastColumn="0"/>
                  <w:tcW w:w="0" w:type="auto"/>
                </w:tcPr>
                <w:p w14:paraId="3F75486C" w14:textId="77777777" w:rsidR="00D75A38" w:rsidRPr="00740E05" w:rsidRDefault="00D75A38" w:rsidP="00A704DA">
                  <w:pPr>
                    <w:spacing w:line="240" w:lineRule="auto"/>
                    <w:jc w:val="both"/>
                    <w:rPr>
                      <w:rFonts w:ascii="Times New Roman" w:hAnsi="Times New Roman" w:cs="Times New Roman"/>
                      <w:color w:val="000000" w:themeColor="text1"/>
                      <w:sz w:val="14"/>
                      <w:szCs w:val="14"/>
                    </w:rPr>
                  </w:pPr>
                  <w:r w:rsidRPr="00740E05">
                    <w:rPr>
                      <w:rFonts w:ascii="Times New Roman" w:hAnsi="Times New Roman" w:cs="Times New Roman"/>
                      <w:color w:val="000000" w:themeColor="text1"/>
                      <w:sz w:val="14"/>
                      <w:szCs w:val="14"/>
                    </w:rPr>
                    <w:t>Stochastic</w:t>
                  </w:r>
                </w:p>
              </w:tc>
              <w:tc>
                <w:tcPr>
                  <w:tcW w:w="0" w:type="auto"/>
                </w:tcPr>
                <w:p w14:paraId="116824F0" w14:textId="77777777" w:rsidR="00D75A38" w:rsidRPr="00D75A38" w:rsidRDefault="00D75A38" w:rsidP="00A704DA">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D75A38">
                    <w:rPr>
                      <w:rFonts w:ascii="Times New Roman" w:hAnsi="Times New Roman" w:cs="Times New Roman"/>
                      <w:color w:val="000000" w:themeColor="text1"/>
                      <w:sz w:val="18"/>
                      <w:szCs w:val="18"/>
                    </w:rPr>
                    <w:t>Birth death Process</w:t>
                  </w:r>
                </w:p>
              </w:tc>
              <w:tc>
                <w:tcPr>
                  <w:tcW w:w="0" w:type="auto"/>
                </w:tcPr>
                <w:p w14:paraId="635DCC86" w14:textId="77777777" w:rsidR="00D75A38" w:rsidRPr="00D75A38" w:rsidRDefault="00D75A38" w:rsidP="00A704DA">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D75A38">
                    <w:rPr>
                      <w:rFonts w:ascii="Times New Roman" w:hAnsi="Times New Roman" w:cs="Times New Roman"/>
                      <w:color w:val="000000" w:themeColor="text1"/>
                      <w:sz w:val="18"/>
                      <w:szCs w:val="18"/>
                    </w:rPr>
                    <w:t>Probabilistic</w:t>
                  </w:r>
                </w:p>
              </w:tc>
              <w:tc>
                <w:tcPr>
                  <w:tcW w:w="0" w:type="auto"/>
                </w:tcPr>
                <w:p w14:paraId="207C1982" w14:textId="77777777" w:rsidR="00D75A38" w:rsidRPr="00D75A38" w:rsidRDefault="00D75A38" w:rsidP="00A704DA">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D75A38">
                    <w:rPr>
                      <w:rFonts w:ascii="Times New Roman" w:hAnsi="Times New Roman" w:cs="Times New Roman"/>
                      <w:color w:val="000000" w:themeColor="text1"/>
                      <w:sz w:val="18"/>
                      <w:szCs w:val="18"/>
                    </w:rPr>
                    <w:t>Complicated</w:t>
                  </w:r>
                </w:p>
              </w:tc>
            </w:tr>
            <w:tr w:rsidR="00D75A38" w:rsidRPr="00740E05" w14:paraId="3BCB3E20" w14:textId="77777777" w:rsidTr="00B70A2A">
              <w:tc>
                <w:tcPr>
                  <w:cnfStyle w:val="001000000000" w:firstRow="0" w:lastRow="0" w:firstColumn="1" w:lastColumn="0" w:oddVBand="0" w:evenVBand="0" w:oddHBand="0" w:evenHBand="0" w:firstRowFirstColumn="0" w:firstRowLastColumn="0" w:lastRowFirstColumn="0" w:lastRowLastColumn="0"/>
                  <w:tcW w:w="0" w:type="auto"/>
                </w:tcPr>
                <w:p w14:paraId="043ABA70" w14:textId="77777777" w:rsidR="00D75A38" w:rsidRPr="00740E05" w:rsidRDefault="00D75A38" w:rsidP="00A704DA">
                  <w:pPr>
                    <w:spacing w:line="240" w:lineRule="auto"/>
                    <w:jc w:val="both"/>
                    <w:rPr>
                      <w:rFonts w:ascii="Times New Roman" w:hAnsi="Times New Roman" w:cs="Times New Roman"/>
                      <w:color w:val="000000" w:themeColor="text1"/>
                      <w:sz w:val="14"/>
                      <w:szCs w:val="14"/>
                    </w:rPr>
                  </w:pPr>
                  <w:r w:rsidRPr="00740E05">
                    <w:rPr>
                      <w:rFonts w:ascii="Times New Roman" w:hAnsi="Times New Roman" w:cs="Times New Roman"/>
                      <w:color w:val="000000" w:themeColor="text1"/>
                      <w:sz w:val="14"/>
                      <w:szCs w:val="14"/>
                    </w:rPr>
                    <w:t>Simulation</w:t>
                  </w:r>
                </w:p>
              </w:tc>
              <w:tc>
                <w:tcPr>
                  <w:tcW w:w="0" w:type="auto"/>
                </w:tcPr>
                <w:p w14:paraId="5C0F00C0" w14:textId="77777777" w:rsidR="00D75A38" w:rsidRPr="00D75A38" w:rsidRDefault="00D75A38" w:rsidP="00A704DA">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D75A38">
                    <w:rPr>
                      <w:rFonts w:ascii="Times New Roman" w:hAnsi="Times New Roman" w:cs="Times New Roman"/>
                      <w:color w:val="000000" w:themeColor="text1"/>
                      <w:sz w:val="18"/>
                      <w:szCs w:val="18"/>
                    </w:rPr>
                    <w:t>Computer Program, Engineering models</w:t>
                  </w:r>
                </w:p>
              </w:tc>
              <w:tc>
                <w:tcPr>
                  <w:tcW w:w="0" w:type="auto"/>
                </w:tcPr>
                <w:p w14:paraId="469CAA14" w14:textId="77777777" w:rsidR="00D75A38" w:rsidRPr="00D75A38" w:rsidRDefault="00D75A38" w:rsidP="00A704DA">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D75A38">
                    <w:rPr>
                      <w:rFonts w:ascii="Times New Roman" w:hAnsi="Times New Roman" w:cs="Times New Roman"/>
                      <w:color w:val="000000" w:themeColor="text1"/>
                      <w:sz w:val="18"/>
                      <w:szCs w:val="18"/>
                    </w:rPr>
                    <w:t>Random Sampling, Simulation</w:t>
                  </w:r>
                </w:p>
              </w:tc>
              <w:tc>
                <w:tcPr>
                  <w:tcW w:w="0" w:type="auto"/>
                </w:tcPr>
                <w:p w14:paraId="0335A36D" w14:textId="77777777" w:rsidR="00D75A38" w:rsidRPr="00D75A38" w:rsidRDefault="00D75A38" w:rsidP="00A704DA">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D75A38">
                    <w:rPr>
                      <w:rFonts w:ascii="Times New Roman" w:hAnsi="Times New Roman" w:cs="Times New Roman"/>
                      <w:color w:val="000000" w:themeColor="text1"/>
                      <w:sz w:val="18"/>
                      <w:szCs w:val="18"/>
                    </w:rPr>
                    <w:t>Gives most realistic models but not the best models.</w:t>
                  </w:r>
                </w:p>
              </w:tc>
            </w:tr>
            <w:tr w:rsidR="00D75A38" w:rsidRPr="00740E05" w14:paraId="522C710F" w14:textId="77777777" w:rsidTr="00B70A2A">
              <w:tc>
                <w:tcPr>
                  <w:cnfStyle w:val="001000000000" w:firstRow="0" w:lastRow="0" w:firstColumn="1" w:lastColumn="0" w:oddVBand="0" w:evenVBand="0" w:oddHBand="0" w:evenHBand="0" w:firstRowFirstColumn="0" w:firstRowLastColumn="0" w:lastRowFirstColumn="0" w:lastRowLastColumn="0"/>
                  <w:tcW w:w="0" w:type="auto"/>
                </w:tcPr>
                <w:p w14:paraId="7F1B2DEF" w14:textId="77777777" w:rsidR="00D75A38" w:rsidRPr="00740E05" w:rsidRDefault="00D75A38" w:rsidP="00A704DA">
                  <w:pPr>
                    <w:spacing w:line="240" w:lineRule="auto"/>
                    <w:jc w:val="both"/>
                    <w:rPr>
                      <w:rFonts w:ascii="Times New Roman" w:hAnsi="Times New Roman" w:cs="Times New Roman"/>
                      <w:color w:val="000000" w:themeColor="text1"/>
                      <w:sz w:val="14"/>
                      <w:szCs w:val="14"/>
                    </w:rPr>
                  </w:pPr>
                  <w:r w:rsidRPr="00740E05">
                    <w:rPr>
                      <w:rFonts w:ascii="Times New Roman" w:hAnsi="Times New Roman" w:cs="Times New Roman"/>
                      <w:color w:val="000000" w:themeColor="text1"/>
                      <w:sz w:val="14"/>
                      <w:szCs w:val="14"/>
                    </w:rPr>
                    <w:t xml:space="preserve">Deterministic </w:t>
                  </w:r>
                </w:p>
              </w:tc>
              <w:tc>
                <w:tcPr>
                  <w:tcW w:w="0" w:type="auto"/>
                </w:tcPr>
                <w:p w14:paraId="50BE38A3" w14:textId="17D3599C" w:rsidR="00D75A38" w:rsidRPr="00D75A38" w:rsidRDefault="00D75A38" w:rsidP="00A704DA">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D75A38">
                    <w:rPr>
                      <w:rFonts w:ascii="Times New Roman" w:hAnsi="Times New Roman" w:cs="Times New Roman"/>
                      <w:color w:val="000000" w:themeColor="text1"/>
                      <w:sz w:val="18"/>
                      <w:szCs w:val="18"/>
                    </w:rPr>
                    <w:t xml:space="preserve">Models and sub model, no randomness in the model </w:t>
                  </w:r>
                </w:p>
              </w:tc>
              <w:tc>
                <w:tcPr>
                  <w:tcW w:w="0" w:type="auto"/>
                </w:tcPr>
                <w:p w14:paraId="2C8FA726" w14:textId="77777777" w:rsidR="00D75A38" w:rsidRPr="00D75A38" w:rsidRDefault="00D75A38" w:rsidP="00A704DA">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D75A38">
                    <w:rPr>
                      <w:rFonts w:ascii="Times New Roman" w:hAnsi="Times New Roman" w:cs="Times New Roman"/>
                      <w:color w:val="000000" w:themeColor="text1"/>
                      <w:sz w:val="18"/>
                      <w:szCs w:val="18"/>
                    </w:rPr>
                    <w:t>Differential Equations</w:t>
                  </w:r>
                </w:p>
              </w:tc>
              <w:tc>
                <w:tcPr>
                  <w:tcW w:w="0" w:type="auto"/>
                </w:tcPr>
                <w:p w14:paraId="1E0C1FCB" w14:textId="062F9ED9" w:rsidR="00D75A38" w:rsidRPr="00D75A38" w:rsidRDefault="00D75A38" w:rsidP="00A704DA">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D75A38">
                    <w:rPr>
                      <w:rFonts w:ascii="Times New Roman" w:hAnsi="Times New Roman" w:cs="Times New Roman"/>
                      <w:color w:val="000000" w:themeColor="text1"/>
                      <w:sz w:val="18"/>
                      <w:szCs w:val="18"/>
                    </w:rPr>
                    <w:t xml:space="preserve">All relationship model of the components </w:t>
                  </w:r>
                  <w:r w:rsidR="00E65F2F" w:rsidRPr="00D75A38">
                    <w:rPr>
                      <w:rFonts w:ascii="Times New Roman" w:hAnsi="Times New Roman" w:cs="Times New Roman"/>
                      <w:color w:val="000000" w:themeColor="text1"/>
                      <w:sz w:val="18"/>
                      <w:szCs w:val="18"/>
                    </w:rPr>
                    <w:t>is</w:t>
                  </w:r>
                  <w:r w:rsidRPr="00D75A38">
                    <w:rPr>
                      <w:rFonts w:ascii="Times New Roman" w:hAnsi="Times New Roman" w:cs="Times New Roman"/>
                      <w:color w:val="000000" w:themeColor="text1"/>
                      <w:sz w:val="18"/>
                      <w:szCs w:val="18"/>
                    </w:rPr>
                    <w:t xml:space="preserve"> not known.</w:t>
                  </w:r>
                </w:p>
              </w:tc>
            </w:tr>
            <w:tr w:rsidR="00D75A38" w:rsidRPr="00740E05" w14:paraId="436A7F40" w14:textId="77777777" w:rsidTr="00B70A2A">
              <w:tc>
                <w:tcPr>
                  <w:cnfStyle w:val="001000000000" w:firstRow="0" w:lastRow="0" w:firstColumn="1" w:lastColumn="0" w:oddVBand="0" w:evenVBand="0" w:oddHBand="0" w:evenHBand="0" w:firstRowFirstColumn="0" w:firstRowLastColumn="0" w:lastRowFirstColumn="0" w:lastRowLastColumn="0"/>
                  <w:tcW w:w="0" w:type="auto"/>
                </w:tcPr>
                <w:p w14:paraId="0DFA1CC7" w14:textId="77777777" w:rsidR="00D75A38" w:rsidRPr="00740E05" w:rsidRDefault="00D75A38" w:rsidP="00A704DA">
                  <w:pPr>
                    <w:spacing w:line="240" w:lineRule="auto"/>
                    <w:jc w:val="both"/>
                    <w:rPr>
                      <w:rFonts w:ascii="Times New Roman" w:hAnsi="Times New Roman" w:cs="Times New Roman"/>
                      <w:color w:val="000000" w:themeColor="text1"/>
                      <w:sz w:val="14"/>
                      <w:szCs w:val="14"/>
                    </w:rPr>
                  </w:pPr>
                  <w:r w:rsidRPr="00740E05">
                    <w:rPr>
                      <w:rFonts w:ascii="Times New Roman" w:hAnsi="Times New Roman" w:cs="Times New Roman"/>
                      <w:color w:val="000000" w:themeColor="text1"/>
                      <w:sz w:val="14"/>
                      <w:szCs w:val="14"/>
                    </w:rPr>
                    <w:t>Statistical</w:t>
                  </w:r>
                </w:p>
              </w:tc>
              <w:tc>
                <w:tcPr>
                  <w:tcW w:w="0" w:type="auto"/>
                </w:tcPr>
                <w:p w14:paraId="4F2EA6FA" w14:textId="77777777" w:rsidR="00D75A38" w:rsidRPr="00D75A38" w:rsidRDefault="00D75A38" w:rsidP="00A704DA">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D75A38">
                    <w:rPr>
                      <w:rFonts w:ascii="Times New Roman" w:hAnsi="Times New Roman" w:cs="Times New Roman"/>
                      <w:color w:val="000000" w:themeColor="text1"/>
                      <w:sz w:val="18"/>
                      <w:szCs w:val="18"/>
                    </w:rPr>
                    <w:t>Hypothesis Testing</w:t>
                  </w:r>
                </w:p>
              </w:tc>
              <w:tc>
                <w:tcPr>
                  <w:tcW w:w="0" w:type="auto"/>
                </w:tcPr>
                <w:p w14:paraId="4BC8B6DC" w14:textId="77777777" w:rsidR="00D75A38" w:rsidRPr="00D75A38" w:rsidRDefault="00D75A38" w:rsidP="00A704DA">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D75A38">
                    <w:rPr>
                      <w:rFonts w:ascii="Times New Roman" w:hAnsi="Times New Roman" w:cs="Times New Roman"/>
                      <w:color w:val="000000" w:themeColor="text1"/>
                      <w:sz w:val="18"/>
                      <w:szCs w:val="18"/>
                    </w:rPr>
                    <w:t>Statistical Analysis</w:t>
                  </w:r>
                </w:p>
              </w:tc>
              <w:tc>
                <w:tcPr>
                  <w:tcW w:w="0" w:type="auto"/>
                </w:tcPr>
                <w:p w14:paraId="6E1C014B" w14:textId="77777777" w:rsidR="00D75A38" w:rsidRPr="00D75A38" w:rsidRDefault="00D75A38" w:rsidP="00A704DA">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D75A38">
                    <w:rPr>
                      <w:rFonts w:ascii="Times New Roman" w:hAnsi="Times New Roman" w:cs="Times New Roman"/>
                      <w:color w:val="000000" w:themeColor="text1"/>
                      <w:sz w:val="18"/>
                      <w:szCs w:val="18"/>
                    </w:rPr>
                    <w:t>Data is not available always</w:t>
                  </w:r>
                </w:p>
              </w:tc>
            </w:tr>
          </w:tbl>
          <w:p w14:paraId="6381D573" w14:textId="44DA1B3E" w:rsidR="00D75A38" w:rsidRPr="00247579" w:rsidRDefault="00D75A38" w:rsidP="000A0C36">
            <w:pPr>
              <w:pStyle w:val="Caption"/>
              <w:keepNext/>
              <w:jc w:val="center"/>
              <w:rPr>
                <w:rFonts w:ascii="Times New Roman" w:hAnsi="Times New Roman" w:cs="Times New Roman"/>
                <w:b/>
                <w:bCs/>
                <w:i w:val="0"/>
                <w:iCs w:val="0"/>
                <w:color w:val="000000" w:themeColor="text1"/>
                <w:sz w:val="20"/>
                <w:szCs w:val="20"/>
              </w:rPr>
            </w:pPr>
            <w:r w:rsidRPr="00247579">
              <w:rPr>
                <w:rFonts w:ascii="Times New Roman" w:hAnsi="Times New Roman" w:cs="Times New Roman"/>
                <w:i w:val="0"/>
                <w:iCs w:val="0"/>
                <w:color w:val="000000" w:themeColor="text1"/>
              </w:rPr>
              <w:t xml:space="preserve">Table </w:t>
            </w:r>
            <w:r w:rsidRPr="00247579">
              <w:rPr>
                <w:rFonts w:ascii="Times New Roman" w:hAnsi="Times New Roman" w:cs="Times New Roman"/>
                <w:i w:val="0"/>
                <w:iCs w:val="0"/>
                <w:color w:val="000000" w:themeColor="text1"/>
              </w:rPr>
              <w:fldChar w:fldCharType="begin"/>
            </w:r>
            <w:r w:rsidRPr="00247579">
              <w:rPr>
                <w:rFonts w:ascii="Times New Roman" w:hAnsi="Times New Roman" w:cs="Times New Roman"/>
                <w:i w:val="0"/>
                <w:iCs w:val="0"/>
                <w:color w:val="000000" w:themeColor="text1"/>
              </w:rPr>
              <w:instrText xml:space="preserve"> SEQ Table \* ARABIC </w:instrText>
            </w:r>
            <w:r w:rsidRPr="00247579">
              <w:rPr>
                <w:rFonts w:ascii="Times New Roman" w:hAnsi="Times New Roman" w:cs="Times New Roman"/>
                <w:i w:val="0"/>
                <w:iCs w:val="0"/>
                <w:color w:val="000000" w:themeColor="text1"/>
              </w:rPr>
              <w:fldChar w:fldCharType="separate"/>
            </w:r>
            <w:r w:rsidR="005F6F39">
              <w:rPr>
                <w:rFonts w:ascii="Times New Roman" w:hAnsi="Times New Roman" w:cs="Times New Roman"/>
                <w:i w:val="0"/>
                <w:iCs w:val="0"/>
                <w:noProof/>
                <w:color w:val="000000" w:themeColor="text1"/>
              </w:rPr>
              <w:t>7</w:t>
            </w:r>
            <w:r w:rsidRPr="00247579">
              <w:rPr>
                <w:rFonts w:ascii="Times New Roman" w:hAnsi="Times New Roman" w:cs="Times New Roman"/>
                <w:i w:val="0"/>
                <w:iCs w:val="0"/>
                <w:color w:val="000000" w:themeColor="text1"/>
              </w:rPr>
              <w:fldChar w:fldCharType="end"/>
            </w:r>
            <w:r w:rsidRPr="00247579">
              <w:rPr>
                <w:rFonts w:ascii="Times New Roman" w:hAnsi="Times New Roman" w:cs="Times New Roman"/>
                <w:i w:val="0"/>
                <w:iCs w:val="0"/>
                <w:color w:val="000000" w:themeColor="text1"/>
                <w:lang w:val="en-IN"/>
              </w:rPr>
              <w:t>. Different Types of Models</w:t>
            </w:r>
            <w:sdt>
              <w:sdtPr>
                <w:rPr>
                  <w:rFonts w:ascii="Times New Roman" w:hAnsi="Times New Roman" w:cs="Times New Roman"/>
                  <w:b/>
                  <w:bCs/>
                  <w:i w:val="0"/>
                  <w:iCs w:val="0"/>
                  <w:color w:val="000000" w:themeColor="text1"/>
                  <w:lang w:val="en-IN"/>
                </w:rPr>
                <w:id w:val="-1797442023"/>
                <w:citation/>
              </w:sdtPr>
              <w:sdtEndPr/>
              <w:sdtContent>
                <w:r w:rsidRPr="00247579">
                  <w:rPr>
                    <w:rFonts w:ascii="Times New Roman" w:hAnsi="Times New Roman" w:cs="Times New Roman"/>
                    <w:b/>
                    <w:bCs/>
                    <w:i w:val="0"/>
                    <w:iCs w:val="0"/>
                    <w:color w:val="000000" w:themeColor="text1"/>
                    <w:lang w:val="en-IN"/>
                  </w:rPr>
                  <w:fldChar w:fldCharType="begin"/>
                </w:r>
                <w:r w:rsidRPr="00247579">
                  <w:rPr>
                    <w:rFonts w:ascii="Times New Roman" w:hAnsi="Times New Roman" w:cs="Times New Roman"/>
                    <w:b/>
                    <w:bCs/>
                    <w:i w:val="0"/>
                    <w:iCs w:val="0"/>
                    <w:color w:val="000000" w:themeColor="text1"/>
                    <w:lang w:val="en-IN"/>
                  </w:rPr>
                  <w:instrText xml:space="preserve">CITATION Bar09 \l 16393 </w:instrText>
                </w:r>
                <w:r w:rsidRPr="00247579">
                  <w:rPr>
                    <w:rFonts w:ascii="Times New Roman" w:hAnsi="Times New Roman" w:cs="Times New Roman"/>
                    <w:b/>
                    <w:bCs/>
                    <w:i w:val="0"/>
                    <w:iCs w:val="0"/>
                    <w:color w:val="000000" w:themeColor="text1"/>
                    <w:lang w:val="en-IN"/>
                  </w:rPr>
                  <w:fldChar w:fldCharType="separate"/>
                </w:r>
                <w:r w:rsidR="0074037F">
                  <w:rPr>
                    <w:rFonts w:ascii="Times New Roman" w:hAnsi="Times New Roman" w:cs="Times New Roman"/>
                    <w:b/>
                    <w:bCs/>
                    <w:i w:val="0"/>
                    <w:iCs w:val="0"/>
                    <w:noProof/>
                    <w:color w:val="000000" w:themeColor="text1"/>
                    <w:lang w:val="en-IN"/>
                  </w:rPr>
                  <w:t xml:space="preserve"> </w:t>
                </w:r>
                <w:r w:rsidR="0074037F" w:rsidRPr="0074037F">
                  <w:rPr>
                    <w:rFonts w:ascii="Times New Roman" w:hAnsi="Times New Roman" w:cs="Times New Roman"/>
                    <w:noProof/>
                    <w:color w:val="000000" w:themeColor="text1"/>
                    <w:lang w:val="en-IN"/>
                  </w:rPr>
                  <w:t>(Barnes &amp; Fulford, 2009)</w:t>
                </w:r>
                <w:r w:rsidRPr="00247579">
                  <w:rPr>
                    <w:rFonts w:ascii="Times New Roman" w:hAnsi="Times New Roman" w:cs="Times New Roman"/>
                    <w:b/>
                    <w:bCs/>
                    <w:i w:val="0"/>
                    <w:iCs w:val="0"/>
                    <w:color w:val="000000" w:themeColor="text1"/>
                    <w:lang w:val="en-IN"/>
                  </w:rPr>
                  <w:fldChar w:fldCharType="end"/>
                </w:r>
              </w:sdtContent>
            </w:sdt>
            <w:bookmarkEnd w:id="68"/>
          </w:p>
        </w:tc>
      </w:tr>
      <w:tr w:rsidR="00DC1604" w:rsidRPr="009B22A4" w14:paraId="7A96E063" w14:textId="77777777" w:rsidTr="00E65F2F">
        <w:tc>
          <w:tcPr>
            <w:tcW w:w="904" w:type="pct"/>
            <w:shd w:val="clear" w:color="auto" w:fill="auto"/>
          </w:tcPr>
          <w:p w14:paraId="553E5C17" w14:textId="77777777" w:rsidR="00D730E4" w:rsidRPr="009B22A4" w:rsidRDefault="00D730E4" w:rsidP="00B70A2A">
            <w:pPr>
              <w:spacing w:line="240" w:lineRule="auto"/>
              <w:jc w:val="both"/>
              <w:rPr>
                <w:rFonts w:ascii="Times New Roman" w:hAnsi="Times New Roman" w:cs="Times New Roman"/>
                <w:color w:val="000000" w:themeColor="text1"/>
              </w:rPr>
            </w:pPr>
            <w:r w:rsidRPr="009B22A4">
              <w:rPr>
                <w:rFonts w:ascii="Times New Roman" w:hAnsi="Times New Roman" w:cs="Times New Roman"/>
                <w:color w:val="000000" w:themeColor="text1"/>
              </w:rPr>
              <w:lastRenderedPageBreak/>
              <w:t>ORBAT</w:t>
            </w:r>
            <w:r w:rsidRPr="009B22A4">
              <w:rPr>
                <w:rFonts w:ascii="Times New Roman" w:hAnsi="Times New Roman" w:cs="Times New Roman"/>
                <w:color w:val="000000" w:themeColor="text1"/>
              </w:rPr>
              <w:fldChar w:fldCharType="begin"/>
            </w:r>
            <w:r w:rsidRPr="009B22A4">
              <w:rPr>
                <w:rFonts w:ascii="Times New Roman" w:hAnsi="Times New Roman" w:cs="Times New Roman"/>
                <w:color w:val="000000" w:themeColor="text1"/>
              </w:rPr>
              <w:instrText xml:space="preserve"> XE "ORBAT" </w:instrText>
            </w:r>
            <w:r w:rsidRPr="009B22A4">
              <w:rPr>
                <w:rFonts w:ascii="Times New Roman" w:hAnsi="Times New Roman" w:cs="Times New Roman"/>
                <w:color w:val="000000" w:themeColor="text1"/>
              </w:rPr>
              <w:fldChar w:fldCharType="end"/>
            </w:r>
          </w:p>
        </w:tc>
        <w:tc>
          <w:tcPr>
            <w:tcW w:w="4096" w:type="pct"/>
            <w:shd w:val="clear" w:color="auto" w:fill="auto"/>
          </w:tcPr>
          <w:p w14:paraId="545FCF0C" w14:textId="77777777" w:rsidR="00D730E4" w:rsidRPr="009B22A4" w:rsidRDefault="00D730E4" w:rsidP="00B70A2A">
            <w:pPr>
              <w:spacing w:line="240" w:lineRule="auto"/>
              <w:rPr>
                <w:rFonts w:ascii="Times New Roman" w:hAnsi="Times New Roman" w:cs="Times New Roman"/>
                <w:color w:val="000000" w:themeColor="text1"/>
              </w:rPr>
            </w:pPr>
            <w:r w:rsidRPr="009B22A4">
              <w:rPr>
                <w:rFonts w:ascii="Times New Roman" w:hAnsi="Times New Roman" w:cs="Times New Roman"/>
                <w:color w:val="000000" w:themeColor="text1"/>
              </w:rPr>
              <w:t>Order of Battle, hierarchical command structure, strength, disposition of personnel, equipment of units and formations of the armed force.</w:t>
            </w:r>
          </w:p>
        </w:tc>
      </w:tr>
      <w:tr w:rsidR="00DC1604" w:rsidRPr="009B22A4" w14:paraId="3A7C24CE" w14:textId="77777777" w:rsidTr="00E65F2F">
        <w:tc>
          <w:tcPr>
            <w:tcW w:w="904" w:type="pct"/>
            <w:shd w:val="clear" w:color="auto" w:fill="auto"/>
          </w:tcPr>
          <w:p w14:paraId="092B3ECA" w14:textId="77777777" w:rsidR="00D730E4" w:rsidRPr="009B22A4" w:rsidRDefault="00D730E4" w:rsidP="00B70A2A">
            <w:pPr>
              <w:spacing w:line="240" w:lineRule="auto"/>
              <w:jc w:val="both"/>
              <w:rPr>
                <w:rFonts w:ascii="Times New Roman" w:hAnsi="Times New Roman" w:cs="Times New Roman"/>
                <w:color w:val="000000" w:themeColor="text1"/>
              </w:rPr>
            </w:pPr>
            <w:r w:rsidRPr="00D75A38">
              <w:rPr>
                <w:rFonts w:ascii="Times New Roman" w:hAnsi="Times New Roman" w:cs="Times New Roman"/>
                <w:color w:val="000000" w:themeColor="text1"/>
                <w:sz w:val="16"/>
                <w:szCs w:val="16"/>
              </w:rPr>
              <w:t>Scouting efficiency</w:t>
            </w:r>
          </w:p>
        </w:tc>
        <w:tc>
          <w:tcPr>
            <w:tcW w:w="4096" w:type="pct"/>
            <w:shd w:val="clear" w:color="auto" w:fill="auto"/>
          </w:tcPr>
          <w:p w14:paraId="5B147292" w14:textId="6CEFA565" w:rsidR="00D730E4" w:rsidRPr="009B22A4" w:rsidRDefault="00D730E4" w:rsidP="00407EC0">
            <w:pPr>
              <w:spacing w:line="240" w:lineRule="auto"/>
              <w:jc w:val="both"/>
              <w:rPr>
                <w:rFonts w:ascii="Times New Roman" w:hAnsi="Times New Roman" w:cs="Times New Roman"/>
                <w:color w:val="000000" w:themeColor="text1"/>
              </w:rPr>
            </w:pPr>
            <w:r w:rsidRPr="009B22A4">
              <w:rPr>
                <w:rFonts w:ascii="Times New Roman" w:hAnsi="Times New Roman" w:cs="Times New Roman"/>
                <w:color w:val="000000" w:themeColor="text1"/>
              </w:rPr>
              <w:t xml:space="preserve">Scouting efficiency is the dimensionless degradation factor applied to a force’s combat power as a result of imperfect information. It is a </w:t>
            </w:r>
            <w:r w:rsidR="000A0C36" w:rsidRPr="009B22A4">
              <w:rPr>
                <w:rFonts w:ascii="Times New Roman" w:hAnsi="Times New Roman" w:cs="Times New Roman"/>
                <w:color w:val="000000" w:themeColor="text1"/>
              </w:rPr>
              <w:t>number between</w:t>
            </w:r>
            <w:r w:rsidRPr="009B22A4">
              <w:rPr>
                <w:rFonts w:ascii="Times New Roman" w:hAnsi="Times New Roman" w:cs="Times New Roman"/>
                <w:color w:val="000000" w:themeColor="text1"/>
              </w:rPr>
              <w:t xml:space="preserve"> zero</w:t>
            </w:r>
            <w:r w:rsidRPr="009B22A4">
              <w:rPr>
                <w:rFonts w:ascii="Times New Roman" w:hAnsi="Times New Roman" w:cs="Times New Roman"/>
                <w:color w:val="000000" w:themeColor="text1"/>
              </w:rPr>
              <w:fldChar w:fldCharType="begin"/>
            </w:r>
            <w:r w:rsidRPr="009B22A4">
              <w:rPr>
                <w:rFonts w:ascii="Times New Roman" w:hAnsi="Times New Roman" w:cs="Times New Roman"/>
                <w:color w:val="000000" w:themeColor="text1"/>
              </w:rPr>
              <w:instrText xml:space="preserve"> XE "zero" </w:instrText>
            </w:r>
            <w:r w:rsidRPr="009B22A4">
              <w:rPr>
                <w:rFonts w:ascii="Times New Roman" w:hAnsi="Times New Roman" w:cs="Times New Roman"/>
                <w:color w:val="000000" w:themeColor="text1"/>
              </w:rPr>
              <w:fldChar w:fldCharType="end"/>
            </w:r>
            <w:r w:rsidRPr="009B22A4">
              <w:rPr>
                <w:rFonts w:ascii="Times New Roman" w:hAnsi="Times New Roman" w:cs="Times New Roman"/>
                <w:color w:val="000000" w:themeColor="text1"/>
              </w:rPr>
              <w:t xml:space="preserve"> and one that describes the difference between the shots based on perfect knowledge of enemy composition and position and shots based on existing information.</w:t>
            </w:r>
          </w:p>
        </w:tc>
      </w:tr>
      <w:tr w:rsidR="00DC1604" w:rsidRPr="009B22A4" w14:paraId="65906BCA" w14:textId="77777777" w:rsidTr="00E65F2F">
        <w:tc>
          <w:tcPr>
            <w:tcW w:w="904" w:type="pct"/>
            <w:shd w:val="clear" w:color="auto" w:fill="auto"/>
          </w:tcPr>
          <w:p w14:paraId="479CBD8A" w14:textId="77777777" w:rsidR="00D730E4" w:rsidRPr="009B22A4" w:rsidRDefault="00D730E4" w:rsidP="00B70A2A">
            <w:pPr>
              <w:spacing w:line="240" w:lineRule="auto"/>
              <w:jc w:val="both"/>
              <w:rPr>
                <w:rFonts w:ascii="Times New Roman" w:hAnsi="Times New Roman" w:cs="Times New Roman"/>
                <w:color w:val="000000" w:themeColor="text1"/>
              </w:rPr>
            </w:pPr>
            <w:r w:rsidRPr="002553AC">
              <w:rPr>
                <w:rFonts w:ascii="Times New Roman" w:hAnsi="Times New Roman" w:cs="Times New Roman"/>
                <w:color w:val="000000" w:themeColor="text1"/>
                <w:sz w:val="18"/>
                <w:szCs w:val="18"/>
              </w:rPr>
              <w:t>SAGE algorithm</w:t>
            </w:r>
          </w:p>
        </w:tc>
        <w:tc>
          <w:tcPr>
            <w:tcW w:w="4096" w:type="pct"/>
            <w:shd w:val="clear" w:color="auto" w:fill="auto"/>
          </w:tcPr>
          <w:p w14:paraId="632034A4" w14:textId="2044B94E" w:rsidR="00D730E4" w:rsidRPr="009B22A4" w:rsidRDefault="00D730E4" w:rsidP="00B70A2A">
            <w:pPr>
              <w:spacing w:line="240" w:lineRule="auto"/>
              <w:jc w:val="both"/>
              <w:rPr>
                <w:rFonts w:ascii="Times New Roman" w:hAnsi="Times New Roman" w:cs="Times New Roman"/>
                <w:color w:val="000000" w:themeColor="text1"/>
              </w:rPr>
            </w:pPr>
            <w:r w:rsidRPr="009B22A4">
              <w:rPr>
                <w:rFonts w:ascii="Times New Roman" w:hAnsi="Times New Roman" w:cs="Times New Roman"/>
                <w:color w:val="000000" w:themeColor="text1"/>
              </w:rPr>
              <w:t xml:space="preserve">C2 planning algorithm generally developed in TLC model to support the development of adaptive strategies for policy analysis. This algorithm search for best strategies which minimizes own damage or maximizes opponent’s damages. See </w:t>
            </w:r>
            <w:sdt>
              <w:sdtPr>
                <w:rPr>
                  <w:rFonts w:ascii="Times New Roman" w:hAnsi="Times New Roman" w:cs="Times New Roman"/>
                  <w:color w:val="000000" w:themeColor="text1"/>
                </w:rPr>
                <w:id w:val="-637806604"/>
                <w:citation/>
              </w:sdtPr>
              <w:sdtEndPr/>
              <w:sdtContent>
                <w:r w:rsidRPr="009B22A4">
                  <w:rPr>
                    <w:rFonts w:ascii="Times New Roman" w:hAnsi="Times New Roman" w:cs="Times New Roman"/>
                    <w:color w:val="000000" w:themeColor="text1"/>
                  </w:rPr>
                  <w:fldChar w:fldCharType="begin"/>
                </w:r>
                <w:r w:rsidRPr="009B22A4">
                  <w:rPr>
                    <w:rFonts w:ascii="Times New Roman" w:hAnsi="Times New Roman" w:cs="Times New Roman"/>
                    <w:color w:val="000000" w:themeColor="text1"/>
                    <w:lang w:val="en-IN"/>
                  </w:rPr>
                  <w:instrText xml:space="preserve"> CITATION Ric96 \l 16393 </w:instrText>
                </w:r>
                <w:r w:rsidRPr="009B22A4">
                  <w:rPr>
                    <w:rFonts w:ascii="Times New Roman" w:hAnsi="Times New Roman" w:cs="Times New Roman"/>
                    <w:color w:val="000000" w:themeColor="text1"/>
                  </w:rPr>
                  <w:fldChar w:fldCharType="separate"/>
                </w:r>
                <w:r w:rsidR="0074037F" w:rsidRPr="0074037F">
                  <w:rPr>
                    <w:rFonts w:ascii="Times New Roman" w:hAnsi="Times New Roman" w:cs="Times New Roman"/>
                    <w:noProof/>
                    <w:color w:val="000000" w:themeColor="text1"/>
                    <w:lang w:val="en-IN"/>
                  </w:rPr>
                  <w:t>(Hillestal &amp; Moore, 1996)</w:t>
                </w:r>
                <w:r w:rsidRPr="009B22A4">
                  <w:rPr>
                    <w:rFonts w:ascii="Times New Roman" w:hAnsi="Times New Roman" w:cs="Times New Roman"/>
                    <w:color w:val="000000" w:themeColor="text1"/>
                  </w:rPr>
                  <w:fldChar w:fldCharType="end"/>
                </w:r>
              </w:sdtContent>
            </w:sdt>
            <w:r w:rsidRPr="009B22A4">
              <w:rPr>
                <w:rFonts w:ascii="Times New Roman" w:hAnsi="Times New Roman" w:cs="Times New Roman"/>
                <w:color w:val="000000" w:themeColor="text1"/>
              </w:rPr>
              <w:t xml:space="preserve">  for further reference.</w:t>
            </w:r>
          </w:p>
        </w:tc>
      </w:tr>
      <w:tr w:rsidR="00DC1604" w:rsidRPr="009B22A4" w14:paraId="39B9B224" w14:textId="77777777" w:rsidTr="00E65F2F">
        <w:tc>
          <w:tcPr>
            <w:tcW w:w="904" w:type="pct"/>
            <w:shd w:val="clear" w:color="auto" w:fill="auto"/>
          </w:tcPr>
          <w:p w14:paraId="70841A05" w14:textId="77777777" w:rsidR="00D730E4" w:rsidRPr="009B22A4" w:rsidRDefault="00D730E4" w:rsidP="00B70A2A">
            <w:pPr>
              <w:spacing w:line="240" w:lineRule="auto"/>
              <w:jc w:val="both"/>
              <w:rPr>
                <w:rFonts w:ascii="Times New Roman" w:hAnsi="Times New Roman" w:cs="Times New Roman"/>
                <w:color w:val="000000" w:themeColor="text1"/>
              </w:rPr>
            </w:pPr>
            <w:r w:rsidRPr="002553AC">
              <w:rPr>
                <w:rFonts w:ascii="Times New Roman" w:hAnsi="Times New Roman" w:cs="Times New Roman"/>
                <w:color w:val="000000" w:themeColor="text1"/>
                <w:sz w:val="16"/>
                <w:szCs w:val="16"/>
              </w:rPr>
              <w:t>Simulation</w:t>
            </w:r>
            <w:r w:rsidRPr="009B22A4">
              <w:rPr>
                <w:rFonts w:ascii="Times New Roman" w:hAnsi="Times New Roman" w:cs="Times New Roman"/>
                <w:color w:val="000000" w:themeColor="text1"/>
              </w:rPr>
              <w:fldChar w:fldCharType="begin"/>
            </w:r>
            <w:r w:rsidRPr="009B22A4">
              <w:rPr>
                <w:rFonts w:ascii="Times New Roman" w:hAnsi="Times New Roman" w:cs="Times New Roman"/>
                <w:color w:val="000000" w:themeColor="text1"/>
              </w:rPr>
              <w:instrText xml:space="preserve"> XE "Simulation" </w:instrText>
            </w:r>
            <w:r w:rsidRPr="009B22A4">
              <w:rPr>
                <w:rFonts w:ascii="Times New Roman" w:hAnsi="Times New Roman" w:cs="Times New Roman"/>
                <w:color w:val="000000" w:themeColor="text1"/>
              </w:rPr>
              <w:fldChar w:fldCharType="end"/>
            </w:r>
          </w:p>
        </w:tc>
        <w:tc>
          <w:tcPr>
            <w:tcW w:w="4096" w:type="pct"/>
            <w:shd w:val="clear" w:color="auto" w:fill="auto"/>
          </w:tcPr>
          <w:p w14:paraId="16E71267" w14:textId="77777777" w:rsidR="00D730E4" w:rsidRPr="009B22A4" w:rsidRDefault="00D730E4" w:rsidP="00B70A2A">
            <w:pPr>
              <w:spacing w:line="240" w:lineRule="auto"/>
              <w:jc w:val="both"/>
              <w:rPr>
                <w:rFonts w:ascii="Times New Roman" w:hAnsi="Times New Roman" w:cs="Times New Roman"/>
                <w:color w:val="000000" w:themeColor="text1"/>
              </w:rPr>
            </w:pPr>
            <w:r w:rsidRPr="009B22A4">
              <w:rPr>
                <w:rFonts w:ascii="Times New Roman" w:hAnsi="Times New Roman" w:cs="Times New Roman"/>
                <w:color w:val="000000" w:themeColor="text1"/>
                <w:lang w:val="en-IN" w:eastAsia="en-IN"/>
              </w:rPr>
              <w:t>Simulation</w:t>
            </w:r>
            <w:r w:rsidRPr="009B22A4">
              <w:rPr>
                <w:rFonts w:ascii="Times New Roman" w:hAnsi="Times New Roman" w:cs="Times New Roman"/>
                <w:color w:val="000000" w:themeColor="text1"/>
                <w:lang w:val="en-IN" w:eastAsia="en-IN"/>
              </w:rPr>
              <w:fldChar w:fldCharType="begin"/>
            </w:r>
            <w:r w:rsidRPr="009B22A4">
              <w:rPr>
                <w:rFonts w:ascii="Times New Roman" w:hAnsi="Times New Roman" w:cs="Times New Roman"/>
                <w:color w:val="000000" w:themeColor="text1"/>
              </w:rPr>
              <w:instrText xml:space="preserve"> XE "Simulation" </w:instrText>
            </w:r>
            <w:r w:rsidRPr="009B22A4">
              <w:rPr>
                <w:rFonts w:ascii="Times New Roman" w:hAnsi="Times New Roman" w:cs="Times New Roman"/>
                <w:color w:val="000000" w:themeColor="text1"/>
                <w:lang w:val="en-IN" w:eastAsia="en-IN"/>
              </w:rPr>
              <w:fldChar w:fldCharType="end"/>
            </w:r>
            <w:r w:rsidRPr="009B22A4">
              <w:rPr>
                <w:rFonts w:ascii="Times New Roman" w:hAnsi="Times New Roman" w:cs="Times New Roman"/>
                <w:color w:val="000000" w:themeColor="text1"/>
                <w:lang w:val="en-IN" w:eastAsia="en-IN"/>
              </w:rPr>
              <w:t xml:space="preserve"> is an interactive, </w:t>
            </w:r>
            <w:proofErr w:type="gramStart"/>
            <w:r w:rsidRPr="009B22A4">
              <w:rPr>
                <w:rFonts w:ascii="Times New Roman" w:hAnsi="Times New Roman" w:cs="Times New Roman"/>
                <w:color w:val="000000" w:themeColor="text1"/>
                <w:lang w:val="en-IN" w:eastAsia="en-IN"/>
              </w:rPr>
              <w:t>distributed</w:t>
            </w:r>
            <w:proofErr w:type="gramEnd"/>
            <w:r w:rsidRPr="009B22A4">
              <w:rPr>
                <w:rFonts w:ascii="Times New Roman" w:hAnsi="Times New Roman" w:cs="Times New Roman"/>
                <w:color w:val="000000" w:themeColor="text1"/>
                <w:lang w:val="en-IN" w:eastAsia="en-IN"/>
              </w:rPr>
              <w:t xml:space="preserve"> or stand-alone, method of learning the properties/behaviour of one or more interacting components (or models</w:t>
            </w:r>
            <w:r w:rsidRPr="009B22A4">
              <w:rPr>
                <w:rFonts w:ascii="Times New Roman" w:hAnsi="Times New Roman" w:cs="Times New Roman"/>
                <w:color w:val="000000" w:themeColor="text1"/>
                <w:lang w:val="en-IN" w:eastAsia="en-IN"/>
              </w:rPr>
              <w:fldChar w:fldCharType="begin"/>
            </w:r>
            <w:r w:rsidRPr="009B22A4">
              <w:rPr>
                <w:rFonts w:ascii="Times New Roman" w:hAnsi="Times New Roman" w:cs="Times New Roman"/>
                <w:color w:val="000000" w:themeColor="text1"/>
              </w:rPr>
              <w:instrText xml:space="preserve"> XE "models" </w:instrText>
            </w:r>
            <w:r w:rsidRPr="009B22A4">
              <w:rPr>
                <w:rFonts w:ascii="Times New Roman" w:hAnsi="Times New Roman" w:cs="Times New Roman"/>
                <w:color w:val="000000" w:themeColor="text1"/>
                <w:lang w:val="en-IN" w:eastAsia="en-IN"/>
              </w:rPr>
              <w:fldChar w:fldCharType="end"/>
            </w:r>
            <w:r w:rsidRPr="009B22A4">
              <w:rPr>
                <w:rFonts w:ascii="Times New Roman" w:hAnsi="Times New Roman" w:cs="Times New Roman"/>
                <w:color w:val="000000" w:themeColor="text1"/>
                <w:lang w:val="en-IN" w:eastAsia="en-IN"/>
              </w:rPr>
              <w:t xml:space="preserve">) of a complex system. M&amp;S represents building the domain specific decision-making environments from a model-based system perspective, which includes all the components of the system in the form of abstract </w:t>
            </w:r>
            <w:r w:rsidRPr="009B22A4">
              <w:rPr>
                <w:rFonts w:ascii="Times New Roman" w:hAnsi="Times New Roman" w:cs="Times New Roman"/>
                <w:color w:val="000000" w:themeColor="text1"/>
                <w:lang w:val="en-IN" w:eastAsia="en-IN"/>
              </w:rPr>
              <w:lastRenderedPageBreak/>
              <w:t xml:space="preserve">views of the models. These environments are configured and scaled to examine new tasks, operations, functions, and missions at various levels of system. Random </w:t>
            </w:r>
            <w:r w:rsidRPr="009B22A4">
              <w:rPr>
                <w:rFonts w:ascii="Times New Roman" w:hAnsi="Times New Roman" w:cs="Times New Roman"/>
                <w:b/>
                <w:bCs/>
                <w:color w:val="000000" w:themeColor="text1"/>
                <w:lang w:val="en-IN" w:eastAsia="en-IN"/>
              </w:rPr>
              <w:t>inputs</w:t>
            </w:r>
            <w:r w:rsidRPr="009B22A4">
              <w:rPr>
                <w:rFonts w:ascii="Times New Roman" w:hAnsi="Times New Roman" w:cs="Times New Roman"/>
                <w:color w:val="000000" w:themeColor="text1"/>
                <w:lang w:val="en-IN" w:eastAsia="en-IN"/>
              </w:rPr>
              <w:t xml:space="preserve"> and observing corresponding </w:t>
            </w:r>
            <w:r w:rsidRPr="009B22A4">
              <w:rPr>
                <w:rFonts w:ascii="Times New Roman" w:hAnsi="Times New Roman" w:cs="Times New Roman"/>
                <w:b/>
                <w:bCs/>
                <w:color w:val="000000" w:themeColor="text1"/>
                <w:lang w:val="en-IN" w:eastAsia="en-IN"/>
              </w:rPr>
              <w:t>output</w:t>
            </w:r>
            <w:r w:rsidRPr="009B22A4">
              <w:rPr>
                <w:rFonts w:ascii="Times New Roman" w:hAnsi="Times New Roman" w:cs="Times New Roman"/>
                <w:color w:val="000000" w:themeColor="text1"/>
                <w:lang w:val="en-IN" w:eastAsia="en-IN"/>
              </w:rPr>
              <w:t xml:space="preserve"> are the basic purpose of conducting simulation</w:t>
            </w:r>
            <w:r w:rsidRPr="009B22A4">
              <w:rPr>
                <w:rFonts w:ascii="Times New Roman" w:hAnsi="Times New Roman" w:cs="Times New Roman"/>
                <w:color w:val="000000" w:themeColor="text1"/>
                <w:lang w:val="en-IN" w:eastAsia="en-IN"/>
              </w:rPr>
              <w:fldChar w:fldCharType="begin"/>
            </w:r>
            <w:r w:rsidRPr="009B22A4">
              <w:rPr>
                <w:rFonts w:ascii="Times New Roman" w:hAnsi="Times New Roman" w:cs="Times New Roman"/>
                <w:color w:val="000000" w:themeColor="text1"/>
              </w:rPr>
              <w:instrText xml:space="preserve"> XE "</w:instrText>
            </w:r>
            <w:r w:rsidRPr="009B22A4">
              <w:rPr>
                <w:rFonts w:ascii="Times New Roman" w:hAnsi="Times New Roman" w:cs="Times New Roman"/>
                <w:noProof/>
                <w:snapToGrid w:val="0"/>
                <w:color w:val="000000" w:themeColor="text1"/>
              </w:rPr>
              <w:instrText>simulation</w:instrText>
            </w:r>
            <w:r w:rsidRPr="009B22A4">
              <w:rPr>
                <w:rFonts w:ascii="Times New Roman" w:hAnsi="Times New Roman" w:cs="Times New Roman"/>
                <w:color w:val="000000" w:themeColor="text1"/>
              </w:rPr>
              <w:instrText xml:space="preserve">" </w:instrText>
            </w:r>
            <w:r w:rsidRPr="009B22A4">
              <w:rPr>
                <w:rFonts w:ascii="Times New Roman" w:hAnsi="Times New Roman" w:cs="Times New Roman"/>
                <w:color w:val="000000" w:themeColor="text1"/>
                <w:lang w:val="en-IN" w:eastAsia="en-IN"/>
              </w:rPr>
              <w:fldChar w:fldCharType="end"/>
            </w:r>
            <w:r w:rsidRPr="009B22A4">
              <w:rPr>
                <w:rFonts w:ascii="Times New Roman" w:hAnsi="Times New Roman" w:cs="Times New Roman"/>
                <w:color w:val="000000" w:themeColor="text1"/>
                <w:lang w:val="en-IN" w:eastAsia="en-IN"/>
              </w:rPr>
              <w:t>.</w:t>
            </w:r>
          </w:p>
        </w:tc>
      </w:tr>
      <w:tr w:rsidR="00DC1604" w:rsidRPr="009B22A4" w14:paraId="297D7245" w14:textId="77777777" w:rsidTr="00E65F2F">
        <w:tc>
          <w:tcPr>
            <w:tcW w:w="904" w:type="pct"/>
            <w:shd w:val="clear" w:color="auto" w:fill="auto"/>
          </w:tcPr>
          <w:p w14:paraId="23F3D5D0" w14:textId="77777777" w:rsidR="00D730E4" w:rsidRPr="009B22A4" w:rsidRDefault="00D730E4" w:rsidP="00B70A2A">
            <w:pPr>
              <w:spacing w:line="240" w:lineRule="auto"/>
              <w:rPr>
                <w:rFonts w:ascii="Times New Roman" w:hAnsi="Times New Roman" w:cs="Times New Roman"/>
                <w:color w:val="000000" w:themeColor="text1"/>
              </w:rPr>
            </w:pPr>
            <w:r w:rsidRPr="009B22A4">
              <w:rPr>
                <w:rFonts w:ascii="Times New Roman" w:hAnsi="Times New Roman" w:cs="Times New Roman"/>
                <w:color w:val="000000" w:themeColor="text1"/>
              </w:rPr>
              <w:lastRenderedPageBreak/>
              <w:t>System</w:t>
            </w:r>
          </w:p>
        </w:tc>
        <w:tc>
          <w:tcPr>
            <w:tcW w:w="4096" w:type="pct"/>
            <w:shd w:val="clear" w:color="auto" w:fill="auto"/>
          </w:tcPr>
          <w:p w14:paraId="5C5E5205" w14:textId="77777777" w:rsidR="00D730E4" w:rsidRPr="009B22A4" w:rsidRDefault="00D730E4" w:rsidP="00407EC0">
            <w:pPr>
              <w:autoSpaceDE w:val="0"/>
              <w:autoSpaceDN w:val="0"/>
              <w:adjustRightInd w:val="0"/>
              <w:spacing w:line="240" w:lineRule="auto"/>
              <w:jc w:val="both"/>
              <w:rPr>
                <w:rFonts w:ascii="Times New Roman" w:hAnsi="Times New Roman" w:cs="Times New Roman"/>
                <w:color w:val="000000" w:themeColor="text1"/>
                <w:lang w:val="en-IN" w:eastAsia="en-IN"/>
              </w:rPr>
            </w:pPr>
            <w:r w:rsidRPr="009B22A4">
              <w:rPr>
                <w:rFonts w:ascii="Times New Roman" w:hAnsi="Times New Roman" w:cs="Times New Roman"/>
                <w:color w:val="000000" w:themeColor="text1"/>
                <w:lang w:val="en-IN" w:eastAsia="en-IN"/>
              </w:rPr>
              <w:t xml:space="preserve">A </w:t>
            </w:r>
            <w:r w:rsidRPr="009B22A4">
              <w:rPr>
                <w:rFonts w:ascii="Times New Roman" w:hAnsi="Times New Roman" w:cs="Times New Roman"/>
                <w:b/>
                <w:bCs/>
                <w:color w:val="000000" w:themeColor="text1"/>
                <w:lang w:val="en-IN" w:eastAsia="en-IN"/>
              </w:rPr>
              <w:t>system</w:t>
            </w:r>
            <w:r w:rsidRPr="009B22A4">
              <w:rPr>
                <w:rFonts w:ascii="Times New Roman" w:hAnsi="Times New Roman" w:cs="Times New Roman"/>
                <w:color w:val="000000" w:themeColor="text1"/>
                <w:lang w:val="en-IN" w:eastAsia="en-IN"/>
              </w:rPr>
              <w:t xml:space="preserve"> is defined as an </w:t>
            </w:r>
            <w:r w:rsidRPr="009B22A4">
              <w:rPr>
                <w:rFonts w:ascii="Times New Roman" w:hAnsi="Times New Roman" w:cs="Times New Roman"/>
                <w:b/>
                <w:bCs/>
                <w:color w:val="000000" w:themeColor="text1"/>
                <w:lang w:val="en-IN" w:eastAsia="en-IN"/>
              </w:rPr>
              <w:t>aggregation</w:t>
            </w:r>
            <w:r w:rsidRPr="009B22A4">
              <w:rPr>
                <w:rFonts w:ascii="Times New Roman" w:hAnsi="Times New Roman" w:cs="Times New Roman"/>
                <w:color w:val="000000" w:themeColor="text1"/>
                <w:lang w:val="en-IN" w:eastAsia="en-IN"/>
              </w:rPr>
              <w:t xml:space="preserve"> or assemblage of </w:t>
            </w:r>
            <w:r w:rsidRPr="009B22A4">
              <w:rPr>
                <w:rFonts w:ascii="Times New Roman" w:hAnsi="Times New Roman" w:cs="Times New Roman"/>
                <w:b/>
                <w:bCs/>
                <w:color w:val="000000" w:themeColor="text1"/>
                <w:lang w:val="en-IN" w:eastAsia="en-IN"/>
              </w:rPr>
              <w:t>objects</w:t>
            </w:r>
            <w:r w:rsidRPr="009B22A4">
              <w:rPr>
                <w:rFonts w:ascii="Times New Roman" w:hAnsi="Times New Roman" w:cs="Times New Roman"/>
                <w:color w:val="000000" w:themeColor="text1"/>
                <w:lang w:val="en-IN" w:eastAsia="en-IN"/>
              </w:rPr>
              <w:t xml:space="preserve"> which interact to accomplish a set of goals or </w:t>
            </w:r>
            <w:r w:rsidRPr="009B22A4">
              <w:rPr>
                <w:rFonts w:ascii="Times New Roman" w:hAnsi="Times New Roman" w:cs="Times New Roman"/>
                <w:b/>
                <w:bCs/>
                <w:color w:val="000000" w:themeColor="text1"/>
                <w:lang w:val="en-IN" w:eastAsia="en-IN"/>
              </w:rPr>
              <w:t>objectives</w:t>
            </w:r>
            <w:r w:rsidRPr="009B22A4">
              <w:rPr>
                <w:rFonts w:ascii="Times New Roman" w:hAnsi="Times New Roman" w:cs="Times New Roman"/>
                <w:color w:val="000000" w:themeColor="text1"/>
                <w:lang w:val="en-IN" w:eastAsia="en-IN"/>
              </w:rPr>
              <w:t>. [</w:t>
            </w:r>
            <w:proofErr w:type="spellStart"/>
            <w:r w:rsidRPr="009B22A4">
              <w:rPr>
                <w:rFonts w:ascii="Times New Roman" w:hAnsi="Times New Roman" w:cs="Times New Roman"/>
                <w:color w:val="000000" w:themeColor="text1"/>
                <w:lang w:val="en-IN" w:eastAsia="en-IN"/>
              </w:rPr>
              <w:t>N.</w:t>
            </w:r>
            <w:proofErr w:type="gramStart"/>
            <w:r w:rsidRPr="009B22A4">
              <w:rPr>
                <w:rFonts w:ascii="Times New Roman" w:hAnsi="Times New Roman" w:cs="Times New Roman"/>
                <w:color w:val="000000" w:themeColor="text1"/>
                <w:lang w:val="en-IN" w:eastAsia="en-IN"/>
              </w:rPr>
              <w:t>K.Jaiswal</w:t>
            </w:r>
            <w:proofErr w:type="spellEnd"/>
            <w:proofErr w:type="gramEnd"/>
            <w:r w:rsidRPr="009B22A4">
              <w:rPr>
                <w:rFonts w:ascii="Times New Roman" w:hAnsi="Times New Roman" w:cs="Times New Roman"/>
                <w:color w:val="000000" w:themeColor="text1"/>
                <w:lang w:val="en-IN" w:eastAsia="en-IN"/>
              </w:rPr>
              <w:t xml:space="preserve"> pp.59]</w:t>
            </w:r>
          </w:p>
        </w:tc>
      </w:tr>
      <w:tr w:rsidR="00DC1604" w:rsidRPr="009B22A4" w14:paraId="2214856C" w14:textId="77777777" w:rsidTr="00E65F2F">
        <w:tc>
          <w:tcPr>
            <w:tcW w:w="904" w:type="pct"/>
            <w:shd w:val="clear" w:color="auto" w:fill="auto"/>
          </w:tcPr>
          <w:p w14:paraId="4C957C7C" w14:textId="77777777" w:rsidR="00D730E4" w:rsidRPr="009B22A4" w:rsidRDefault="00D730E4" w:rsidP="00B70A2A">
            <w:pPr>
              <w:spacing w:line="240" w:lineRule="auto"/>
              <w:rPr>
                <w:rFonts w:ascii="Times New Roman" w:hAnsi="Times New Roman" w:cs="Times New Roman"/>
                <w:color w:val="000000" w:themeColor="text1"/>
              </w:rPr>
            </w:pPr>
            <w:r w:rsidRPr="009B22A4">
              <w:rPr>
                <w:rFonts w:ascii="Times New Roman" w:hAnsi="Times New Roman" w:cs="Times New Roman"/>
                <w:color w:val="000000" w:themeColor="text1"/>
              </w:rPr>
              <w:t>Systems Analysis</w:t>
            </w:r>
          </w:p>
        </w:tc>
        <w:tc>
          <w:tcPr>
            <w:tcW w:w="4096" w:type="pct"/>
            <w:shd w:val="clear" w:color="auto" w:fill="auto"/>
          </w:tcPr>
          <w:p w14:paraId="1DD57C76" w14:textId="0616BE20" w:rsidR="00D730E4" w:rsidRPr="009B22A4" w:rsidRDefault="00D730E4" w:rsidP="00B70A2A">
            <w:pPr>
              <w:autoSpaceDE w:val="0"/>
              <w:autoSpaceDN w:val="0"/>
              <w:adjustRightInd w:val="0"/>
              <w:spacing w:line="240" w:lineRule="auto"/>
              <w:jc w:val="both"/>
              <w:rPr>
                <w:rFonts w:ascii="Times New Roman" w:hAnsi="Times New Roman" w:cs="Times New Roman"/>
                <w:color w:val="000000" w:themeColor="text1"/>
                <w:lang w:val="en-IN" w:eastAsia="en-IN"/>
              </w:rPr>
            </w:pPr>
            <w:r w:rsidRPr="009B22A4">
              <w:rPr>
                <w:rFonts w:ascii="Times New Roman" w:hAnsi="Times New Roman" w:cs="Times New Roman"/>
                <w:color w:val="000000" w:themeColor="text1"/>
                <w:lang w:val="en-IN" w:eastAsia="en-IN"/>
              </w:rPr>
              <w:t xml:space="preserve">The basic thought behind Systems Analysis can be explained as " a </w:t>
            </w:r>
            <w:r w:rsidRPr="009B22A4">
              <w:rPr>
                <w:rFonts w:ascii="Times New Roman" w:hAnsi="Times New Roman" w:cs="Times New Roman"/>
                <w:b/>
                <w:bCs/>
                <w:color w:val="000000" w:themeColor="text1"/>
                <w:lang w:val="en-IN" w:eastAsia="en-IN"/>
              </w:rPr>
              <w:t>systematic approach</w:t>
            </w:r>
            <w:r w:rsidRPr="009B22A4">
              <w:rPr>
                <w:rFonts w:ascii="Times New Roman" w:hAnsi="Times New Roman" w:cs="Times New Roman"/>
                <w:color w:val="000000" w:themeColor="text1"/>
                <w:lang w:val="en-IN" w:eastAsia="en-IN"/>
              </w:rPr>
              <w:t xml:space="preserve"> to helping a decision maker choose a </w:t>
            </w:r>
            <w:r w:rsidRPr="009B22A4">
              <w:rPr>
                <w:rFonts w:ascii="Times New Roman" w:hAnsi="Times New Roman" w:cs="Times New Roman"/>
                <w:b/>
                <w:bCs/>
                <w:color w:val="000000" w:themeColor="text1"/>
                <w:lang w:val="en-IN" w:eastAsia="en-IN"/>
              </w:rPr>
              <w:t>course of action</w:t>
            </w:r>
            <w:r w:rsidRPr="009B22A4">
              <w:rPr>
                <w:rFonts w:ascii="Times New Roman" w:hAnsi="Times New Roman" w:cs="Times New Roman"/>
                <w:color w:val="000000" w:themeColor="text1"/>
                <w:lang w:val="en-IN" w:eastAsia="en-IN"/>
              </w:rPr>
              <w:t xml:space="preserve"> by investigating his full problem, searching out objectives and alternatives, and comparing them in the light of their consequences, using an appropriate framework - insofar as possible analytic - to bring </w:t>
            </w:r>
            <w:r w:rsidRPr="009B22A4">
              <w:rPr>
                <w:rFonts w:ascii="Times New Roman" w:hAnsi="Times New Roman" w:cs="Times New Roman"/>
                <w:b/>
                <w:bCs/>
                <w:color w:val="000000" w:themeColor="text1"/>
                <w:lang w:val="en-IN" w:eastAsia="en-IN"/>
              </w:rPr>
              <w:t>expert judgment</w:t>
            </w:r>
            <w:r w:rsidRPr="009B22A4">
              <w:rPr>
                <w:rFonts w:ascii="Times New Roman" w:hAnsi="Times New Roman" w:cs="Times New Roman"/>
                <w:color w:val="000000" w:themeColor="text1"/>
                <w:lang w:val="en-IN" w:eastAsia="en-IN"/>
              </w:rPr>
              <w:t xml:space="preserve"> and intuition to bear on the problem" (see</w:t>
            </w:r>
            <w:sdt>
              <w:sdtPr>
                <w:rPr>
                  <w:rFonts w:ascii="Times New Roman" w:hAnsi="Times New Roman" w:cs="Times New Roman"/>
                  <w:color w:val="000000" w:themeColor="text1"/>
                  <w:lang w:val="en-IN" w:eastAsia="en-IN"/>
                </w:rPr>
                <w:id w:val="1974788050"/>
                <w:citation/>
              </w:sdtPr>
              <w:sdtEndPr/>
              <w:sdtContent>
                <w:r w:rsidRPr="009B22A4">
                  <w:rPr>
                    <w:rFonts w:ascii="Times New Roman" w:hAnsi="Times New Roman" w:cs="Times New Roman"/>
                    <w:color w:val="000000" w:themeColor="text1"/>
                    <w:lang w:val="en-IN" w:eastAsia="en-IN"/>
                  </w:rPr>
                  <w:fldChar w:fldCharType="begin"/>
                </w:r>
                <w:r w:rsidRPr="009B22A4">
                  <w:rPr>
                    <w:rFonts w:ascii="Times New Roman" w:hAnsi="Times New Roman" w:cs="Times New Roman"/>
                    <w:color w:val="000000" w:themeColor="text1"/>
                    <w:lang w:val="en-IN" w:eastAsia="en-IN"/>
                  </w:rPr>
                  <w:instrText xml:space="preserve">CITATION Qua68 \l 16393 </w:instrText>
                </w:r>
                <w:r w:rsidRPr="009B22A4">
                  <w:rPr>
                    <w:rFonts w:ascii="Times New Roman" w:hAnsi="Times New Roman" w:cs="Times New Roman"/>
                    <w:color w:val="000000" w:themeColor="text1"/>
                    <w:lang w:val="en-IN" w:eastAsia="en-IN"/>
                  </w:rPr>
                  <w:fldChar w:fldCharType="separate"/>
                </w:r>
                <w:r w:rsidR="0074037F">
                  <w:rPr>
                    <w:rFonts w:ascii="Times New Roman" w:hAnsi="Times New Roman" w:cs="Times New Roman"/>
                    <w:noProof/>
                    <w:color w:val="000000" w:themeColor="text1"/>
                    <w:lang w:val="en-IN" w:eastAsia="en-IN"/>
                  </w:rPr>
                  <w:t xml:space="preserve"> </w:t>
                </w:r>
                <w:r w:rsidR="0074037F" w:rsidRPr="0074037F">
                  <w:rPr>
                    <w:rFonts w:ascii="Times New Roman" w:hAnsi="Times New Roman" w:cs="Times New Roman"/>
                    <w:noProof/>
                    <w:color w:val="000000" w:themeColor="text1"/>
                    <w:lang w:val="en-IN" w:eastAsia="en-IN"/>
                  </w:rPr>
                  <w:t>(Quade &amp; Boucher, 1968)</w:t>
                </w:r>
                <w:r w:rsidRPr="009B22A4">
                  <w:rPr>
                    <w:rFonts w:ascii="Times New Roman" w:hAnsi="Times New Roman" w:cs="Times New Roman"/>
                    <w:color w:val="000000" w:themeColor="text1"/>
                    <w:lang w:val="en-IN" w:eastAsia="en-IN"/>
                  </w:rPr>
                  <w:fldChar w:fldCharType="end"/>
                </w:r>
              </w:sdtContent>
            </w:sdt>
            <w:r w:rsidRPr="009B22A4">
              <w:rPr>
                <w:rFonts w:ascii="Times New Roman" w:hAnsi="Times New Roman" w:cs="Times New Roman"/>
                <w:color w:val="000000" w:themeColor="text1"/>
                <w:lang w:val="en-IN" w:eastAsia="en-IN"/>
              </w:rPr>
              <w:t>).</w:t>
            </w:r>
          </w:p>
        </w:tc>
      </w:tr>
      <w:tr w:rsidR="00DC1604" w:rsidRPr="009B22A4" w14:paraId="0120A1C6" w14:textId="77777777" w:rsidTr="00E65F2F">
        <w:tc>
          <w:tcPr>
            <w:tcW w:w="904" w:type="pct"/>
            <w:shd w:val="clear" w:color="auto" w:fill="auto"/>
          </w:tcPr>
          <w:p w14:paraId="084F4FD0" w14:textId="77777777" w:rsidR="00D730E4" w:rsidRPr="009B22A4" w:rsidRDefault="00D730E4" w:rsidP="00B70A2A">
            <w:pPr>
              <w:spacing w:line="240" w:lineRule="auto"/>
              <w:rPr>
                <w:rFonts w:ascii="Times New Roman" w:hAnsi="Times New Roman" w:cs="Times New Roman"/>
                <w:color w:val="000000" w:themeColor="text1"/>
              </w:rPr>
            </w:pPr>
            <w:r w:rsidRPr="00D75A38">
              <w:rPr>
                <w:rFonts w:ascii="Times New Roman" w:hAnsi="Times New Roman" w:cs="Times New Roman"/>
                <w:color w:val="000000" w:themeColor="text1"/>
                <w:sz w:val="12"/>
                <w:szCs w:val="12"/>
              </w:rPr>
              <w:t>Training Effectiveness</w:t>
            </w:r>
          </w:p>
        </w:tc>
        <w:tc>
          <w:tcPr>
            <w:tcW w:w="4096" w:type="pct"/>
            <w:shd w:val="clear" w:color="auto" w:fill="auto"/>
          </w:tcPr>
          <w:p w14:paraId="65B58E4A" w14:textId="77777777" w:rsidR="00D730E4" w:rsidRPr="009B22A4" w:rsidRDefault="00D730E4" w:rsidP="00B70A2A">
            <w:pPr>
              <w:spacing w:line="240" w:lineRule="auto"/>
              <w:jc w:val="both"/>
              <w:rPr>
                <w:rFonts w:ascii="Times New Roman" w:hAnsi="Times New Roman" w:cs="Times New Roman"/>
                <w:color w:val="000000" w:themeColor="text1"/>
              </w:rPr>
            </w:pPr>
            <w:r w:rsidRPr="009B22A4">
              <w:rPr>
                <w:rFonts w:ascii="Times New Roman" w:hAnsi="Times New Roman" w:cs="Times New Roman"/>
                <w:color w:val="000000" w:themeColor="text1"/>
              </w:rPr>
              <w:t xml:space="preserve">Training effectiveness is a fraction that indicates the degradation in combat power due the lack of training, </w:t>
            </w:r>
            <w:proofErr w:type="gramStart"/>
            <w:r w:rsidRPr="009B22A4">
              <w:rPr>
                <w:rFonts w:ascii="Times New Roman" w:hAnsi="Times New Roman" w:cs="Times New Roman"/>
                <w:color w:val="000000" w:themeColor="text1"/>
              </w:rPr>
              <w:t>motivation</w:t>
            </w:r>
            <w:proofErr w:type="gramEnd"/>
            <w:r w:rsidRPr="009B22A4">
              <w:rPr>
                <w:rFonts w:ascii="Times New Roman" w:hAnsi="Times New Roman" w:cs="Times New Roman"/>
                <w:color w:val="000000" w:themeColor="text1"/>
              </w:rPr>
              <w:t xml:space="preserve"> or readiness.</w:t>
            </w:r>
          </w:p>
        </w:tc>
      </w:tr>
      <w:tr w:rsidR="00D75A38" w:rsidRPr="009B22A4" w14:paraId="083E3B28" w14:textId="77777777" w:rsidTr="00E65F2F">
        <w:tc>
          <w:tcPr>
            <w:tcW w:w="5000" w:type="pct"/>
            <w:gridSpan w:val="2"/>
            <w:shd w:val="clear" w:color="auto" w:fill="auto"/>
          </w:tcPr>
          <w:p w14:paraId="096DA4DA" w14:textId="77777777" w:rsidR="00D75A38" w:rsidRPr="009B22A4" w:rsidRDefault="00D75A38" w:rsidP="00B70A2A">
            <w:pPr>
              <w:spacing w:line="240" w:lineRule="auto"/>
              <w:rPr>
                <w:rFonts w:ascii="Times New Roman" w:hAnsi="Times New Roman" w:cs="Times New Roman"/>
                <w:color w:val="000000" w:themeColor="text1"/>
              </w:rPr>
            </w:pPr>
            <w:r w:rsidRPr="009B22A4">
              <w:rPr>
                <w:rFonts w:ascii="Times New Roman" w:hAnsi="Times New Roman" w:cs="Times New Roman"/>
                <w:color w:val="000000" w:themeColor="text1"/>
              </w:rPr>
              <w:lastRenderedPageBreak/>
              <w:t>Theatre</w:t>
            </w:r>
          </w:p>
          <w:p w14:paraId="5E273BA8" w14:textId="3377791A" w:rsidR="00D75A38" w:rsidRPr="009B22A4" w:rsidRDefault="00D75A38" w:rsidP="00B70A2A">
            <w:pPr>
              <w:spacing w:line="240" w:lineRule="auto"/>
              <w:jc w:val="both"/>
              <w:rPr>
                <w:rFonts w:ascii="Times New Roman" w:hAnsi="Times New Roman" w:cs="Times New Roman"/>
                <w:color w:val="000000" w:themeColor="text1"/>
                <w:shd w:val="clear" w:color="auto" w:fill="F8F8F8"/>
              </w:rPr>
            </w:pPr>
            <w:r w:rsidRPr="009B22A4">
              <w:rPr>
                <w:rFonts w:ascii="Times New Roman" w:hAnsi="Times New Roman" w:cs="Times New Roman"/>
                <w:color w:val="000000" w:themeColor="text1"/>
                <w:shd w:val="clear" w:color="auto" w:fill="F8F8F8"/>
              </w:rPr>
              <w:t>The entire land, sea, and air area that may become or is directly involved in war operations</w:t>
            </w:r>
          </w:p>
          <w:bookmarkStart w:id="69" w:name="_Hlk120694624"/>
          <w:p w14:paraId="222889E1" w14:textId="3E7E14D9" w:rsidR="00D75A38" w:rsidRPr="009B22A4" w:rsidRDefault="00A61E73" w:rsidP="007C5E1A">
            <w:pPr>
              <w:spacing w:line="240" w:lineRule="auto"/>
              <w:jc w:val="right"/>
              <w:rPr>
                <w:rFonts w:ascii="Times New Roman" w:hAnsi="Times New Roman" w:cs="Times New Roman"/>
                <w:color w:val="000000" w:themeColor="text1"/>
              </w:rPr>
            </w:pPr>
            <w:r w:rsidRPr="009B22A4">
              <w:rPr>
                <w:rFonts w:ascii="Times New Roman" w:hAnsi="Times New Roman" w:cs="Times New Roman"/>
                <w:color w:val="000000" w:themeColor="text1"/>
              </w:rPr>
              <w:object w:dxaOrig="11976" w:dyaOrig="9672" w14:anchorId="0DC891FA">
                <v:shape id="_x0000_i1026" type="#_x0000_t75" style="width:234.75pt;height:285.8pt" o:ole="">
                  <v:imagedata r:id="rId54" o:title=""/>
                </v:shape>
                <o:OLEObject Type="Embed" ProgID="PBrush" ShapeID="_x0000_i1026" DrawAspect="Content" ObjectID="_1760650315" r:id="rId55"/>
              </w:object>
            </w:r>
            <w:bookmarkEnd w:id="69"/>
          </w:p>
        </w:tc>
      </w:tr>
      <w:tr w:rsidR="00DC1604" w:rsidRPr="009B22A4" w14:paraId="729AA079" w14:textId="77777777" w:rsidTr="00E65F2F">
        <w:tc>
          <w:tcPr>
            <w:tcW w:w="904" w:type="pct"/>
            <w:shd w:val="clear" w:color="auto" w:fill="auto"/>
          </w:tcPr>
          <w:p w14:paraId="56702CC5" w14:textId="77777777" w:rsidR="00D730E4" w:rsidRPr="009B22A4" w:rsidRDefault="00D730E4" w:rsidP="00B70A2A">
            <w:pPr>
              <w:spacing w:line="240" w:lineRule="auto"/>
              <w:rPr>
                <w:rFonts w:ascii="Times New Roman" w:hAnsi="Times New Roman" w:cs="Times New Roman"/>
                <w:color w:val="000000" w:themeColor="text1"/>
              </w:rPr>
            </w:pPr>
            <w:r w:rsidRPr="00D75A38">
              <w:rPr>
                <w:rFonts w:ascii="Times New Roman" w:hAnsi="Times New Roman" w:cs="Times New Roman"/>
                <w:color w:val="000000" w:themeColor="text1"/>
                <w:sz w:val="16"/>
                <w:szCs w:val="16"/>
              </w:rPr>
              <w:lastRenderedPageBreak/>
              <w:t>Theater Level Campaign</w:t>
            </w:r>
          </w:p>
        </w:tc>
        <w:tc>
          <w:tcPr>
            <w:tcW w:w="4096" w:type="pct"/>
            <w:shd w:val="clear" w:color="auto" w:fill="auto"/>
          </w:tcPr>
          <w:p w14:paraId="28726719" w14:textId="77777777" w:rsidR="00D730E4" w:rsidRPr="00740E05" w:rsidRDefault="00D730E4" w:rsidP="00B70A2A">
            <w:pPr>
              <w:spacing w:line="240" w:lineRule="auto"/>
              <w:jc w:val="both"/>
              <w:rPr>
                <w:rFonts w:ascii="Times New Roman" w:hAnsi="Times New Roman" w:cs="Times New Roman"/>
                <w:color w:val="000000" w:themeColor="text1"/>
                <w:sz w:val="16"/>
                <w:szCs w:val="16"/>
              </w:rPr>
            </w:pPr>
            <w:r w:rsidRPr="00740E05">
              <w:rPr>
                <w:rFonts w:ascii="Times New Roman" w:hAnsi="Times New Roman" w:cs="Times New Roman"/>
                <w:color w:val="000000" w:themeColor="text1"/>
                <w:sz w:val="16"/>
                <w:szCs w:val="16"/>
              </w:rPr>
              <w:t xml:space="preserve">Four characteristics (FRMR: Flexibility, Resolution, Maneuver, Resource Allocation) of theater-level campaign are 1) FLEXIBILITY: Regular grid versus Irregular structure 2) RESOLUTION: Varying the level of resolution and Cross-resolution modeling 3) MANEUVERABILITY: modeling maneuver at the campaign level, maneuvering forces in coordination with information, space intelligence, faster decision making and situational awareness 4) RESOURCE ALLOCATION: Adaptive Resource allocation: to find the optimal strategies through AI or </w:t>
            </w:r>
            <w:proofErr w:type="spellStart"/>
            <w:r w:rsidRPr="00740E05">
              <w:rPr>
                <w:rFonts w:ascii="Times New Roman" w:hAnsi="Times New Roman" w:cs="Times New Roman"/>
                <w:color w:val="000000" w:themeColor="text1"/>
                <w:sz w:val="16"/>
                <w:szCs w:val="16"/>
              </w:rPr>
              <w:t>OR</w:t>
            </w:r>
            <w:proofErr w:type="spellEnd"/>
            <w:r w:rsidRPr="00740E05">
              <w:rPr>
                <w:rFonts w:ascii="Times New Roman" w:hAnsi="Times New Roman" w:cs="Times New Roman"/>
                <w:color w:val="000000" w:themeColor="text1"/>
                <w:sz w:val="16"/>
                <w:szCs w:val="16"/>
              </w:rPr>
              <w:t xml:space="preserve"> techniques.</w:t>
            </w:r>
          </w:p>
          <w:p w14:paraId="47E9E247" w14:textId="46E6E0EE" w:rsidR="00D730E4" w:rsidRPr="009B22A4" w:rsidRDefault="00D730E4" w:rsidP="00B70A2A">
            <w:pPr>
              <w:spacing w:line="240" w:lineRule="auto"/>
              <w:jc w:val="both"/>
              <w:rPr>
                <w:rFonts w:ascii="Times New Roman" w:hAnsi="Times New Roman" w:cs="Times New Roman"/>
                <w:color w:val="000000" w:themeColor="text1"/>
              </w:rPr>
            </w:pPr>
            <w:r w:rsidRPr="00740E05">
              <w:rPr>
                <w:rFonts w:ascii="Times New Roman" w:hAnsi="Times New Roman" w:cs="Times New Roman"/>
                <w:color w:val="000000" w:themeColor="text1"/>
                <w:sz w:val="16"/>
                <w:szCs w:val="16"/>
              </w:rPr>
              <w:t xml:space="preserve">See </w:t>
            </w:r>
            <w:sdt>
              <w:sdtPr>
                <w:rPr>
                  <w:rFonts w:ascii="Times New Roman" w:hAnsi="Times New Roman" w:cs="Times New Roman"/>
                  <w:color w:val="000000" w:themeColor="text1"/>
                  <w:sz w:val="16"/>
                  <w:szCs w:val="16"/>
                </w:rPr>
                <w:id w:val="519591985"/>
                <w:citation/>
              </w:sdtPr>
              <w:sdtEndPr/>
              <w:sdtContent>
                <w:r w:rsidRPr="00740E05">
                  <w:rPr>
                    <w:rFonts w:ascii="Times New Roman" w:hAnsi="Times New Roman" w:cs="Times New Roman"/>
                    <w:color w:val="000000" w:themeColor="text1"/>
                    <w:sz w:val="16"/>
                    <w:szCs w:val="16"/>
                  </w:rPr>
                  <w:fldChar w:fldCharType="begin"/>
                </w:r>
                <w:r w:rsidRPr="00740E05">
                  <w:rPr>
                    <w:rFonts w:ascii="Times New Roman" w:hAnsi="Times New Roman" w:cs="Times New Roman"/>
                    <w:color w:val="000000" w:themeColor="text1"/>
                    <w:sz w:val="16"/>
                    <w:szCs w:val="16"/>
                    <w:lang w:val="en-IN"/>
                  </w:rPr>
                  <w:instrText xml:space="preserve"> CITATION Ric96 \l 16393 </w:instrText>
                </w:r>
                <w:r w:rsidRPr="00740E05">
                  <w:rPr>
                    <w:rFonts w:ascii="Times New Roman" w:hAnsi="Times New Roman" w:cs="Times New Roman"/>
                    <w:color w:val="000000" w:themeColor="text1"/>
                    <w:sz w:val="16"/>
                    <w:szCs w:val="16"/>
                  </w:rPr>
                  <w:fldChar w:fldCharType="separate"/>
                </w:r>
                <w:r w:rsidR="0074037F" w:rsidRPr="0074037F">
                  <w:rPr>
                    <w:rFonts w:ascii="Times New Roman" w:hAnsi="Times New Roman" w:cs="Times New Roman"/>
                    <w:noProof/>
                    <w:color w:val="000000" w:themeColor="text1"/>
                    <w:sz w:val="16"/>
                    <w:szCs w:val="16"/>
                    <w:lang w:val="en-IN"/>
                  </w:rPr>
                  <w:t>(Hillestal &amp; Moore, 1996)</w:t>
                </w:r>
                <w:r w:rsidRPr="00740E05">
                  <w:rPr>
                    <w:rFonts w:ascii="Times New Roman" w:hAnsi="Times New Roman" w:cs="Times New Roman"/>
                    <w:color w:val="000000" w:themeColor="text1"/>
                    <w:sz w:val="16"/>
                    <w:szCs w:val="16"/>
                  </w:rPr>
                  <w:fldChar w:fldCharType="end"/>
                </w:r>
              </w:sdtContent>
            </w:sdt>
            <w:r w:rsidRPr="00740E05">
              <w:rPr>
                <w:rFonts w:ascii="Times New Roman" w:hAnsi="Times New Roman" w:cs="Times New Roman"/>
                <w:color w:val="000000" w:themeColor="text1"/>
                <w:sz w:val="16"/>
                <w:szCs w:val="16"/>
              </w:rPr>
              <w:t xml:space="preserve">  for further reference</w:t>
            </w:r>
          </w:p>
        </w:tc>
      </w:tr>
    </w:tbl>
    <w:p w14:paraId="4C3B8BEA" w14:textId="75BCA11B" w:rsidR="00820C01" w:rsidRPr="00D75A38" w:rsidRDefault="00820C01" w:rsidP="00820C01">
      <w:pPr>
        <w:tabs>
          <w:tab w:val="left" w:pos="1644"/>
        </w:tabs>
        <w:rPr>
          <w:rFonts w:ascii="Times New Roman" w:eastAsiaTheme="majorEastAsia" w:hAnsi="Times New Roman" w:cs="Times New Roman"/>
          <w:color w:val="000000" w:themeColor="text1"/>
          <w:sz w:val="16"/>
          <w:szCs w:val="16"/>
        </w:rPr>
        <w:sectPr w:rsidR="00820C01" w:rsidRPr="00D75A38" w:rsidSect="000C7341">
          <w:type w:val="nextColumn"/>
          <w:pgSz w:w="5954" w:h="8420" w:code="130"/>
          <w:pgMar w:top="425" w:right="567" w:bottom="567" w:left="454" w:header="284" w:footer="283" w:gutter="0"/>
          <w:pgBorders w:offsetFrom="page">
            <w:top w:val="single" w:sz="4" w:space="1" w:color="auto"/>
            <w:left w:val="single" w:sz="4" w:space="1" w:color="auto"/>
            <w:bottom w:val="single" w:sz="4" w:space="1" w:color="auto"/>
            <w:right w:val="single" w:sz="4" w:space="1" w:color="auto"/>
          </w:pgBorders>
          <w:cols w:space="708"/>
          <w:docGrid w:linePitch="360"/>
        </w:sectPr>
      </w:pPr>
    </w:p>
    <w:p w14:paraId="458C0E2A" w14:textId="77777777" w:rsidR="00EC3D44" w:rsidRDefault="00D730E4" w:rsidP="00740E05">
      <w:pPr>
        <w:pStyle w:val="Heading1"/>
        <w:spacing w:before="0" w:line="240" w:lineRule="auto"/>
        <w:jc w:val="center"/>
        <w:rPr>
          <w:rFonts w:ascii="Times New Roman" w:hAnsi="Times New Roman" w:cs="Times New Roman"/>
          <w:b/>
          <w:bCs/>
          <w:color w:val="000000" w:themeColor="text1"/>
          <w:sz w:val="24"/>
          <w:szCs w:val="24"/>
          <w:u w:val="single"/>
        </w:rPr>
        <w:sectPr w:rsidR="00EC3D44" w:rsidSect="000C7341">
          <w:type w:val="nextColumn"/>
          <w:pgSz w:w="5954" w:h="8420" w:code="9"/>
          <w:pgMar w:top="567" w:right="425" w:bottom="709" w:left="567" w:header="283" w:footer="0" w:gutter="0"/>
          <w:pgBorders w:offsetFrom="page">
            <w:top w:val="single" w:sz="4" w:space="1" w:color="auto"/>
            <w:left w:val="single" w:sz="4" w:space="1" w:color="auto"/>
            <w:bottom w:val="single" w:sz="4" w:space="1" w:color="auto"/>
            <w:right w:val="single" w:sz="4" w:space="1" w:color="auto"/>
          </w:pgBorders>
          <w:cols w:space="720"/>
          <w:docGrid w:linePitch="360"/>
        </w:sectPr>
      </w:pPr>
      <w:bookmarkStart w:id="70" w:name="_Toc119921833"/>
      <w:r w:rsidRPr="00820C01">
        <w:rPr>
          <w:rFonts w:ascii="Times New Roman" w:hAnsi="Times New Roman" w:cs="Times New Roman"/>
          <w:b/>
          <w:bCs/>
          <w:color w:val="000000" w:themeColor="text1"/>
          <w:sz w:val="24"/>
          <w:szCs w:val="24"/>
          <w:u w:val="single"/>
        </w:rPr>
        <w:lastRenderedPageBreak/>
        <w:t>INDEX</w:t>
      </w:r>
      <w:bookmarkEnd w:id="70"/>
      <w:r w:rsidRPr="00820C01">
        <w:rPr>
          <w:rFonts w:ascii="Times New Roman" w:hAnsi="Times New Roman" w:cs="Times New Roman"/>
          <w:b/>
          <w:bCs/>
          <w:color w:val="000000" w:themeColor="text1"/>
          <w:sz w:val="24"/>
          <w:szCs w:val="24"/>
          <w:u w:val="single"/>
        </w:rPr>
        <w:t xml:space="preserve"> </w:t>
      </w:r>
    </w:p>
    <w:p w14:paraId="0A56CCDB" w14:textId="7972D616" w:rsidR="00067337" w:rsidRDefault="00D730E4" w:rsidP="00740E05">
      <w:pPr>
        <w:pStyle w:val="Heading1"/>
        <w:spacing w:before="0" w:line="240" w:lineRule="auto"/>
        <w:jc w:val="center"/>
        <w:rPr>
          <w:noProof/>
        </w:rPr>
      </w:pPr>
      <w:r w:rsidRPr="00DC1604">
        <w:rPr>
          <w:rFonts w:ascii="Times New Roman" w:hAnsi="Times New Roman" w:cs="Times New Roman"/>
          <w:b/>
          <w:bCs/>
          <w:color w:val="000000" w:themeColor="text1"/>
          <w:sz w:val="10"/>
          <w:szCs w:val="10"/>
        </w:rPr>
        <w:fldChar w:fldCharType="begin"/>
      </w:r>
      <w:r w:rsidRPr="00DC1604">
        <w:rPr>
          <w:rFonts w:ascii="Times New Roman" w:hAnsi="Times New Roman" w:cs="Times New Roman"/>
          <w:b/>
          <w:bCs/>
          <w:color w:val="000000" w:themeColor="text1"/>
          <w:sz w:val="10"/>
          <w:szCs w:val="10"/>
        </w:rPr>
        <w:instrText xml:space="preserve"> INDEX \r \h "A" \c "2" </w:instrText>
      </w:r>
      <w:r w:rsidRPr="00DC1604">
        <w:rPr>
          <w:rFonts w:ascii="Times New Roman" w:hAnsi="Times New Roman" w:cs="Times New Roman"/>
          <w:b/>
          <w:bCs/>
          <w:color w:val="000000" w:themeColor="text1"/>
          <w:sz w:val="10"/>
          <w:szCs w:val="10"/>
        </w:rPr>
        <w:fldChar w:fldCharType="separate"/>
      </w:r>
    </w:p>
    <w:p w14:paraId="4802EF67" w14:textId="77777777" w:rsidR="00067337" w:rsidRPr="00EC3D44" w:rsidRDefault="00067337">
      <w:pPr>
        <w:pStyle w:val="IndexHeading"/>
        <w:keepNext/>
        <w:tabs>
          <w:tab w:val="right" w:leader="dot" w:pos="2111"/>
        </w:tabs>
        <w:rPr>
          <w:rFonts w:asciiTheme="minorHAnsi" w:eastAsiaTheme="minorEastAsia" w:hAnsiTheme="minorHAnsi" w:cstheme="minorBidi"/>
          <w:b w:val="0"/>
          <w:bCs/>
          <w:noProof/>
          <w:sz w:val="18"/>
          <w:szCs w:val="18"/>
        </w:rPr>
      </w:pPr>
      <w:r w:rsidRPr="00EC3D44">
        <w:rPr>
          <w:noProof/>
          <w:sz w:val="18"/>
          <w:szCs w:val="18"/>
        </w:rPr>
        <w:t>A</w:t>
      </w:r>
    </w:p>
    <w:p w14:paraId="33A71284" w14:textId="77777777" w:rsidR="00067337" w:rsidRPr="00EC3D44" w:rsidRDefault="00067337">
      <w:pPr>
        <w:pStyle w:val="Index1"/>
        <w:tabs>
          <w:tab w:val="right" w:leader="dot" w:pos="2111"/>
        </w:tabs>
        <w:rPr>
          <w:noProof/>
          <w:sz w:val="16"/>
          <w:szCs w:val="16"/>
        </w:rPr>
      </w:pPr>
      <w:r w:rsidRPr="00EC3D44">
        <w:rPr>
          <w:rFonts w:ascii="Times New Roman" w:hAnsi="Times New Roman"/>
          <w:noProof/>
          <w:color w:val="000000" w:themeColor="text1"/>
          <w:sz w:val="16"/>
          <w:szCs w:val="16"/>
        </w:rPr>
        <w:t>aggregated combat modeling</w:t>
      </w:r>
      <w:r w:rsidRPr="00EC3D44">
        <w:rPr>
          <w:noProof/>
          <w:sz w:val="16"/>
          <w:szCs w:val="16"/>
        </w:rPr>
        <w:t>, 24</w:t>
      </w:r>
    </w:p>
    <w:p w14:paraId="2B7E3276" w14:textId="77777777" w:rsidR="00067337" w:rsidRPr="00EC3D44" w:rsidRDefault="00067337">
      <w:pPr>
        <w:pStyle w:val="Index1"/>
        <w:tabs>
          <w:tab w:val="right" w:leader="dot" w:pos="2111"/>
        </w:tabs>
        <w:rPr>
          <w:noProof/>
          <w:sz w:val="16"/>
          <w:szCs w:val="16"/>
        </w:rPr>
      </w:pPr>
      <w:r w:rsidRPr="00EC3D44">
        <w:rPr>
          <w:rFonts w:ascii="Times New Roman" w:hAnsi="Times New Roman"/>
          <w:noProof/>
          <w:sz w:val="16"/>
          <w:szCs w:val="16"/>
        </w:rPr>
        <w:t>aggregation</w:t>
      </w:r>
      <w:r w:rsidRPr="00EC3D44">
        <w:rPr>
          <w:noProof/>
          <w:sz w:val="16"/>
          <w:szCs w:val="16"/>
        </w:rPr>
        <w:t>, 20, 24</w:t>
      </w:r>
    </w:p>
    <w:p w14:paraId="2362B0E9" w14:textId="77777777" w:rsidR="00067337" w:rsidRPr="00EC3D44" w:rsidRDefault="00067337">
      <w:pPr>
        <w:pStyle w:val="Index1"/>
        <w:tabs>
          <w:tab w:val="right" w:leader="dot" w:pos="2111"/>
        </w:tabs>
        <w:rPr>
          <w:noProof/>
          <w:sz w:val="16"/>
          <w:szCs w:val="16"/>
        </w:rPr>
      </w:pPr>
      <w:r w:rsidRPr="00EC3D44">
        <w:rPr>
          <w:rFonts w:ascii="Times New Roman" w:hAnsi="Times New Roman"/>
          <w:noProof/>
          <w:color w:val="000000" w:themeColor="text1"/>
          <w:sz w:val="16"/>
          <w:szCs w:val="16"/>
        </w:rPr>
        <w:t>Anti-tank</w:t>
      </w:r>
      <w:r w:rsidRPr="00EC3D44">
        <w:rPr>
          <w:noProof/>
          <w:sz w:val="16"/>
          <w:szCs w:val="16"/>
        </w:rPr>
        <w:t>, 28</w:t>
      </w:r>
    </w:p>
    <w:p w14:paraId="1C299E88" w14:textId="5A1A53A0" w:rsidR="00067337" w:rsidRPr="00EC3D44" w:rsidRDefault="00067337">
      <w:pPr>
        <w:pStyle w:val="Index1"/>
        <w:tabs>
          <w:tab w:val="right" w:leader="dot" w:pos="2111"/>
        </w:tabs>
        <w:rPr>
          <w:noProof/>
          <w:sz w:val="16"/>
          <w:szCs w:val="16"/>
        </w:rPr>
      </w:pPr>
      <w:r w:rsidRPr="00EC3D44">
        <w:rPr>
          <w:rFonts w:ascii="Times New Roman" w:hAnsi="Times New Roman"/>
          <w:noProof/>
          <w:color w:val="000000" w:themeColor="text1"/>
          <w:sz w:val="16"/>
          <w:szCs w:val="16"/>
        </w:rPr>
        <w:t>attrition rates</w:t>
      </w:r>
      <w:r w:rsidRPr="00EC3D44">
        <w:rPr>
          <w:noProof/>
          <w:sz w:val="16"/>
          <w:szCs w:val="16"/>
        </w:rPr>
        <w:t>, 24, 26, 27</w:t>
      </w:r>
    </w:p>
    <w:p w14:paraId="03B3909D" w14:textId="77777777" w:rsidR="00067337" w:rsidRPr="00EC3D44" w:rsidRDefault="00067337">
      <w:pPr>
        <w:pStyle w:val="IndexHeading"/>
        <w:keepNext/>
        <w:tabs>
          <w:tab w:val="right" w:leader="dot" w:pos="2111"/>
        </w:tabs>
        <w:rPr>
          <w:rFonts w:asciiTheme="minorHAnsi" w:eastAsiaTheme="minorEastAsia" w:hAnsiTheme="minorHAnsi" w:cstheme="minorBidi"/>
          <w:b w:val="0"/>
          <w:bCs/>
          <w:noProof/>
          <w:sz w:val="18"/>
          <w:szCs w:val="18"/>
        </w:rPr>
      </w:pPr>
      <w:r w:rsidRPr="00EC3D44">
        <w:rPr>
          <w:noProof/>
          <w:sz w:val="18"/>
          <w:szCs w:val="18"/>
        </w:rPr>
        <w:t>B</w:t>
      </w:r>
    </w:p>
    <w:p w14:paraId="1ABF9C46" w14:textId="77777777" w:rsidR="00067337" w:rsidRPr="00EC3D44" w:rsidRDefault="00067337">
      <w:pPr>
        <w:pStyle w:val="Index1"/>
        <w:tabs>
          <w:tab w:val="right" w:leader="dot" w:pos="2111"/>
        </w:tabs>
        <w:rPr>
          <w:noProof/>
          <w:sz w:val="16"/>
          <w:szCs w:val="16"/>
        </w:rPr>
      </w:pPr>
      <w:r w:rsidRPr="00EC3D44">
        <w:rPr>
          <w:rFonts w:ascii="Times New Roman" w:hAnsi="Times New Roman"/>
          <w:noProof/>
          <w:color w:val="000000" w:themeColor="text1"/>
          <w:sz w:val="16"/>
          <w:szCs w:val="16"/>
        </w:rPr>
        <w:t>Brigade</w:t>
      </w:r>
      <w:r w:rsidRPr="00EC3D44">
        <w:rPr>
          <w:noProof/>
          <w:sz w:val="16"/>
          <w:szCs w:val="16"/>
        </w:rPr>
        <w:t>, 22</w:t>
      </w:r>
    </w:p>
    <w:p w14:paraId="43DAD69D" w14:textId="0105271E" w:rsidR="00067337" w:rsidRPr="00EC3D44" w:rsidRDefault="00067337">
      <w:pPr>
        <w:pStyle w:val="IndexHeading"/>
        <w:keepNext/>
        <w:tabs>
          <w:tab w:val="right" w:leader="dot" w:pos="2111"/>
        </w:tabs>
        <w:rPr>
          <w:rFonts w:asciiTheme="minorHAnsi" w:eastAsiaTheme="minorEastAsia" w:hAnsiTheme="minorHAnsi" w:cstheme="minorBidi"/>
          <w:b w:val="0"/>
          <w:bCs/>
          <w:noProof/>
          <w:sz w:val="18"/>
          <w:szCs w:val="18"/>
        </w:rPr>
      </w:pPr>
      <w:r w:rsidRPr="00EC3D44">
        <w:rPr>
          <w:noProof/>
          <w:sz w:val="18"/>
          <w:szCs w:val="18"/>
        </w:rPr>
        <w:t>C</w:t>
      </w:r>
    </w:p>
    <w:p w14:paraId="3D680CD1" w14:textId="3F618130" w:rsidR="00067337" w:rsidRPr="00EC3D44" w:rsidRDefault="00067337">
      <w:pPr>
        <w:pStyle w:val="Index1"/>
        <w:tabs>
          <w:tab w:val="right" w:leader="dot" w:pos="2111"/>
        </w:tabs>
        <w:rPr>
          <w:noProof/>
          <w:sz w:val="16"/>
          <w:szCs w:val="16"/>
        </w:rPr>
      </w:pPr>
      <w:r w:rsidRPr="00EC3D44">
        <w:rPr>
          <w:rFonts w:ascii="Times New Roman" w:hAnsi="Times New Roman"/>
          <w:noProof/>
          <w:color w:val="000000" w:themeColor="text1"/>
          <w:sz w:val="16"/>
          <w:szCs w:val="16"/>
        </w:rPr>
        <w:t>CSRS</w:t>
      </w:r>
      <w:r w:rsidRPr="00EC3D44">
        <w:rPr>
          <w:noProof/>
          <w:sz w:val="16"/>
          <w:szCs w:val="16"/>
        </w:rPr>
        <w:t>, 28, 30</w:t>
      </w:r>
    </w:p>
    <w:p w14:paraId="5BC08837" w14:textId="64D32B4A" w:rsidR="00067337" w:rsidRPr="00EC3D44" w:rsidRDefault="00067337">
      <w:pPr>
        <w:pStyle w:val="IndexHeading"/>
        <w:keepNext/>
        <w:tabs>
          <w:tab w:val="right" w:leader="dot" w:pos="2111"/>
        </w:tabs>
        <w:rPr>
          <w:rFonts w:asciiTheme="minorHAnsi" w:eastAsiaTheme="minorEastAsia" w:hAnsiTheme="minorHAnsi" w:cstheme="minorBidi"/>
          <w:b w:val="0"/>
          <w:bCs/>
          <w:noProof/>
          <w:sz w:val="18"/>
          <w:szCs w:val="18"/>
        </w:rPr>
      </w:pPr>
      <w:r w:rsidRPr="00EC3D44">
        <w:rPr>
          <w:noProof/>
          <w:sz w:val="18"/>
          <w:szCs w:val="18"/>
        </w:rPr>
        <w:t>D</w:t>
      </w:r>
    </w:p>
    <w:p w14:paraId="04367B1A" w14:textId="117721D7" w:rsidR="00067337" w:rsidRPr="00EC3D44" w:rsidRDefault="00067337">
      <w:pPr>
        <w:pStyle w:val="Index1"/>
        <w:tabs>
          <w:tab w:val="right" w:leader="dot" w:pos="2111"/>
        </w:tabs>
        <w:rPr>
          <w:noProof/>
          <w:sz w:val="16"/>
          <w:szCs w:val="16"/>
        </w:rPr>
      </w:pPr>
      <w:r w:rsidRPr="00EC3D44">
        <w:rPr>
          <w:rFonts w:ascii="Times New Roman" w:hAnsi="Times New Roman"/>
          <w:noProof/>
          <w:color w:val="000000" w:themeColor="text1"/>
          <w:sz w:val="16"/>
          <w:szCs w:val="16"/>
        </w:rPr>
        <w:t>deterministic</w:t>
      </w:r>
      <w:r w:rsidRPr="00EC3D44">
        <w:rPr>
          <w:noProof/>
          <w:sz w:val="16"/>
          <w:szCs w:val="16"/>
        </w:rPr>
        <w:t>, 25</w:t>
      </w:r>
    </w:p>
    <w:p w14:paraId="391D551C" w14:textId="77777777" w:rsidR="00067337" w:rsidRPr="00EC3D44" w:rsidRDefault="00067337">
      <w:pPr>
        <w:pStyle w:val="Index1"/>
        <w:tabs>
          <w:tab w:val="right" w:leader="dot" w:pos="2111"/>
        </w:tabs>
        <w:rPr>
          <w:noProof/>
          <w:sz w:val="16"/>
          <w:szCs w:val="16"/>
        </w:rPr>
      </w:pPr>
      <w:r w:rsidRPr="00EC3D44">
        <w:rPr>
          <w:rFonts w:ascii="Times New Roman" w:hAnsi="Times New Roman"/>
          <w:noProof/>
          <w:color w:val="000000" w:themeColor="text1"/>
          <w:sz w:val="16"/>
          <w:szCs w:val="16"/>
        </w:rPr>
        <w:t>Division</w:t>
      </w:r>
      <w:r w:rsidRPr="00EC3D44">
        <w:rPr>
          <w:noProof/>
          <w:sz w:val="16"/>
          <w:szCs w:val="16"/>
        </w:rPr>
        <w:t>, 22</w:t>
      </w:r>
    </w:p>
    <w:p w14:paraId="3556E3A5" w14:textId="77777777" w:rsidR="00067337" w:rsidRPr="00EC3D44" w:rsidRDefault="00067337">
      <w:pPr>
        <w:pStyle w:val="IndexHeading"/>
        <w:keepNext/>
        <w:tabs>
          <w:tab w:val="right" w:leader="dot" w:pos="2111"/>
        </w:tabs>
        <w:rPr>
          <w:rFonts w:asciiTheme="minorHAnsi" w:eastAsiaTheme="minorEastAsia" w:hAnsiTheme="minorHAnsi" w:cstheme="minorBidi"/>
          <w:b w:val="0"/>
          <w:bCs/>
          <w:noProof/>
          <w:sz w:val="18"/>
          <w:szCs w:val="18"/>
        </w:rPr>
      </w:pPr>
      <w:r w:rsidRPr="00EC3D44">
        <w:rPr>
          <w:noProof/>
          <w:sz w:val="18"/>
          <w:szCs w:val="18"/>
        </w:rPr>
        <w:t>G</w:t>
      </w:r>
    </w:p>
    <w:p w14:paraId="61680DED" w14:textId="78F61A75" w:rsidR="00067337" w:rsidRPr="00EC3D44" w:rsidRDefault="00067337">
      <w:pPr>
        <w:pStyle w:val="Index1"/>
        <w:tabs>
          <w:tab w:val="right" w:leader="dot" w:pos="2111"/>
        </w:tabs>
        <w:rPr>
          <w:noProof/>
          <w:sz w:val="16"/>
          <w:szCs w:val="16"/>
        </w:rPr>
      </w:pPr>
      <w:r w:rsidRPr="00EC3D44">
        <w:rPr>
          <w:noProof/>
          <w:sz w:val="16"/>
          <w:szCs w:val="16"/>
        </w:rPr>
        <w:t>Group, 17, 18, 28, 34</w:t>
      </w:r>
    </w:p>
    <w:p w14:paraId="6FEB26E5" w14:textId="53C3F3AB" w:rsidR="00067337" w:rsidRPr="00EC3D44" w:rsidRDefault="00067337">
      <w:pPr>
        <w:pStyle w:val="IndexHeading"/>
        <w:keepNext/>
        <w:tabs>
          <w:tab w:val="right" w:leader="dot" w:pos="2111"/>
        </w:tabs>
        <w:rPr>
          <w:rFonts w:asciiTheme="minorHAnsi" w:eastAsiaTheme="minorEastAsia" w:hAnsiTheme="minorHAnsi" w:cstheme="minorBidi"/>
          <w:b w:val="0"/>
          <w:bCs/>
          <w:noProof/>
          <w:sz w:val="18"/>
          <w:szCs w:val="18"/>
        </w:rPr>
      </w:pPr>
      <w:r w:rsidRPr="00EC3D44">
        <w:rPr>
          <w:noProof/>
          <w:sz w:val="18"/>
          <w:szCs w:val="18"/>
        </w:rPr>
        <w:t>H</w:t>
      </w:r>
    </w:p>
    <w:p w14:paraId="2B400B51" w14:textId="3ACF14B9" w:rsidR="00067337" w:rsidRPr="00EC3D44" w:rsidRDefault="00067337">
      <w:pPr>
        <w:pStyle w:val="Index1"/>
        <w:tabs>
          <w:tab w:val="right" w:leader="dot" w:pos="2111"/>
        </w:tabs>
        <w:rPr>
          <w:noProof/>
          <w:sz w:val="16"/>
          <w:szCs w:val="16"/>
        </w:rPr>
      </w:pPr>
      <w:r w:rsidRPr="00EC3D44">
        <w:rPr>
          <w:rFonts w:ascii="Times New Roman" w:hAnsi="Times New Roman"/>
          <w:noProof/>
          <w:color w:val="000000" w:themeColor="text1"/>
          <w:sz w:val="16"/>
          <w:szCs w:val="16"/>
        </w:rPr>
        <w:t>heterogeneous</w:t>
      </w:r>
      <w:r w:rsidRPr="00EC3D44">
        <w:rPr>
          <w:noProof/>
          <w:sz w:val="16"/>
          <w:szCs w:val="16"/>
        </w:rPr>
        <w:t>, 19, 20, 21, 24</w:t>
      </w:r>
    </w:p>
    <w:p w14:paraId="52FEDA19" w14:textId="69549A8E" w:rsidR="00067337" w:rsidRPr="00EC3D44" w:rsidRDefault="00067337">
      <w:pPr>
        <w:pStyle w:val="IndexHeading"/>
        <w:keepNext/>
        <w:tabs>
          <w:tab w:val="right" w:leader="dot" w:pos="2111"/>
        </w:tabs>
        <w:rPr>
          <w:rFonts w:asciiTheme="minorHAnsi" w:eastAsiaTheme="minorEastAsia" w:hAnsiTheme="minorHAnsi" w:cstheme="minorBidi"/>
          <w:b w:val="0"/>
          <w:bCs/>
          <w:noProof/>
          <w:sz w:val="18"/>
          <w:szCs w:val="18"/>
        </w:rPr>
      </w:pPr>
      <w:r w:rsidRPr="00EC3D44">
        <w:rPr>
          <w:noProof/>
          <w:sz w:val="18"/>
          <w:szCs w:val="18"/>
        </w:rPr>
        <w:t>J</w:t>
      </w:r>
    </w:p>
    <w:p w14:paraId="1601C95A" w14:textId="77777777" w:rsidR="00067337" w:rsidRPr="00EC3D44" w:rsidRDefault="00067337">
      <w:pPr>
        <w:pStyle w:val="Index1"/>
        <w:tabs>
          <w:tab w:val="right" w:leader="dot" w:pos="2111"/>
        </w:tabs>
        <w:rPr>
          <w:noProof/>
          <w:sz w:val="16"/>
          <w:szCs w:val="16"/>
        </w:rPr>
      </w:pPr>
      <w:r w:rsidRPr="00EC3D44">
        <w:rPr>
          <w:rFonts w:ascii="Times New Roman" w:hAnsi="Times New Roman"/>
          <w:noProof/>
          <w:sz w:val="16"/>
          <w:szCs w:val="16"/>
        </w:rPr>
        <w:t>joint operation</w:t>
      </w:r>
      <w:r w:rsidRPr="00EC3D44">
        <w:rPr>
          <w:noProof/>
          <w:sz w:val="16"/>
          <w:szCs w:val="16"/>
        </w:rPr>
        <w:t>, 16</w:t>
      </w:r>
    </w:p>
    <w:p w14:paraId="5D96341F" w14:textId="77777777" w:rsidR="00067337" w:rsidRPr="00EC3D44" w:rsidRDefault="00067337">
      <w:pPr>
        <w:pStyle w:val="IndexHeading"/>
        <w:keepNext/>
        <w:tabs>
          <w:tab w:val="right" w:leader="dot" w:pos="2111"/>
        </w:tabs>
        <w:rPr>
          <w:rFonts w:asciiTheme="minorHAnsi" w:eastAsiaTheme="minorEastAsia" w:hAnsiTheme="minorHAnsi" w:cstheme="minorBidi"/>
          <w:b w:val="0"/>
          <w:bCs/>
          <w:noProof/>
          <w:sz w:val="18"/>
          <w:szCs w:val="18"/>
        </w:rPr>
      </w:pPr>
      <w:r w:rsidRPr="00EC3D44">
        <w:rPr>
          <w:noProof/>
          <w:sz w:val="18"/>
          <w:szCs w:val="18"/>
        </w:rPr>
        <w:t>M</w:t>
      </w:r>
    </w:p>
    <w:p w14:paraId="665A6C77" w14:textId="77777777" w:rsidR="00067337" w:rsidRPr="00EC3D44" w:rsidRDefault="00067337">
      <w:pPr>
        <w:pStyle w:val="Index1"/>
        <w:tabs>
          <w:tab w:val="right" w:leader="dot" w:pos="2111"/>
        </w:tabs>
        <w:rPr>
          <w:noProof/>
          <w:sz w:val="16"/>
          <w:szCs w:val="16"/>
        </w:rPr>
      </w:pPr>
      <w:r w:rsidRPr="00EC3D44">
        <w:rPr>
          <w:rFonts w:ascii="Times New Roman" w:hAnsi="Times New Roman"/>
          <w:noProof/>
          <w:color w:val="000000" w:themeColor="text1"/>
          <w:sz w:val="16"/>
          <w:szCs w:val="16"/>
        </w:rPr>
        <w:t>models</w:t>
      </w:r>
      <w:r w:rsidRPr="00EC3D44">
        <w:rPr>
          <w:noProof/>
          <w:sz w:val="16"/>
          <w:szCs w:val="16"/>
        </w:rPr>
        <w:t>, 11, 20, 24, 39</w:t>
      </w:r>
    </w:p>
    <w:p w14:paraId="35FFFDF4" w14:textId="77777777" w:rsidR="00067337" w:rsidRPr="00EC3D44" w:rsidRDefault="00067337">
      <w:pPr>
        <w:pStyle w:val="IndexHeading"/>
        <w:keepNext/>
        <w:tabs>
          <w:tab w:val="right" w:leader="dot" w:pos="2111"/>
        </w:tabs>
        <w:rPr>
          <w:rFonts w:asciiTheme="minorHAnsi" w:eastAsiaTheme="minorEastAsia" w:hAnsiTheme="minorHAnsi" w:cstheme="minorBidi"/>
          <w:b w:val="0"/>
          <w:bCs/>
          <w:noProof/>
          <w:sz w:val="18"/>
          <w:szCs w:val="18"/>
        </w:rPr>
      </w:pPr>
      <w:r w:rsidRPr="00EC3D44">
        <w:rPr>
          <w:noProof/>
          <w:sz w:val="18"/>
          <w:szCs w:val="18"/>
        </w:rPr>
        <w:t>O</w:t>
      </w:r>
    </w:p>
    <w:p w14:paraId="38BE429F" w14:textId="77777777" w:rsidR="00067337" w:rsidRPr="00EC3D44" w:rsidRDefault="00067337">
      <w:pPr>
        <w:pStyle w:val="Index1"/>
        <w:tabs>
          <w:tab w:val="right" w:leader="dot" w:pos="2111"/>
        </w:tabs>
        <w:rPr>
          <w:noProof/>
          <w:sz w:val="16"/>
          <w:szCs w:val="16"/>
        </w:rPr>
      </w:pPr>
      <w:r w:rsidRPr="00EC3D44">
        <w:rPr>
          <w:rFonts w:ascii="Times New Roman" w:hAnsi="Times New Roman"/>
          <w:noProof/>
          <w:color w:val="000000" w:themeColor="text1"/>
          <w:sz w:val="16"/>
          <w:szCs w:val="16"/>
        </w:rPr>
        <w:t>ORBAT</w:t>
      </w:r>
      <w:r w:rsidRPr="00EC3D44">
        <w:rPr>
          <w:noProof/>
          <w:sz w:val="16"/>
          <w:szCs w:val="16"/>
        </w:rPr>
        <w:t>, 38</w:t>
      </w:r>
    </w:p>
    <w:p w14:paraId="760EA473" w14:textId="77777777" w:rsidR="00067337" w:rsidRPr="00EC3D44" w:rsidRDefault="00067337">
      <w:pPr>
        <w:pStyle w:val="IndexHeading"/>
        <w:keepNext/>
        <w:tabs>
          <w:tab w:val="right" w:leader="dot" w:pos="2111"/>
        </w:tabs>
        <w:rPr>
          <w:rFonts w:asciiTheme="minorHAnsi" w:eastAsiaTheme="minorEastAsia" w:hAnsiTheme="minorHAnsi" w:cstheme="minorBidi"/>
          <w:b w:val="0"/>
          <w:bCs/>
          <w:noProof/>
          <w:sz w:val="18"/>
          <w:szCs w:val="18"/>
        </w:rPr>
      </w:pPr>
      <w:r w:rsidRPr="00EC3D44">
        <w:rPr>
          <w:noProof/>
          <w:sz w:val="18"/>
          <w:szCs w:val="18"/>
        </w:rPr>
        <w:t>P</w:t>
      </w:r>
    </w:p>
    <w:p w14:paraId="2AC7D60D" w14:textId="77777777" w:rsidR="00067337" w:rsidRPr="00EC3D44" w:rsidRDefault="00067337">
      <w:pPr>
        <w:pStyle w:val="Index1"/>
        <w:tabs>
          <w:tab w:val="right" w:leader="dot" w:pos="2111"/>
        </w:tabs>
        <w:rPr>
          <w:noProof/>
          <w:sz w:val="16"/>
          <w:szCs w:val="16"/>
        </w:rPr>
      </w:pPr>
      <w:r w:rsidRPr="00EC3D44">
        <w:rPr>
          <w:rFonts w:ascii="Times New Roman" w:hAnsi="Times New Roman"/>
          <w:noProof/>
          <w:color w:val="000000" w:themeColor="text1"/>
          <w:sz w:val="16"/>
          <w:szCs w:val="16"/>
        </w:rPr>
        <w:t>probability</w:t>
      </w:r>
      <w:r w:rsidRPr="00EC3D44">
        <w:rPr>
          <w:noProof/>
          <w:sz w:val="16"/>
          <w:szCs w:val="16"/>
        </w:rPr>
        <w:t>, 23, 26, 27</w:t>
      </w:r>
    </w:p>
    <w:p w14:paraId="4F6B7761" w14:textId="77777777" w:rsidR="00067337" w:rsidRPr="00EC3D44" w:rsidRDefault="00067337">
      <w:pPr>
        <w:pStyle w:val="IndexHeading"/>
        <w:keepNext/>
        <w:tabs>
          <w:tab w:val="right" w:leader="dot" w:pos="2111"/>
        </w:tabs>
        <w:rPr>
          <w:rFonts w:asciiTheme="minorHAnsi" w:eastAsiaTheme="minorEastAsia" w:hAnsiTheme="minorHAnsi" w:cstheme="minorBidi"/>
          <w:b w:val="0"/>
          <w:bCs/>
          <w:noProof/>
          <w:sz w:val="18"/>
          <w:szCs w:val="18"/>
        </w:rPr>
      </w:pPr>
      <w:r w:rsidRPr="00EC3D44">
        <w:rPr>
          <w:noProof/>
          <w:sz w:val="18"/>
          <w:szCs w:val="18"/>
        </w:rPr>
        <w:t>S</w:t>
      </w:r>
    </w:p>
    <w:p w14:paraId="68CFA917" w14:textId="77777777" w:rsidR="00067337" w:rsidRPr="00EC3D44" w:rsidRDefault="00067337">
      <w:pPr>
        <w:pStyle w:val="Index1"/>
        <w:tabs>
          <w:tab w:val="right" w:leader="dot" w:pos="2111"/>
        </w:tabs>
        <w:rPr>
          <w:noProof/>
          <w:sz w:val="16"/>
          <w:szCs w:val="16"/>
        </w:rPr>
      </w:pPr>
      <w:r w:rsidRPr="00EC3D44">
        <w:rPr>
          <w:rFonts w:ascii="Times New Roman" w:hAnsi="Times New Roman"/>
          <w:noProof/>
          <w:snapToGrid w:val="0"/>
          <w:color w:val="000000" w:themeColor="text1"/>
          <w:sz w:val="16"/>
          <w:szCs w:val="16"/>
        </w:rPr>
        <w:t>simulation</w:t>
      </w:r>
      <w:r w:rsidRPr="00EC3D44">
        <w:rPr>
          <w:noProof/>
          <w:sz w:val="16"/>
          <w:szCs w:val="16"/>
        </w:rPr>
        <w:t>, 11, 24, 25, 26, 34, 39</w:t>
      </w:r>
    </w:p>
    <w:p w14:paraId="0196C3EE" w14:textId="77777777" w:rsidR="00067337" w:rsidRPr="00EC3D44" w:rsidRDefault="00067337">
      <w:pPr>
        <w:pStyle w:val="Index1"/>
        <w:tabs>
          <w:tab w:val="right" w:leader="dot" w:pos="2111"/>
        </w:tabs>
        <w:rPr>
          <w:noProof/>
          <w:sz w:val="16"/>
          <w:szCs w:val="16"/>
        </w:rPr>
      </w:pPr>
      <w:r w:rsidRPr="00EC3D44">
        <w:rPr>
          <w:rFonts w:ascii="Times New Roman" w:hAnsi="Times New Roman"/>
          <w:noProof/>
          <w:color w:val="000000" w:themeColor="text1"/>
          <w:sz w:val="16"/>
          <w:szCs w:val="16"/>
        </w:rPr>
        <w:t>Simulation</w:t>
      </w:r>
      <w:r w:rsidRPr="00EC3D44">
        <w:rPr>
          <w:noProof/>
          <w:sz w:val="16"/>
          <w:szCs w:val="16"/>
        </w:rPr>
        <w:t>, 24, 28, 34, 39</w:t>
      </w:r>
    </w:p>
    <w:p w14:paraId="0FE73C82" w14:textId="77777777" w:rsidR="00067337" w:rsidRPr="00EC3D44" w:rsidRDefault="00067337">
      <w:pPr>
        <w:pStyle w:val="Index1"/>
        <w:tabs>
          <w:tab w:val="right" w:leader="dot" w:pos="2111"/>
        </w:tabs>
        <w:rPr>
          <w:noProof/>
          <w:sz w:val="16"/>
          <w:szCs w:val="16"/>
        </w:rPr>
      </w:pPr>
      <w:r w:rsidRPr="00EC3D44">
        <w:rPr>
          <w:rFonts w:ascii="Times New Roman" w:hAnsi="Times New Roman"/>
          <w:noProof/>
          <w:color w:val="000000" w:themeColor="text1"/>
          <w:sz w:val="16"/>
          <w:szCs w:val="16"/>
        </w:rPr>
        <w:t>strategic</w:t>
      </w:r>
      <w:r w:rsidRPr="00EC3D44">
        <w:rPr>
          <w:noProof/>
          <w:sz w:val="16"/>
          <w:szCs w:val="16"/>
        </w:rPr>
        <w:t>, 34</w:t>
      </w:r>
    </w:p>
    <w:p w14:paraId="3508FFCD" w14:textId="77777777" w:rsidR="00067337" w:rsidRPr="00EC3D44" w:rsidRDefault="00067337">
      <w:pPr>
        <w:pStyle w:val="Index1"/>
        <w:tabs>
          <w:tab w:val="right" w:leader="dot" w:pos="2111"/>
        </w:tabs>
        <w:rPr>
          <w:noProof/>
          <w:sz w:val="16"/>
          <w:szCs w:val="16"/>
        </w:rPr>
      </w:pPr>
      <w:r w:rsidRPr="00EC3D44">
        <w:rPr>
          <w:rFonts w:ascii="Times New Roman" w:hAnsi="Times New Roman"/>
          <w:noProof/>
          <w:color w:val="000000" w:themeColor="text1"/>
          <w:sz w:val="16"/>
          <w:szCs w:val="16"/>
        </w:rPr>
        <w:t>System</w:t>
      </w:r>
      <w:r w:rsidRPr="00EC3D44">
        <w:rPr>
          <w:noProof/>
          <w:sz w:val="16"/>
          <w:szCs w:val="16"/>
        </w:rPr>
        <w:t>, 28, 30</w:t>
      </w:r>
    </w:p>
    <w:p w14:paraId="354A1FC5" w14:textId="77777777" w:rsidR="00067337" w:rsidRPr="00EC3D44" w:rsidRDefault="00067337">
      <w:pPr>
        <w:pStyle w:val="IndexHeading"/>
        <w:keepNext/>
        <w:tabs>
          <w:tab w:val="right" w:leader="dot" w:pos="2111"/>
        </w:tabs>
        <w:rPr>
          <w:rFonts w:asciiTheme="minorHAnsi" w:eastAsiaTheme="minorEastAsia" w:hAnsiTheme="minorHAnsi" w:cstheme="minorBidi"/>
          <w:b w:val="0"/>
          <w:bCs/>
          <w:noProof/>
          <w:sz w:val="18"/>
          <w:szCs w:val="18"/>
        </w:rPr>
      </w:pPr>
      <w:r w:rsidRPr="00EC3D44">
        <w:rPr>
          <w:noProof/>
          <w:sz w:val="18"/>
          <w:szCs w:val="18"/>
        </w:rPr>
        <w:t>Z</w:t>
      </w:r>
    </w:p>
    <w:p w14:paraId="77B1A4EA" w14:textId="77777777" w:rsidR="00067337" w:rsidRPr="00EC3D44" w:rsidRDefault="00067337">
      <w:pPr>
        <w:pStyle w:val="Index1"/>
        <w:tabs>
          <w:tab w:val="right" w:leader="dot" w:pos="2111"/>
        </w:tabs>
        <w:rPr>
          <w:noProof/>
          <w:sz w:val="16"/>
          <w:szCs w:val="16"/>
        </w:rPr>
      </w:pPr>
      <w:r w:rsidRPr="00EC3D44">
        <w:rPr>
          <w:rFonts w:ascii="Times New Roman" w:hAnsi="Times New Roman"/>
          <w:noProof/>
          <w:color w:val="000000" w:themeColor="text1"/>
          <w:sz w:val="16"/>
          <w:szCs w:val="16"/>
        </w:rPr>
        <w:t>zero</w:t>
      </w:r>
      <w:r w:rsidRPr="00EC3D44">
        <w:rPr>
          <w:noProof/>
          <w:sz w:val="16"/>
          <w:szCs w:val="16"/>
        </w:rPr>
        <w:t>, 38</w:t>
      </w:r>
    </w:p>
    <w:p w14:paraId="20CA6275" w14:textId="0F2FD65C" w:rsidR="00067337" w:rsidRDefault="00067337" w:rsidP="00D730E4">
      <w:pPr>
        <w:rPr>
          <w:rFonts w:ascii="Times New Roman" w:hAnsi="Times New Roman" w:cs="Times New Roman"/>
          <w:noProof/>
          <w:color w:val="000000" w:themeColor="text1"/>
          <w:sz w:val="10"/>
          <w:szCs w:val="10"/>
        </w:rPr>
        <w:sectPr w:rsidR="00067337" w:rsidSect="000C7341">
          <w:type w:val="continuous"/>
          <w:pgSz w:w="5954" w:h="8420" w:code="9"/>
          <w:pgMar w:top="567" w:right="425" w:bottom="709" w:left="567" w:header="283" w:footer="0" w:gutter="0"/>
          <w:pgBorders w:offsetFrom="page">
            <w:top w:val="single" w:sz="4" w:space="1" w:color="auto"/>
            <w:left w:val="single" w:sz="4" w:space="1" w:color="auto"/>
            <w:bottom w:val="single" w:sz="4" w:space="1" w:color="auto"/>
            <w:right w:val="single" w:sz="4" w:space="1" w:color="auto"/>
          </w:pgBorders>
          <w:cols w:num="2" w:space="720"/>
          <w:docGrid w:linePitch="360"/>
        </w:sectPr>
      </w:pPr>
    </w:p>
    <w:p w14:paraId="2FDABECB" w14:textId="77777777" w:rsidR="00C8384A" w:rsidRDefault="00D730E4">
      <w:pPr>
        <w:pStyle w:val="Heading1"/>
        <w:rPr>
          <w:rFonts w:ascii="Times New Roman" w:hAnsi="Times New Roman" w:cs="Times New Roman"/>
          <w:color w:val="000000" w:themeColor="text1"/>
          <w:sz w:val="10"/>
          <w:szCs w:val="10"/>
        </w:rPr>
      </w:pPr>
      <w:r w:rsidRPr="00DC1604">
        <w:rPr>
          <w:rFonts w:ascii="Times New Roman" w:hAnsi="Times New Roman" w:cs="Times New Roman"/>
          <w:color w:val="000000" w:themeColor="text1"/>
          <w:sz w:val="10"/>
          <w:szCs w:val="10"/>
        </w:rPr>
        <w:lastRenderedPageBreak/>
        <w:fldChar w:fldCharType="end"/>
      </w:r>
    </w:p>
    <w:sdt>
      <w:sdtPr>
        <w:id w:val="-311108010"/>
        <w:docPartObj>
          <w:docPartGallery w:val="Bibliographies"/>
          <w:docPartUnique/>
        </w:docPartObj>
      </w:sdtPr>
      <w:sdtEndPr>
        <w:rPr>
          <w:sz w:val="18"/>
          <w:szCs w:val="18"/>
        </w:rPr>
      </w:sdtEndPr>
      <w:sdtContent>
        <w:p w14:paraId="7B9C1061" w14:textId="07D274E2" w:rsidR="00C8384A" w:rsidRPr="00C8384A" w:rsidRDefault="00C8384A" w:rsidP="00C8384A">
          <w:pPr>
            <w:jc w:val="center"/>
            <w:rPr>
              <w:rFonts w:ascii="Times New Roman" w:eastAsiaTheme="majorEastAsia" w:hAnsi="Times New Roman" w:cs="Times New Roman"/>
              <w:b/>
              <w:bCs/>
              <w:color w:val="000000" w:themeColor="text1"/>
            </w:rPr>
          </w:pPr>
          <w:r w:rsidRPr="00C8384A">
            <w:rPr>
              <w:rFonts w:ascii="Times New Roman" w:eastAsiaTheme="majorEastAsia" w:hAnsi="Times New Roman" w:cs="Times New Roman"/>
              <w:b/>
              <w:bCs/>
              <w:color w:val="000000" w:themeColor="text1"/>
            </w:rPr>
            <w:t>References</w:t>
          </w:r>
        </w:p>
        <w:sdt>
          <w:sdtPr>
            <w:rPr>
              <w:rFonts w:ascii="Times New Roman" w:hAnsi="Times New Roman" w:cs="Times New Roman"/>
            </w:rPr>
            <w:id w:val="-573587230"/>
            <w:bibliography/>
          </w:sdtPr>
          <w:sdtEndPr>
            <w:rPr>
              <w:rFonts w:asciiTheme="minorHAnsi" w:hAnsiTheme="minorHAnsi" w:cstheme="minorBidi"/>
              <w:sz w:val="18"/>
              <w:szCs w:val="18"/>
            </w:rPr>
          </w:sdtEndPr>
          <w:sdtContent>
            <w:p w14:paraId="54706F15" w14:textId="77777777" w:rsidR="00A22A81" w:rsidRDefault="00C8384A" w:rsidP="00A22A81">
              <w:pPr>
                <w:pStyle w:val="Bibliography"/>
                <w:ind w:left="720" w:hanging="720"/>
                <w:rPr>
                  <w:noProof/>
                  <w:sz w:val="24"/>
                </w:rPr>
              </w:pPr>
              <w:r w:rsidRPr="0041112E">
                <w:rPr>
                  <w:rFonts w:ascii="Times New Roman" w:hAnsi="Times New Roman" w:cs="Times New Roman"/>
                  <w:sz w:val="16"/>
                  <w:szCs w:val="16"/>
                </w:rPr>
                <w:fldChar w:fldCharType="begin"/>
              </w:r>
              <w:r w:rsidRPr="0041112E">
                <w:rPr>
                  <w:rFonts w:ascii="Times New Roman" w:hAnsi="Times New Roman" w:cs="Times New Roman"/>
                  <w:sz w:val="16"/>
                  <w:szCs w:val="16"/>
                </w:rPr>
                <w:instrText xml:space="preserve"> BIBLIOGRAPHY </w:instrText>
              </w:r>
              <w:r w:rsidRPr="0041112E">
                <w:rPr>
                  <w:rFonts w:ascii="Times New Roman" w:hAnsi="Times New Roman" w:cs="Times New Roman"/>
                  <w:sz w:val="16"/>
                  <w:szCs w:val="16"/>
                </w:rPr>
                <w:fldChar w:fldCharType="separate"/>
              </w:r>
              <w:r w:rsidR="00A22A81">
                <w:rPr>
                  <w:noProof/>
                </w:rPr>
                <w:t xml:space="preserve">Allen, P. (1997). </w:t>
              </w:r>
              <w:r w:rsidR="00A22A81">
                <w:rPr>
                  <w:i/>
                  <w:iCs/>
                  <w:noProof/>
                </w:rPr>
                <w:t>Situational Force Scoring: Accounting for Combined Arms Effects in Aggregate Combat Models.</w:t>
              </w:r>
              <w:r w:rsidR="00A22A81">
                <w:rPr>
                  <w:noProof/>
                </w:rPr>
                <w:t xml:space="preserve"> Naval Postgraduate School, RAND. USA: RAND.</w:t>
              </w:r>
            </w:p>
            <w:p w14:paraId="78626665" w14:textId="77777777" w:rsidR="00A22A81" w:rsidRDefault="00A22A81" w:rsidP="00A22A81">
              <w:pPr>
                <w:pStyle w:val="Bibliography"/>
                <w:ind w:left="720" w:hanging="720"/>
                <w:rPr>
                  <w:noProof/>
                </w:rPr>
              </w:pPr>
              <w:r>
                <w:rPr>
                  <w:noProof/>
                </w:rPr>
                <w:t xml:space="preserve">B.C. Graham. (June 1979). The COANEW Model. </w:t>
              </w:r>
              <w:r>
                <w:rPr>
                  <w:i/>
                  <w:iCs/>
                  <w:noProof/>
                </w:rPr>
                <w:t>Forty-third Military Operations Research Society Symposium, .</w:t>
              </w:r>
              <w:r>
                <w:rPr>
                  <w:noProof/>
                </w:rPr>
                <w:t xml:space="preserve"> West Point, New Work,.</w:t>
              </w:r>
            </w:p>
            <w:p w14:paraId="71FF34DD" w14:textId="77777777" w:rsidR="00A22A81" w:rsidRDefault="00A22A81" w:rsidP="00A22A81">
              <w:pPr>
                <w:pStyle w:val="Bibliography"/>
                <w:ind w:left="720" w:hanging="720"/>
                <w:rPr>
                  <w:noProof/>
                </w:rPr>
              </w:pPr>
              <w:r>
                <w:rPr>
                  <w:noProof/>
                </w:rPr>
                <w:t xml:space="preserve">Barnes, B., &amp; Fulford, G. R. (2009). </w:t>
              </w:r>
              <w:r>
                <w:rPr>
                  <w:i/>
                  <w:iCs/>
                  <w:noProof/>
                </w:rPr>
                <w:t>Mathematical Modeling With Case Studies: A differential Equations Approach Using MapleTM and MATLAB@.</w:t>
              </w:r>
              <w:r>
                <w:rPr>
                  <w:noProof/>
                </w:rPr>
                <w:t xml:space="preserve"> New York: CRC Press.</w:t>
              </w:r>
            </w:p>
            <w:p w14:paraId="669BEC02" w14:textId="77777777" w:rsidR="00A22A81" w:rsidRDefault="00A22A81" w:rsidP="00A22A81">
              <w:pPr>
                <w:pStyle w:val="Bibliography"/>
                <w:ind w:left="720" w:hanging="720"/>
                <w:rPr>
                  <w:noProof/>
                </w:rPr>
              </w:pPr>
              <w:r>
                <w:rPr>
                  <w:noProof/>
                </w:rPr>
                <w:t xml:space="preserve">Bourdon, S. (2014, April). </w:t>
              </w:r>
              <w:r>
                <w:rPr>
                  <w:i/>
                  <w:iCs/>
                  <w:noProof/>
                </w:rPr>
                <w:t>A method for evaluating Mission Risk for the National Fighter Procurement Evaluation of Options</w:t>
              </w:r>
              <w:r>
                <w:rPr>
                  <w:noProof/>
                </w:rPr>
                <w:t>. Retrieved from Government of Canada: www.canada.ca</w:t>
              </w:r>
            </w:p>
            <w:p w14:paraId="06B9EDF5" w14:textId="77777777" w:rsidR="00A22A81" w:rsidRDefault="00A22A81" w:rsidP="00A22A81">
              <w:pPr>
                <w:pStyle w:val="Bibliography"/>
                <w:ind w:left="720" w:hanging="720"/>
                <w:rPr>
                  <w:noProof/>
                </w:rPr>
              </w:pPr>
              <w:r>
                <w:rPr>
                  <w:noProof/>
                </w:rPr>
                <w:lastRenderedPageBreak/>
                <w:t xml:space="preserve">Caldwell, B., Hartman , J., Parry, S., &amp; Washburn, A. (2000). </w:t>
              </w:r>
              <w:r>
                <w:rPr>
                  <w:i/>
                  <w:iCs/>
                  <w:noProof/>
                </w:rPr>
                <w:t>Aggregated Combat Model.</w:t>
              </w:r>
              <w:r>
                <w:rPr>
                  <w:noProof/>
                </w:rPr>
                <w:t xml:space="preserve"> US: Naval Postgraduate School.</w:t>
              </w:r>
            </w:p>
            <w:p w14:paraId="25EA92B1" w14:textId="77777777" w:rsidR="00A22A81" w:rsidRDefault="00A22A81" w:rsidP="00A22A81">
              <w:pPr>
                <w:pStyle w:val="Bibliography"/>
                <w:ind w:left="720" w:hanging="720"/>
                <w:rPr>
                  <w:noProof/>
                </w:rPr>
              </w:pPr>
              <w:r>
                <w:rPr>
                  <w:noProof/>
                </w:rPr>
                <w:t xml:space="preserve">D. S. Alberts, J. G. (1999). </w:t>
              </w:r>
              <w:r>
                <w:rPr>
                  <w:i/>
                  <w:iCs/>
                  <w:noProof/>
                </w:rPr>
                <w:t>Network Centric Warfare, Developing and Leveraging Information Superiority</w:t>
              </w:r>
              <w:r>
                <w:rPr>
                  <w:noProof/>
                </w:rPr>
                <w:t xml:space="preserve"> (2nd ed.). CCRP publication series.</w:t>
              </w:r>
            </w:p>
            <w:p w14:paraId="330A5D1A" w14:textId="77777777" w:rsidR="00A22A81" w:rsidRDefault="00A22A81" w:rsidP="00A22A81">
              <w:pPr>
                <w:pStyle w:val="Bibliography"/>
                <w:ind w:left="720" w:hanging="720"/>
                <w:rPr>
                  <w:noProof/>
                </w:rPr>
              </w:pPr>
              <w:r>
                <w:rPr>
                  <w:noProof/>
                </w:rPr>
                <w:t xml:space="preserve">Dupuy, T. N. (1995.). </w:t>
              </w:r>
              <w:r>
                <w:rPr>
                  <w:i/>
                  <w:iCs/>
                  <w:noProof/>
                </w:rPr>
                <w:t>Attrition: Forecasting Battle Casualties and Equipment Losses in Modern War.</w:t>
              </w:r>
              <w:r>
                <w:rPr>
                  <w:noProof/>
                </w:rPr>
                <w:t xml:space="preserve"> Washington, DC, USA: Nova Publications.</w:t>
              </w:r>
            </w:p>
            <w:p w14:paraId="2FA28F41" w14:textId="77777777" w:rsidR="00A22A81" w:rsidRDefault="00A22A81" w:rsidP="00A22A81">
              <w:pPr>
                <w:pStyle w:val="Bibliography"/>
                <w:ind w:left="720" w:hanging="720"/>
                <w:rPr>
                  <w:noProof/>
                </w:rPr>
              </w:pPr>
              <w:r>
                <w:rPr>
                  <w:noProof/>
                </w:rPr>
                <w:t xml:space="preserve">Dutta Debasis, S.-C. (Draft). </w:t>
              </w:r>
              <w:r>
                <w:rPr>
                  <w:i/>
                  <w:iCs/>
                  <w:noProof/>
                </w:rPr>
                <w:t>Methodology to the Evaluation Fighter Aircraft Alternatives.</w:t>
              </w:r>
              <w:r>
                <w:rPr>
                  <w:noProof/>
                </w:rPr>
                <w:t xml:space="preserve"> New Delhi: Unpublished.</w:t>
              </w:r>
            </w:p>
            <w:p w14:paraId="0A5E7E2B" w14:textId="77777777" w:rsidR="00A22A81" w:rsidRDefault="00A22A81" w:rsidP="00A22A81">
              <w:pPr>
                <w:pStyle w:val="Bibliography"/>
                <w:ind w:left="720" w:hanging="720"/>
                <w:rPr>
                  <w:noProof/>
                </w:rPr>
              </w:pPr>
              <w:r>
                <w:rPr>
                  <w:noProof/>
                </w:rPr>
                <w:t xml:space="preserve">Eric Heginbotham, e. a. (2015). </w:t>
              </w:r>
              <w:r>
                <w:rPr>
                  <w:i/>
                  <w:iCs/>
                  <w:noProof/>
                </w:rPr>
                <w:t>The U.S.-China military scorecard: forces, geography, and the evolving balance of power, 1996-2017.</w:t>
              </w:r>
              <w:r>
                <w:rPr>
                  <w:noProof/>
                </w:rPr>
                <w:t xml:space="preserve"> Santa Monica, Calif.: RAND Corporation. doi: ISBN 978-0-8330-8219-0.</w:t>
              </w:r>
            </w:p>
            <w:p w14:paraId="661AEB05" w14:textId="77777777" w:rsidR="00A22A81" w:rsidRDefault="00A22A81" w:rsidP="00A22A81">
              <w:pPr>
                <w:pStyle w:val="Bibliography"/>
                <w:ind w:left="720" w:hanging="720"/>
                <w:rPr>
                  <w:noProof/>
                </w:rPr>
              </w:pPr>
              <w:r>
                <w:rPr>
                  <w:noProof/>
                </w:rPr>
                <w:lastRenderedPageBreak/>
                <w:t xml:space="preserve">F. Bolderheij, e. a. (2005). Risk-based Object-Oriented Approach to Sensor Management. </w:t>
              </w:r>
              <w:r>
                <w:rPr>
                  <w:i/>
                  <w:iCs/>
                  <w:noProof/>
                </w:rPr>
                <w:t>8th International Conference on Information Fusion</w:t>
              </w:r>
              <w:r>
                <w:rPr>
                  <w:noProof/>
                </w:rPr>
                <w:t>, (pp. 25-29). Philadelphia (PA).</w:t>
              </w:r>
            </w:p>
            <w:p w14:paraId="31B70FE2" w14:textId="77777777" w:rsidR="00A22A81" w:rsidRDefault="00A22A81" w:rsidP="00A22A81">
              <w:pPr>
                <w:pStyle w:val="Bibliography"/>
                <w:ind w:left="720" w:hanging="720"/>
                <w:rPr>
                  <w:noProof/>
                </w:rPr>
              </w:pPr>
              <w:r>
                <w:rPr>
                  <w:noProof/>
                </w:rPr>
                <w:t xml:space="preserve">G.M. Clark. (1969). </w:t>
              </w:r>
              <w:r>
                <w:rPr>
                  <w:i/>
                  <w:iCs/>
                  <w:noProof/>
                </w:rPr>
                <w:t>The Combat Analysis Model, .</w:t>
              </w:r>
              <w:r>
                <w:rPr>
                  <w:noProof/>
                </w:rPr>
                <w:t xml:space="preserve"> Columbus, Ohio,: Ph.D. Thesis, The Ohio state University, .</w:t>
              </w:r>
            </w:p>
            <w:p w14:paraId="56E92E9C" w14:textId="77777777" w:rsidR="00A22A81" w:rsidRDefault="00A22A81" w:rsidP="00A22A81">
              <w:pPr>
                <w:pStyle w:val="Bibliography"/>
                <w:ind w:left="720" w:hanging="720"/>
                <w:rPr>
                  <w:noProof/>
                </w:rPr>
              </w:pPr>
              <w:r>
                <w:rPr>
                  <w:noProof/>
                </w:rPr>
                <w:t xml:space="preserve">H. Brackney. (1959). The Dynamics of Military Combat. </w:t>
              </w:r>
              <w:r>
                <w:rPr>
                  <w:i/>
                  <w:iCs/>
                  <w:noProof/>
                </w:rPr>
                <w:t>Operation Research, 7</w:t>
              </w:r>
              <w:r>
                <w:rPr>
                  <w:noProof/>
                </w:rPr>
                <w:t>, 30-44.</w:t>
              </w:r>
            </w:p>
            <w:p w14:paraId="4AAE0AE3" w14:textId="77777777" w:rsidR="00A22A81" w:rsidRDefault="00A22A81" w:rsidP="00A22A81">
              <w:pPr>
                <w:pStyle w:val="Bibliography"/>
                <w:ind w:left="720" w:hanging="720"/>
                <w:rPr>
                  <w:noProof/>
                </w:rPr>
              </w:pPr>
              <w:r>
                <w:rPr>
                  <w:noProof/>
                </w:rPr>
                <w:t xml:space="preserve">H.K. Weiss. (1975). Lanchester-type Models of Warfare. </w:t>
              </w:r>
              <w:r>
                <w:rPr>
                  <w:i/>
                  <w:iCs/>
                  <w:noProof/>
                </w:rPr>
                <w:t>Proceedings of the First International Conference on Operational Research</w:t>
              </w:r>
              <w:r>
                <w:rPr>
                  <w:noProof/>
                </w:rPr>
                <w:t>, (pp. 82–98).</w:t>
              </w:r>
            </w:p>
            <w:p w14:paraId="11E475BE" w14:textId="77777777" w:rsidR="00A22A81" w:rsidRDefault="00A22A81" w:rsidP="00A22A81">
              <w:pPr>
                <w:pStyle w:val="Bibliography"/>
                <w:ind w:left="720" w:hanging="720"/>
                <w:rPr>
                  <w:noProof/>
                </w:rPr>
              </w:pPr>
              <w:r>
                <w:rPr>
                  <w:noProof/>
                </w:rPr>
                <w:t xml:space="preserve">Hillestad, R. J., Bennett, B., &amp; Moore, L. (1996). </w:t>
              </w:r>
              <w:r>
                <w:rPr>
                  <w:i/>
                  <w:iCs/>
                  <w:noProof/>
                </w:rPr>
                <w:t>Modeling for campaign analysis.</w:t>
              </w:r>
              <w:r>
                <w:rPr>
                  <w:noProof/>
                </w:rPr>
                <w:t xml:space="preserve"> U.S.: RAND.</w:t>
              </w:r>
            </w:p>
            <w:p w14:paraId="0485B43F" w14:textId="77777777" w:rsidR="00A22A81" w:rsidRDefault="00A22A81" w:rsidP="00A22A81">
              <w:pPr>
                <w:pStyle w:val="Bibliography"/>
                <w:ind w:left="720" w:hanging="720"/>
                <w:rPr>
                  <w:noProof/>
                </w:rPr>
              </w:pPr>
              <w:r>
                <w:rPr>
                  <w:noProof/>
                </w:rPr>
                <w:t xml:space="preserve">Hillestal, R. J., &amp; Moore, L. (1996). </w:t>
              </w:r>
              <w:r>
                <w:rPr>
                  <w:i/>
                  <w:iCs/>
                  <w:noProof/>
                </w:rPr>
                <w:t>The theater level campaign model: A research prototype for a new generation of combat analysis model.</w:t>
              </w:r>
              <w:r>
                <w:rPr>
                  <w:noProof/>
                </w:rPr>
                <w:t xml:space="preserve"> Washington D.C.: RAND.</w:t>
              </w:r>
            </w:p>
            <w:p w14:paraId="18608D89" w14:textId="77777777" w:rsidR="00A22A81" w:rsidRDefault="00A22A81" w:rsidP="00A22A81">
              <w:pPr>
                <w:pStyle w:val="Bibliography"/>
                <w:ind w:left="720" w:hanging="720"/>
                <w:rPr>
                  <w:noProof/>
                </w:rPr>
              </w:pPr>
              <w:r>
                <w:rPr>
                  <w:noProof/>
                </w:rPr>
                <w:lastRenderedPageBreak/>
                <w:t xml:space="preserve">Hughes, J. W. (1993). </w:t>
              </w:r>
              <w:r>
                <w:rPr>
                  <w:i/>
                  <w:iCs/>
                  <w:noProof/>
                </w:rPr>
                <w:t>Combat Analysis for command, control and communications : A Primer.</w:t>
              </w:r>
              <w:r>
                <w:rPr>
                  <w:noProof/>
                </w:rPr>
                <w:t xml:space="preserve"> Monterey, California: Naval Postgraduate School.</w:t>
              </w:r>
            </w:p>
            <w:p w14:paraId="4B228088" w14:textId="77777777" w:rsidR="00A22A81" w:rsidRDefault="00A22A81" w:rsidP="00A22A81">
              <w:pPr>
                <w:pStyle w:val="Bibliography"/>
                <w:ind w:left="720" w:hanging="720"/>
                <w:rPr>
                  <w:noProof/>
                </w:rPr>
              </w:pPr>
              <w:r>
                <w:rPr>
                  <w:noProof/>
                </w:rPr>
                <w:t>IDS. (2018). Joint Doctrine of Indian Armed Forces. New Delhi.</w:t>
              </w:r>
            </w:p>
            <w:p w14:paraId="05A9D15A" w14:textId="77777777" w:rsidR="00A22A81" w:rsidRDefault="00A22A81" w:rsidP="00A22A81">
              <w:pPr>
                <w:pStyle w:val="Bibliography"/>
                <w:ind w:left="720" w:hanging="720"/>
                <w:rPr>
                  <w:noProof/>
                </w:rPr>
              </w:pPr>
              <w:r>
                <w:rPr>
                  <w:noProof/>
                </w:rPr>
                <w:t xml:space="preserve">IEEE:1220-2005. (2005). </w:t>
              </w:r>
              <w:r>
                <w:rPr>
                  <w:i/>
                  <w:iCs/>
                  <w:noProof/>
                </w:rPr>
                <w:t>IEEE standard for Application and Management of the system engineering Process.</w:t>
              </w:r>
              <w:r>
                <w:rPr>
                  <w:noProof/>
                </w:rPr>
                <w:t xml:space="preserve"> Institute of Electrical and Electronics Engineers.</w:t>
              </w:r>
            </w:p>
            <w:p w14:paraId="5ED12B68" w14:textId="77777777" w:rsidR="00A22A81" w:rsidRDefault="00A22A81" w:rsidP="00A22A81">
              <w:pPr>
                <w:pStyle w:val="Bibliography"/>
                <w:ind w:left="720" w:hanging="720"/>
                <w:rPr>
                  <w:noProof/>
                </w:rPr>
              </w:pPr>
              <w:r>
                <w:rPr>
                  <w:noProof/>
                </w:rPr>
                <w:t xml:space="preserve">IEEE:15288.2-2014. (2014). </w:t>
              </w:r>
              <w:r>
                <w:rPr>
                  <w:i/>
                  <w:iCs/>
                  <w:noProof/>
                </w:rPr>
                <w:t>IEEE standard for Technical Reviews and Audits of Defense Programs.</w:t>
              </w:r>
              <w:r>
                <w:rPr>
                  <w:noProof/>
                </w:rPr>
                <w:t xml:space="preserve"> IEEE.</w:t>
              </w:r>
            </w:p>
            <w:p w14:paraId="197B1A16" w14:textId="77777777" w:rsidR="00A22A81" w:rsidRDefault="00A22A81" w:rsidP="00A22A81">
              <w:pPr>
                <w:pStyle w:val="Bibliography"/>
                <w:ind w:left="720" w:hanging="720"/>
                <w:rPr>
                  <w:noProof/>
                </w:rPr>
              </w:pPr>
              <w:r>
                <w:rPr>
                  <w:noProof/>
                </w:rPr>
                <w:t xml:space="preserve">ISO/IEC/IEEE:15288. (2015). </w:t>
              </w:r>
              <w:r>
                <w:rPr>
                  <w:i/>
                  <w:iCs/>
                  <w:noProof/>
                </w:rPr>
                <w:t>System and Software Engineering-System Life Cycle Processes.</w:t>
              </w:r>
              <w:r>
                <w:rPr>
                  <w:noProof/>
                </w:rPr>
                <w:t xml:space="preserve"> IEEE.</w:t>
              </w:r>
            </w:p>
            <w:p w14:paraId="22A487A6" w14:textId="77777777" w:rsidR="00A22A81" w:rsidRDefault="00A22A81" w:rsidP="00A22A81">
              <w:pPr>
                <w:pStyle w:val="Bibliography"/>
                <w:ind w:left="720" w:hanging="720"/>
                <w:rPr>
                  <w:noProof/>
                </w:rPr>
              </w:pPr>
              <w:r>
                <w:rPr>
                  <w:noProof/>
                </w:rPr>
                <w:t xml:space="preserve">ISO/IEC/IEEE:15289:2015. (2015). </w:t>
              </w:r>
              <w:r>
                <w:rPr>
                  <w:i/>
                  <w:iCs/>
                  <w:noProof/>
                </w:rPr>
                <w:t>Content of Systems and Software Life Cycle Information Products.</w:t>
              </w:r>
              <w:r>
                <w:rPr>
                  <w:noProof/>
                </w:rPr>
                <w:t xml:space="preserve"> IEEE.</w:t>
              </w:r>
            </w:p>
            <w:p w14:paraId="1CF4B3FD" w14:textId="77777777" w:rsidR="00A22A81" w:rsidRDefault="00A22A81" w:rsidP="00A22A81">
              <w:pPr>
                <w:pStyle w:val="Bibliography"/>
                <w:ind w:left="720" w:hanging="720"/>
                <w:rPr>
                  <w:noProof/>
                </w:rPr>
              </w:pPr>
              <w:r>
                <w:rPr>
                  <w:noProof/>
                </w:rPr>
                <w:t xml:space="preserve">ISO/IEC-TR24748-1:2010. (2010). </w:t>
              </w:r>
              <w:r>
                <w:rPr>
                  <w:i/>
                  <w:iCs/>
                  <w:noProof/>
                </w:rPr>
                <w:t>Guide for Life Cycle Management.</w:t>
              </w:r>
              <w:r>
                <w:rPr>
                  <w:noProof/>
                </w:rPr>
                <w:t xml:space="preserve"> IEEE.</w:t>
              </w:r>
            </w:p>
            <w:p w14:paraId="72A9ABBA" w14:textId="77777777" w:rsidR="00A22A81" w:rsidRDefault="00A22A81" w:rsidP="00A22A81">
              <w:pPr>
                <w:pStyle w:val="Bibliography"/>
                <w:ind w:left="720" w:hanging="720"/>
                <w:rPr>
                  <w:noProof/>
                </w:rPr>
              </w:pPr>
              <w:r>
                <w:rPr>
                  <w:noProof/>
                </w:rPr>
                <w:lastRenderedPageBreak/>
                <w:t xml:space="preserve">ISO/IEC-TR24748-2:2011. (2011). </w:t>
              </w:r>
              <w:r>
                <w:rPr>
                  <w:i/>
                  <w:iCs/>
                  <w:noProof/>
                </w:rPr>
                <w:t>Guide for Application of 15288.</w:t>
              </w:r>
              <w:r>
                <w:rPr>
                  <w:noProof/>
                </w:rPr>
                <w:t xml:space="preserve"> IEEE.</w:t>
              </w:r>
            </w:p>
            <w:p w14:paraId="722DEEF6" w14:textId="77777777" w:rsidR="00A22A81" w:rsidRDefault="00A22A81" w:rsidP="00A22A81">
              <w:pPr>
                <w:pStyle w:val="Bibliography"/>
                <w:ind w:left="720" w:hanging="720"/>
                <w:rPr>
                  <w:noProof/>
                </w:rPr>
              </w:pPr>
              <w:r>
                <w:rPr>
                  <w:noProof/>
                </w:rPr>
                <w:t xml:space="preserve">ISO/IEC-TR24748-3:2011. (2011). </w:t>
              </w:r>
              <w:r>
                <w:rPr>
                  <w:i/>
                  <w:iCs/>
                  <w:noProof/>
                </w:rPr>
                <w:t>Guide for Application of 12207.</w:t>
              </w:r>
              <w:r>
                <w:rPr>
                  <w:noProof/>
                </w:rPr>
                <w:t xml:space="preserve"> IEEE.</w:t>
              </w:r>
            </w:p>
            <w:p w14:paraId="67353EE3" w14:textId="77777777" w:rsidR="00A22A81" w:rsidRDefault="00A22A81" w:rsidP="00A22A81">
              <w:pPr>
                <w:pStyle w:val="Bibliography"/>
                <w:ind w:left="720" w:hanging="720"/>
                <w:rPr>
                  <w:noProof/>
                </w:rPr>
              </w:pPr>
              <w:r>
                <w:rPr>
                  <w:noProof/>
                </w:rPr>
                <w:t xml:space="preserve">ISO-10303-AP233. (n.d.). </w:t>
              </w:r>
              <w:r>
                <w:rPr>
                  <w:i/>
                  <w:iCs/>
                  <w:noProof/>
                </w:rPr>
                <w:t>Industrial Automation Systems and Integration-Part 233: Systems engineering data representation.</w:t>
              </w:r>
              <w:r>
                <w:rPr>
                  <w:noProof/>
                </w:rPr>
                <w:t xml:space="preserve"> ISO.</w:t>
              </w:r>
            </w:p>
            <w:p w14:paraId="00BA7D7C" w14:textId="77777777" w:rsidR="00A22A81" w:rsidRDefault="00A22A81" w:rsidP="00A22A81">
              <w:pPr>
                <w:pStyle w:val="Bibliography"/>
                <w:ind w:left="720" w:hanging="720"/>
                <w:rPr>
                  <w:noProof/>
                </w:rPr>
              </w:pPr>
              <w:r>
                <w:rPr>
                  <w:noProof/>
                </w:rPr>
                <w:t xml:space="preserve">J. Andrighetti. (September, 1973.). </w:t>
              </w:r>
              <w:r>
                <w:rPr>
                  <w:i/>
                  <w:iCs/>
                  <w:noProof/>
                </w:rPr>
                <w:t>A Model for the Statistical Analysis of Land Combat Simulation and Field Experimentation Data, .</w:t>
              </w:r>
              <w:r>
                <w:rPr>
                  <w:noProof/>
                </w:rPr>
                <w:t xml:space="preserve"> Monterey, California,: M.S. Thesis in Operations Research, Naval Postgraduate school, .</w:t>
              </w:r>
            </w:p>
            <w:p w14:paraId="0D6CAA8F" w14:textId="77777777" w:rsidR="00A22A81" w:rsidRDefault="00A22A81" w:rsidP="00A22A81">
              <w:pPr>
                <w:pStyle w:val="Bibliography"/>
                <w:ind w:left="720" w:hanging="720"/>
                <w:rPr>
                  <w:noProof/>
                </w:rPr>
              </w:pPr>
              <w:r>
                <w:rPr>
                  <w:noProof/>
                </w:rPr>
                <w:t xml:space="preserve">J.G. Taylor. (1983). </w:t>
              </w:r>
              <w:r>
                <w:rPr>
                  <w:i/>
                  <w:iCs/>
                  <w:noProof/>
                </w:rPr>
                <w:t>Lanchester Models of Warfare</w:t>
              </w:r>
              <w:r>
                <w:rPr>
                  <w:noProof/>
                </w:rPr>
                <w:t xml:space="preserve"> (Vol. I &amp; II). Alexandria, VA: Military Applications Section, Operations Research Society of America, Alexandria, VA. 1983.</w:t>
              </w:r>
            </w:p>
            <w:p w14:paraId="1CD7DF62" w14:textId="77777777" w:rsidR="00A22A81" w:rsidRDefault="00A22A81" w:rsidP="00A22A81">
              <w:pPr>
                <w:pStyle w:val="Bibliography"/>
                <w:ind w:left="720" w:hanging="720"/>
                <w:rPr>
                  <w:noProof/>
                </w:rPr>
              </w:pPr>
              <w:r>
                <w:rPr>
                  <w:noProof/>
                </w:rPr>
                <w:lastRenderedPageBreak/>
                <w:t xml:space="preserve">J.G. Taylor, U. Y. (2000). Hierarchy-of- models Approach for Aggregated-force Attrition. </w:t>
              </w:r>
              <w:r>
                <w:rPr>
                  <w:i/>
                  <w:iCs/>
                  <w:noProof/>
                </w:rPr>
                <w:t>Proceedings of 2000 Winter Simulation Conference</w:t>
              </w:r>
              <w:r>
                <w:rPr>
                  <w:noProof/>
                </w:rPr>
                <w:t>, (p. 925). USA.</w:t>
              </w:r>
            </w:p>
            <w:p w14:paraId="20A170C2" w14:textId="77777777" w:rsidR="00A22A81" w:rsidRDefault="00A22A81" w:rsidP="00A22A81">
              <w:pPr>
                <w:pStyle w:val="Bibliography"/>
                <w:ind w:left="720" w:hanging="720"/>
                <w:rPr>
                  <w:noProof/>
                </w:rPr>
              </w:pPr>
              <w:r>
                <w:rPr>
                  <w:noProof/>
                </w:rPr>
                <w:t xml:space="preserve">Jaiswal, N. K. (1997). </w:t>
              </w:r>
              <w:r>
                <w:rPr>
                  <w:i/>
                  <w:iCs/>
                  <w:noProof/>
                </w:rPr>
                <w:t>Military Operations Research: A quantittaive Decision Making.</w:t>
              </w:r>
              <w:r>
                <w:rPr>
                  <w:noProof/>
                </w:rPr>
                <w:t xml:space="preserve"> New York: Springer Science+Business Media, LLC.</w:t>
              </w:r>
            </w:p>
            <w:p w14:paraId="6C6F7C82" w14:textId="77777777" w:rsidR="00A22A81" w:rsidRDefault="00A22A81" w:rsidP="00A22A81">
              <w:pPr>
                <w:pStyle w:val="Bibliography"/>
                <w:ind w:left="720" w:hanging="720"/>
                <w:rPr>
                  <w:noProof/>
                </w:rPr>
              </w:pPr>
              <w:r>
                <w:rPr>
                  <w:noProof/>
                </w:rPr>
                <w:t xml:space="preserve">(July, 2013). </w:t>
              </w:r>
              <w:r>
                <w:rPr>
                  <w:i/>
                  <w:iCs/>
                  <w:noProof/>
                </w:rPr>
                <w:t>Joint Operation Planning Process (JOPP) Workbook.</w:t>
              </w:r>
              <w:r>
                <w:rPr>
                  <w:noProof/>
                </w:rPr>
                <w:t xml:space="preserve"> JMO Department, Naval War College.</w:t>
              </w:r>
            </w:p>
            <w:p w14:paraId="0C086800" w14:textId="77777777" w:rsidR="00A22A81" w:rsidRDefault="00A22A81" w:rsidP="00A22A81">
              <w:pPr>
                <w:pStyle w:val="Bibliography"/>
                <w:ind w:left="720" w:hanging="720"/>
                <w:rPr>
                  <w:noProof/>
                </w:rPr>
              </w:pPr>
              <w:r>
                <w:rPr>
                  <w:noProof/>
                </w:rPr>
                <w:t xml:space="preserve">Lanchester, F. (1914). Aircraft in Warfare: The Dawn of the Fourth Arm No. V., The Principle of Concentration”, , pp. 422–423, 1914. </w:t>
              </w:r>
              <w:r>
                <w:rPr>
                  <w:i/>
                  <w:iCs/>
                  <w:noProof/>
                </w:rPr>
                <w:t>Engineering</w:t>
              </w:r>
              <w:r>
                <w:rPr>
                  <w:noProof/>
                </w:rPr>
                <w:t>, 422-423.</w:t>
              </w:r>
            </w:p>
            <w:p w14:paraId="398A7EEC" w14:textId="77777777" w:rsidR="00A22A81" w:rsidRDefault="00A22A81" w:rsidP="00A22A81">
              <w:pPr>
                <w:pStyle w:val="Bibliography"/>
                <w:ind w:left="720" w:hanging="720"/>
                <w:rPr>
                  <w:noProof/>
                </w:rPr>
              </w:pPr>
              <w:r>
                <w:rPr>
                  <w:noProof/>
                </w:rPr>
                <w:t xml:space="preserve">(2004). </w:t>
              </w:r>
              <w:r>
                <w:rPr>
                  <w:i/>
                  <w:iCs/>
                  <w:noProof/>
                </w:rPr>
                <w:t>Naval System Engineering Guide.</w:t>
              </w:r>
              <w:r>
                <w:rPr>
                  <w:noProof/>
                </w:rPr>
                <w:t xml:space="preserve"> </w:t>
              </w:r>
            </w:p>
            <w:p w14:paraId="1134030C" w14:textId="77777777" w:rsidR="00A22A81" w:rsidRDefault="00A22A81" w:rsidP="00A22A81">
              <w:pPr>
                <w:pStyle w:val="Bibliography"/>
                <w:ind w:left="720" w:hanging="720"/>
                <w:rPr>
                  <w:noProof/>
                </w:rPr>
              </w:pPr>
              <w:r>
                <w:rPr>
                  <w:noProof/>
                </w:rPr>
                <w:t xml:space="preserve">Parry , S. H. (1992). </w:t>
              </w:r>
              <w:r>
                <w:rPr>
                  <w:i/>
                  <w:iCs/>
                  <w:noProof/>
                </w:rPr>
                <w:t>Evaluation of Attrition Methodologies for Combat Models.</w:t>
              </w:r>
              <w:r>
                <w:rPr>
                  <w:noProof/>
                </w:rPr>
                <w:t xml:space="preserve"> Naval Postgraduate School Notes.</w:t>
              </w:r>
            </w:p>
            <w:p w14:paraId="136598A3" w14:textId="77777777" w:rsidR="00A22A81" w:rsidRDefault="00A22A81" w:rsidP="00A22A81">
              <w:pPr>
                <w:pStyle w:val="Bibliography"/>
                <w:ind w:left="720" w:hanging="720"/>
                <w:rPr>
                  <w:noProof/>
                </w:rPr>
              </w:pPr>
              <w:r>
                <w:rPr>
                  <w:noProof/>
                </w:rPr>
                <w:lastRenderedPageBreak/>
                <w:t xml:space="preserve">Quade, E. S., &amp; Boucher, W. I. (1968). </w:t>
              </w:r>
              <w:r>
                <w:rPr>
                  <w:i/>
                  <w:iCs/>
                  <w:noProof/>
                </w:rPr>
                <w:t>Systems Analysis and Policy Planning: Applications.</w:t>
              </w:r>
              <w:r>
                <w:rPr>
                  <w:noProof/>
                </w:rPr>
                <w:t xml:space="preserve"> New York: American Elsevier.</w:t>
              </w:r>
            </w:p>
            <w:p w14:paraId="3B9D5E50" w14:textId="77777777" w:rsidR="00A22A81" w:rsidRDefault="00A22A81" w:rsidP="00A22A81">
              <w:pPr>
                <w:pStyle w:val="Bibliography"/>
                <w:ind w:left="720" w:hanging="720"/>
                <w:rPr>
                  <w:noProof/>
                </w:rPr>
              </w:pPr>
              <w:r>
                <w:rPr>
                  <w:noProof/>
                </w:rPr>
                <w:t xml:space="preserve">R. G. Stockton. (1973). CARMONETTE-Division Battle Model Interface. </w:t>
              </w:r>
              <w:r>
                <w:rPr>
                  <w:i/>
                  <w:iCs/>
                  <w:noProof/>
                </w:rPr>
                <w:t>Proceedings of the Twelfth Annual U.S. Army Operation Research Symposium</w:t>
              </w:r>
              <w:r>
                <w:rPr>
                  <w:noProof/>
                </w:rPr>
                <w:t>, (pp. 23-32).</w:t>
              </w:r>
            </w:p>
            <w:p w14:paraId="1F37E647" w14:textId="77777777" w:rsidR="00A22A81" w:rsidRDefault="00A22A81" w:rsidP="00A22A81">
              <w:pPr>
                <w:pStyle w:val="Bibliography"/>
                <w:ind w:left="720" w:hanging="720"/>
                <w:rPr>
                  <w:noProof/>
                </w:rPr>
              </w:pPr>
              <w:r>
                <w:rPr>
                  <w:noProof/>
                </w:rPr>
                <w:t xml:space="preserve">R.L. Helmbold. (1965). A Modification of Lanchester’s Equations. </w:t>
              </w:r>
              <w:r>
                <w:rPr>
                  <w:i/>
                  <w:iCs/>
                  <w:noProof/>
                </w:rPr>
                <w:t>Operation Research, 13</w:t>
              </w:r>
              <w:r>
                <w:rPr>
                  <w:noProof/>
                </w:rPr>
                <w:t>, 857-859.</w:t>
              </w:r>
            </w:p>
            <w:p w14:paraId="3E89E2A6" w14:textId="77777777" w:rsidR="00A22A81" w:rsidRDefault="00A22A81" w:rsidP="00A22A81">
              <w:pPr>
                <w:pStyle w:val="Bibliography"/>
                <w:ind w:left="720" w:hanging="720"/>
                <w:rPr>
                  <w:noProof/>
                </w:rPr>
              </w:pPr>
              <w:r>
                <w:rPr>
                  <w:noProof/>
                </w:rPr>
                <w:t xml:space="preserve">Ramazan, G. (2000). </w:t>
              </w:r>
              <w:r>
                <w:rPr>
                  <w:i/>
                  <w:iCs/>
                  <w:noProof/>
                </w:rPr>
                <w:t>Fitting firepower score models to the battle of Kursk data.</w:t>
              </w:r>
              <w:r>
                <w:rPr>
                  <w:noProof/>
                </w:rPr>
                <w:t xml:space="preserve"> USA: Naval Postgraduate School.</w:t>
              </w:r>
            </w:p>
            <w:p w14:paraId="4AC8BE44" w14:textId="77777777" w:rsidR="00A22A81" w:rsidRDefault="00A22A81" w:rsidP="00A22A81">
              <w:pPr>
                <w:pStyle w:val="Bibliography"/>
                <w:ind w:left="720" w:hanging="720"/>
                <w:rPr>
                  <w:noProof/>
                </w:rPr>
              </w:pPr>
              <w:r>
                <w:rPr>
                  <w:noProof/>
                </w:rPr>
                <w:t xml:space="preserve">Stromberg, D., &amp; et., a. (2002). On Platform-Based Sensor Management. </w:t>
              </w:r>
              <w:r>
                <w:rPr>
                  <w:i/>
                  <w:iCs/>
                  <w:noProof/>
                </w:rPr>
                <w:t>Fifth International Conference on Information Fusion.</w:t>
              </w:r>
              <w:r>
                <w:rPr>
                  <w:noProof/>
                </w:rPr>
                <w:t xml:space="preserve"> </w:t>
              </w:r>
            </w:p>
            <w:p w14:paraId="123806E1" w14:textId="77777777" w:rsidR="00A22A81" w:rsidRDefault="00A22A81" w:rsidP="00A22A81">
              <w:pPr>
                <w:pStyle w:val="Bibliography"/>
                <w:ind w:left="720" w:hanging="720"/>
                <w:rPr>
                  <w:noProof/>
                </w:rPr>
              </w:pPr>
              <w:r>
                <w:rPr>
                  <w:noProof/>
                </w:rPr>
                <w:t xml:space="preserve">Technium, [. T. (2020, July 16). </w:t>
              </w:r>
              <w:r>
                <w:rPr>
                  <w:i/>
                  <w:iCs/>
                  <w:noProof/>
                </w:rPr>
                <w:t>The Technium</w:t>
              </w:r>
              <w:r>
                <w:rPr>
                  <w:noProof/>
                </w:rPr>
                <w:t>. Retrieved from The speed of Information,: https://kk.org</w:t>
              </w:r>
            </w:p>
            <w:p w14:paraId="0A6CA6DB" w14:textId="77777777" w:rsidR="00A22A81" w:rsidRDefault="00A22A81" w:rsidP="00A22A81">
              <w:pPr>
                <w:pStyle w:val="Bibliography"/>
                <w:ind w:left="720" w:hanging="720"/>
                <w:rPr>
                  <w:noProof/>
                </w:rPr>
              </w:pPr>
              <w:r>
                <w:rPr>
                  <w:noProof/>
                </w:rPr>
                <w:lastRenderedPageBreak/>
                <w:t xml:space="preserve">US Army's Center for Strategy and Force Evaluation. (September 1998). </w:t>
              </w:r>
              <w:r>
                <w:rPr>
                  <w:i/>
                  <w:iCs/>
                  <w:noProof/>
                </w:rPr>
                <w:t>Kursk Operation Simulation And Validation Exercise - Phasell (KOSAVE II) The US Army's Center for Strategy and Force Evaluation Study Report CAA-SR-98-7.</w:t>
              </w:r>
              <w:r>
                <w:rPr>
                  <w:noProof/>
                </w:rPr>
                <w:t xml:space="preserve"> US Army's Center for Strategy and Force Evaluation, US ARMY CONCEPTS ANALYSIS AGENCY. MARYLAND: OFFICE OF THE CHIEF OF STAFF.</w:t>
              </w:r>
            </w:p>
            <w:p w14:paraId="0549CD1E" w14:textId="77777777" w:rsidR="00A22A81" w:rsidRDefault="00A22A81" w:rsidP="00A22A81">
              <w:pPr>
                <w:pStyle w:val="Bibliography"/>
                <w:ind w:left="720" w:hanging="720"/>
                <w:rPr>
                  <w:noProof/>
                </w:rPr>
              </w:pPr>
              <w:r>
                <w:rPr>
                  <w:noProof/>
                </w:rPr>
                <w:t xml:space="preserve">V.K. Rohatgi. (1984). </w:t>
              </w:r>
              <w:r>
                <w:rPr>
                  <w:i/>
                  <w:iCs/>
                  <w:noProof/>
                </w:rPr>
                <w:t>Statistical Inference.</w:t>
              </w:r>
              <w:r>
                <w:rPr>
                  <w:noProof/>
                </w:rPr>
                <w:t xml:space="preserve"> USA: Wiley series in probability and mathematical statistics.</w:t>
              </w:r>
            </w:p>
            <w:p w14:paraId="2D2D5E2A" w14:textId="625F1059" w:rsidR="00C8384A" w:rsidRDefault="00C8384A" w:rsidP="00A22A81">
              <w:pPr>
                <w:spacing w:after="0" w:line="240" w:lineRule="auto"/>
                <w:ind w:left="284" w:hanging="284"/>
                <w:jc w:val="both"/>
              </w:pPr>
              <w:r w:rsidRPr="0041112E">
                <w:rPr>
                  <w:rFonts w:ascii="Times New Roman" w:hAnsi="Times New Roman" w:cs="Times New Roman"/>
                  <w:noProof/>
                  <w:sz w:val="16"/>
                  <w:szCs w:val="16"/>
                </w:rPr>
                <w:fldChar w:fldCharType="end"/>
              </w:r>
            </w:p>
          </w:sdtContent>
        </w:sdt>
      </w:sdtContent>
    </w:sdt>
    <w:p w14:paraId="3514869C" w14:textId="163FC1B1" w:rsidR="00D730E4" w:rsidRPr="00DC1604" w:rsidRDefault="00D730E4" w:rsidP="00D730E4">
      <w:pPr>
        <w:rPr>
          <w:rFonts w:ascii="Times New Roman" w:hAnsi="Times New Roman" w:cs="Times New Roman"/>
          <w:color w:val="000000" w:themeColor="text1"/>
          <w:sz w:val="16"/>
          <w:szCs w:val="16"/>
        </w:rPr>
      </w:pPr>
    </w:p>
    <w:sectPr w:rsidR="00D730E4" w:rsidRPr="00DC1604" w:rsidSect="000C7341">
      <w:type w:val="nextColumn"/>
      <w:pgSz w:w="5954" w:h="8420" w:code="9"/>
      <w:pgMar w:top="567" w:right="425" w:bottom="709" w:left="567" w:header="283" w:footer="0" w:gutter="0"/>
      <w:pgBorders w:offsetFrom="page">
        <w:top w:val="single" w:sz="4" w:space="1" w:color="auto"/>
        <w:left w:val="single" w:sz="4" w:space="1" w:color="auto"/>
        <w:bottom w:val="single" w:sz="4" w:space="1" w:color="auto"/>
        <w:right w:val="single" w:sz="4" w:space="1"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8C6DFC" w14:textId="77777777" w:rsidR="002405F2" w:rsidRDefault="002405F2" w:rsidP="00112AF3">
      <w:pPr>
        <w:spacing w:after="0" w:line="240" w:lineRule="auto"/>
      </w:pPr>
      <w:r>
        <w:separator/>
      </w:r>
    </w:p>
  </w:endnote>
  <w:endnote w:type="continuationSeparator" w:id="0">
    <w:p w14:paraId="65A96D10" w14:textId="77777777" w:rsidR="002405F2" w:rsidRDefault="002405F2" w:rsidP="00112AF3">
      <w:pPr>
        <w:spacing w:after="0" w:line="240" w:lineRule="auto"/>
      </w:pPr>
      <w:r>
        <w:continuationSeparator/>
      </w:r>
    </w:p>
  </w:endnote>
  <w:endnote w:type="continuationNotice" w:id="1">
    <w:p w14:paraId="70DC2A0F" w14:textId="77777777" w:rsidR="002405F2" w:rsidRDefault="002405F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Bodoni Poster">
    <w:altName w:val="Cambria"/>
    <w:charset w:val="00"/>
    <w:family w:val="roman"/>
    <w:pitch w:val="variable"/>
    <w:sig w:usb0="00000003" w:usb1="00000000" w:usb2="00000000" w:usb3="00000000" w:csb0="00000001" w:csb1="00000000"/>
  </w:font>
  <w:font w:name="Bahnschrift Condensed">
    <w:panose1 w:val="020B0502040204020203"/>
    <w:charset w:val="00"/>
    <w:family w:val="swiss"/>
    <w:pitch w:val="variable"/>
    <w:sig w:usb0="A00002C7" w:usb1="00000002" w:usb2="00000000" w:usb3="00000000" w:csb0="0000019F" w:csb1="00000000"/>
  </w:font>
  <w:font w:name="TimesNewRomanPSMT">
    <w:altName w:val="Yu Gothic"/>
    <w:panose1 w:val="00000000000000000000"/>
    <w:charset w:val="80"/>
    <w:family w:val="roman"/>
    <w:notTrueType/>
    <w:pitch w:val="default"/>
    <w:sig w:usb0="00000001" w:usb1="08070000" w:usb2="00000010" w:usb3="00000000" w:csb0="00020000" w:csb1="00000000"/>
  </w:font>
  <w:font w:name="Nirmala UI">
    <w:panose1 w:val="020B0502040204020203"/>
    <w:charset w:val="00"/>
    <w:family w:val="swiss"/>
    <w:pitch w:val="variable"/>
    <w:sig w:usb0="80FF8023" w:usb1="0200004A" w:usb2="00000200" w:usb3="00000000" w:csb0="00000001" w:csb1="00000000"/>
  </w:font>
  <w:font w:name="Times-Roman">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0"/>
      <w:tblW w:w="407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2"/>
      <w:gridCol w:w="1451"/>
      <w:gridCol w:w="1313"/>
    </w:tblGrid>
    <w:tr w:rsidR="00AA03C9" w14:paraId="4DEE95F7" w14:textId="77777777" w:rsidTr="00562D85">
      <w:trPr>
        <w:jc w:val="center"/>
      </w:trPr>
      <w:tc>
        <w:tcPr>
          <w:tcW w:w="1312" w:type="dxa"/>
        </w:tcPr>
        <w:p w14:paraId="05EDE560" w14:textId="77777777" w:rsidR="00AA03C9" w:rsidRDefault="00AA03C9">
          <w:pPr>
            <w:pStyle w:val="Footer"/>
          </w:pPr>
        </w:p>
      </w:tc>
      <w:tc>
        <w:tcPr>
          <w:tcW w:w="1451" w:type="dxa"/>
          <w:tcBorders>
            <w:top w:val="single" w:sz="4" w:space="0" w:color="auto"/>
          </w:tcBorders>
        </w:tcPr>
        <w:p w14:paraId="12854FF8" w14:textId="5692E833" w:rsidR="00AA03C9" w:rsidRPr="00832F24" w:rsidRDefault="00AA03C9" w:rsidP="00386687">
          <w:pPr>
            <w:pStyle w:val="Footer"/>
            <w:jc w:val="center"/>
            <w:rPr>
              <w:rFonts w:ascii="Times New Roman" w:hAnsi="Times New Roman" w:cs="Times New Roman"/>
              <w:sz w:val="16"/>
              <w:szCs w:val="16"/>
            </w:rPr>
          </w:pPr>
          <w:r w:rsidRPr="00832F24">
            <w:rPr>
              <w:rFonts w:ascii="Times New Roman" w:hAnsi="Times New Roman" w:cs="Times New Roman"/>
              <w:color w:val="000000" w:themeColor="text1"/>
              <w:sz w:val="16"/>
              <w:szCs w:val="16"/>
            </w:rPr>
            <w:t>System Design</w:t>
          </w:r>
        </w:p>
      </w:tc>
      <w:tc>
        <w:tcPr>
          <w:tcW w:w="1313" w:type="dxa"/>
        </w:tcPr>
        <w:p w14:paraId="1F59AA7F" w14:textId="77777777" w:rsidR="00AA03C9" w:rsidRDefault="00AA03C9">
          <w:pPr>
            <w:pStyle w:val="Footer"/>
          </w:pPr>
        </w:p>
      </w:tc>
    </w:tr>
  </w:tbl>
  <w:p w14:paraId="5B6F95F8" w14:textId="77777777" w:rsidR="00AA03C9" w:rsidRDefault="00AA03C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0"/>
      <w:tblW w:w="528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4253"/>
      <w:gridCol w:w="470"/>
    </w:tblGrid>
    <w:tr w:rsidR="00AA03C9" w14:paraId="2236EDA3" w14:textId="77777777" w:rsidTr="00562D85">
      <w:trPr>
        <w:jc w:val="center"/>
      </w:trPr>
      <w:tc>
        <w:tcPr>
          <w:tcW w:w="562" w:type="dxa"/>
        </w:tcPr>
        <w:p w14:paraId="070F204F" w14:textId="77777777" w:rsidR="00AA03C9" w:rsidRDefault="00AA03C9" w:rsidP="00AA03C9">
          <w:pPr>
            <w:pStyle w:val="Footer"/>
          </w:pPr>
        </w:p>
      </w:tc>
      <w:tc>
        <w:tcPr>
          <w:tcW w:w="4253" w:type="dxa"/>
          <w:tcBorders>
            <w:top w:val="single" w:sz="4" w:space="0" w:color="auto"/>
          </w:tcBorders>
          <w:vAlign w:val="bottom"/>
        </w:tcPr>
        <w:p w14:paraId="01A2CB7A" w14:textId="0AC2744B" w:rsidR="00AA03C9" w:rsidRDefault="00AA03C9" w:rsidP="000E731D">
          <w:pPr>
            <w:pStyle w:val="Footer"/>
            <w:jc w:val="center"/>
          </w:pPr>
          <w:r w:rsidRPr="008E7910">
            <w:rPr>
              <w:rFonts w:ascii="Times New Roman" w:hAnsi="Times New Roman" w:cs="Times New Roman"/>
              <w:color w:val="0D0D0D" w:themeColor="text1" w:themeTint="F2"/>
              <w:sz w:val="16"/>
              <w:szCs w:val="16"/>
            </w:rPr>
            <w:fldChar w:fldCharType="begin"/>
          </w:r>
          <w:r w:rsidRPr="008E7910">
            <w:rPr>
              <w:rFonts w:ascii="Times New Roman" w:hAnsi="Times New Roman" w:cs="Times New Roman"/>
              <w:color w:val="0D0D0D" w:themeColor="text1" w:themeTint="F2"/>
              <w:sz w:val="16"/>
              <w:szCs w:val="16"/>
            </w:rPr>
            <w:instrText xml:space="preserve"> If </w:instrText>
          </w:r>
          <w:r w:rsidRPr="008E7910">
            <w:rPr>
              <w:rFonts w:ascii="Times New Roman" w:hAnsi="Times New Roman" w:cs="Times New Roman"/>
              <w:color w:val="0D0D0D" w:themeColor="text1" w:themeTint="F2"/>
              <w:sz w:val="16"/>
              <w:szCs w:val="16"/>
            </w:rPr>
            <w:fldChar w:fldCharType="begin"/>
          </w:r>
          <w:r w:rsidRPr="008E7910">
            <w:rPr>
              <w:rFonts w:ascii="Times New Roman" w:hAnsi="Times New Roman" w:cs="Times New Roman"/>
              <w:color w:val="0D0D0D" w:themeColor="text1" w:themeTint="F2"/>
              <w:sz w:val="16"/>
              <w:szCs w:val="16"/>
            </w:rPr>
            <w:instrText xml:space="preserve"> STYLEREF “Heading 1”  </w:instrText>
          </w:r>
          <w:r w:rsidR="005F6F39">
            <w:rPr>
              <w:rFonts w:ascii="Times New Roman" w:hAnsi="Times New Roman" w:cs="Times New Roman"/>
              <w:color w:val="0D0D0D" w:themeColor="text1" w:themeTint="F2"/>
              <w:sz w:val="16"/>
              <w:szCs w:val="16"/>
            </w:rPr>
            <w:fldChar w:fldCharType="separate"/>
          </w:r>
          <w:r w:rsidR="005F6F39">
            <w:rPr>
              <w:rFonts w:ascii="Times New Roman" w:hAnsi="Times New Roman" w:cs="Times New Roman"/>
              <w:noProof/>
              <w:color w:val="0D0D0D" w:themeColor="text1" w:themeTint="F2"/>
              <w:sz w:val="16"/>
              <w:szCs w:val="16"/>
            </w:rPr>
            <w:instrText>System Composition (Design Constraints and Methodology)</w:instrText>
          </w:r>
          <w:r w:rsidRPr="008E7910">
            <w:rPr>
              <w:rFonts w:ascii="Times New Roman" w:hAnsi="Times New Roman" w:cs="Times New Roman"/>
              <w:color w:val="0D0D0D" w:themeColor="text1" w:themeTint="F2"/>
              <w:sz w:val="16"/>
              <w:szCs w:val="16"/>
            </w:rPr>
            <w:fldChar w:fldCharType="end"/>
          </w:r>
          <w:r w:rsidRPr="008E7910">
            <w:rPr>
              <w:rFonts w:ascii="Times New Roman" w:hAnsi="Times New Roman" w:cs="Times New Roman"/>
              <w:color w:val="0D0D0D" w:themeColor="text1" w:themeTint="F2"/>
              <w:sz w:val="16"/>
              <w:szCs w:val="16"/>
            </w:rPr>
            <w:instrText>&lt;&gt; “Error*” “</w:instrText>
          </w:r>
          <w:r w:rsidRPr="008E7910">
            <w:rPr>
              <w:rFonts w:ascii="Times New Roman" w:hAnsi="Times New Roman" w:cs="Times New Roman"/>
              <w:color w:val="0D0D0D" w:themeColor="text1" w:themeTint="F2"/>
              <w:sz w:val="16"/>
              <w:szCs w:val="16"/>
            </w:rPr>
            <w:fldChar w:fldCharType="begin"/>
          </w:r>
          <w:r w:rsidRPr="008E7910">
            <w:rPr>
              <w:rFonts w:ascii="Times New Roman" w:hAnsi="Times New Roman" w:cs="Times New Roman"/>
              <w:color w:val="0D0D0D" w:themeColor="text1" w:themeTint="F2"/>
              <w:sz w:val="16"/>
              <w:szCs w:val="16"/>
            </w:rPr>
            <w:instrText xml:space="preserve"> STYLEREF “Heading 1” </w:instrText>
          </w:r>
          <w:r w:rsidR="005F6F39">
            <w:rPr>
              <w:rFonts w:ascii="Times New Roman" w:hAnsi="Times New Roman" w:cs="Times New Roman"/>
              <w:color w:val="0D0D0D" w:themeColor="text1" w:themeTint="F2"/>
              <w:sz w:val="16"/>
              <w:szCs w:val="16"/>
            </w:rPr>
            <w:fldChar w:fldCharType="separate"/>
          </w:r>
          <w:r w:rsidR="005F6F39">
            <w:rPr>
              <w:rFonts w:ascii="Times New Roman" w:hAnsi="Times New Roman" w:cs="Times New Roman"/>
              <w:noProof/>
              <w:color w:val="0D0D0D" w:themeColor="text1" w:themeTint="F2"/>
              <w:sz w:val="16"/>
              <w:szCs w:val="16"/>
            </w:rPr>
            <w:instrText>System Composition (Design Constraints and Methodology)</w:instrText>
          </w:r>
          <w:r w:rsidRPr="008E7910">
            <w:rPr>
              <w:rFonts w:ascii="Times New Roman" w:hAnsi="Times New Roman" w:cs="Times New Roman"/>
              <w:color w:val="0D0D0D" w:themeColor="text1" w:themeTint="F2"/>
              <w:sz w:val="16"/>
              <w:szCs w:val="16"/>
            </w:rPr>
            <w:fldChar w:fldCharType="end"/>
          </w:r>
          <w:r w:rsidRPr="008E7910">
            <w:rPr>
              <w:rFonts w:ascii="Times New Roman" w:hAnsi="Times New Roman" w:cs="Times New Roman"/>
              <w:color w:val="0D0D0D" w:themeColor="text1" w:themeTint="F2"/>
              <w:sz w:val="16"/>
              <w:szCs w:val="16"/>
            </w:rPr>
            <w:instrText xml:space="preserve"> </w:instrText>
          </w:r>
          <w:r w:rsidRPr="008E7910">
            <w:rPr>
              <w:rFonts w:ascii="Times New Roman" w:hAnsi="Times New Roman" w:cs="Times New Roman"/>
              <w:color w:val="0D0D0D" w:themeColor="text1" w:themeTint="F2"/>
              <w:sz w:val="16"/>
              <w:szCs w:val="16"/>
            </w:rPr>
            <w:fldChar w:fldCharType="separate"/>
          </w:r>
          <w:r w:rsidR="005F6F39">
            <w:rPr>
              <w:rFonts w:ascii="Times New Roman" w:hAnsi="Times New Roman" w:cs="Times New Roman"/>
              <w:noProof/>
              <w:color w:val="0D0D0D" w:themeColor="text1" w:themeTint="F2"/>
              <w:sz w:val="16"/>
              <w:szCs w:val="16"/>
            </w:rPr>
            <w:t>System Composition (Design Constraints and Methodology)</w:t>
          </w:r>
          <w:r w:rsidR="005F6F39" w:rsidRPr="008E7910">
            <w:rPr>
              <w:rFonts w:ascii="Times New Roman" w:hAnsi="Times New Roman" w:cs="Times New Roman"/>
              <w:noProof/>
              <w:color w:val="0D0D0D" w:themeColor="text1" w:themeTint="F2"/>
              <w:sz w:val="16"/>
              <w:szCs w:val="16"/>
            </w:rPr>
            <w:t xml:space="preserve"> </w:t>
          </w:r>
          <w:r w:rsidRPr="008E7910">
            <w:rPr>
              <w:rFonts w:ascii="Times New Roman" w:hAnsi="Times New Roman" w:cs="Times New Roman"/>
              <w:color w:val="0D0D0D" w:themeColor="text1" w:themeTint="F2"/>
              <w:sz w:val="16"/>
              <w:szCs w:val="16"/>
            </w:rPr>
            <w:fldChar w:fldCharType="end"/>
          </w:r>
        </w:p>
      </w:tc>
      <w:tc>
        <w:tcPr>
          <w:tcW w:w="470" w:type="dxa"/>
        </w:tcPr>
        <w:p w14:paraId="6A573796" w14:textId="3A163959" w:rsidR="00AA03C9" w:rsidRDefault="00AA03C9" w:rsidP="00AA03C9">
          <w:pPr>
            <w:pStyle w:val="Footer"/>
          </w:pPr>
        </w:p>
      </w:tc>
    </w:tr>
  </w:tbl>
  <w:p w14:paraId="1B74FA91" w14:textId="77777777" w:rsidR="00AA03C9" w:rsidRDefault="00AA03C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2"/>
      <w:gridCol w:w="1451"/>
      <w:gridCol w:w="1313"/>
    </w:tblGrid>
    <w:tr w:rsidR="00832F24" w14:paraId="65F4FE4C" w14:textId="77777777" w:rsidTr="00A974D3">
      <w:trPr>
        <w:jc w:val="center"/>
      </w:trPr>
      <w:tc>
        <w:tcPr>
          <w:tcW w:w="1312" w:type="dxa"/>
        </w:tcPr>
        <w:p w14:paraId="5726EC2B" w14:textId="5CE85309" w:rsidR="00832F24" w:rsidRDefault="00832F24" w:rsidP="00832F24">
          <w:pPr>
            <w:pStyle w:val="Footer"/>
          </w:pPr>
        </w:p>
      </w:tc>
      <w:tc>
        <w:tcPr>
          <w:tcW w:w="1451" w:type="dxa"/>
          <w:tcBorders>
            <w:top w:val="single" w:sz="4" w:space="0" w:color="auto"/>
          </w:tcBorders>
        </w:tcPr>
        <w:p w14:paraId="0B3F1EEB" w14:textId="64CD3596" w:rsidR="00832F24" w:rsidRPr="00832F24" w:rsidRDefault="00832F24" w:rsidP="00832F24">
          <w:pPr>
            <w:pStyle w:val="Footer"/>
            <w:jc w:val="center"/>
            <w:rPr>
              <w:rFonts w:ascii="Times New Roman" w:hAnsi="Times New Roman" w:cs="Times New Roman"/>
              <w:sz w:val="16"/>
              <w:szCs w:val="16"/>
            </w:rPr>
          </w:pPr>
          <w:r w:rsidRPr="00832F24">
            <w:rPr>
              <w:rFonts w:ascii="Times New Roman" w:hAnsi="Times New Roman" w:cs="Times New Roman"/>
              <w:color w:val="000000" w:themeColor="text1"/>
              <w:sz w:val="16"/>
              <w:szCs w:val="16"/>
            </w:rPr>
            <w:fldChar w:fldCharType="begin"/>
          </w:r>
          <w:r w:rsidRPr="00832F24">
            <w:rPr>
              <w:rFonts w:ascii="Times New Roman" w:hAnsi="Times New Roman" w:cs="Times New Roman"/>
              <w:color w:val="000000" w:themeColor="text1"/>
              <w:sz w:val="16"/>
              <w:szCs w:val="16"/>
            </w:rPr>
            <w:instrText xml:space="preserve"> If </w:instrText>
          </w:r>
          <w:r w:rsidRPr="00832F24">
            <w:rPr>
              <w:rFonts w:ascii="Times New Roman" w:hAnsi="Times New Roman" w:cs="Times New Roman"/>
              <w:color w:val="000000" w:themeColor="text1"/>
              <w:sz w:val="16"/>
              <w:szCs w:val="16"/>
            </w:rPr>
            <w:fldChar w:fldCharType="begin"/>
          </w:r>
          <w:r w:rsidRPr="00832F24">
            <w:rPr>
              <w:rFonts w:ascii="Times New Roman" w:hAnsi="Times New Roman" w:cs="Times New Roman"/>
              <w:color w:val="000000" w:themeColor="text1"/>
              <w:sz w:val="16"/>
              <w:szCs w:val="16"/>
            </w:rPr>
            <w:instrText xml:space="preserve"> STYLEREF “Heading 1”  </w:instrText>
          </w:r>
          <w:r w:rsidR="005F6F39">
            <w:rPr>
              <w:rFonts w:ascii="Times New Roman" w:hAnsi="Times New Roman" w:cs="Times New Roman"/>
              <w:color w:val="000000" w:themeColor="text1"/>
              <w:sz w:val="16"/>
              <w:szCs w:val="16"/>
            </w:rPr>
            <w:fldChar w:fldCharType="separate"/>
          </w:r>
          <w:r w:rsidR="005F6F39">
            <w:rPr>
              <w:rFonts w:ascii="Times New Roman" w:hAnsi="Times New Roman" w:cs="Times New Roman"/>
              <w:noProof/>
              <w:color w:val="000000" w:themeColor="text1"/>
              <w:sz w:val="16"/>
              <w:szCs w:val="16"/>
            </w:rPr>
            <w:instrText>Introduction</w:instrText>
          </w:r>
          <w:r w:rsidRPr="00832F24">
            <w:rPr>
              <w:rFonts w:ascii="Times New Roman" w:hAnsi="Times New Roman" w:cs="Times New Roman"/>
              <w:color w:val="000000" w:themeColor="text1"/>
              <w:sz w:val="16"/>
              <w:szCs w:val="16"/>
            </w:rPr>
            <w:fldChar w:fldCharType="end"/>
          </w:r>
          <w:r w:rsidRPr="00832F24">
            <w:rPr>
              <w:rFonts w:ascii="Times New Roman" w:hAnsi="Times New Roman" w:cs="Times New Roman"/>
              <w:color w:val="000000" w:themeColor="text1"/>
              <w:sz w:val="16"/>
              <w:szCs w:val="16"/>
            </w:rPr>
            <w:instrText>&lt;&gt; “Error*” “</w:instrText>
          </w:r>
          <w:r w:rsidRPr="00832F24">
            <w:rPr>
              <w:rFonts w:ascii="Times New Roman" w:hAnsi="Times New Roman" w:cs="Times New Roman"/>
              <w:color w:val="000000" w:themeColor="text1"/>
              <w:sz w:val="16"/>
              <w:szCs w:val="16"/>
            </w:rPr>
            <w:fldChar w:fldCharType="begin"/>
          </w:r>
          <w:r w:rsidRPr="00832F24">
            <w:rPr>
              <w:rFonts w:ascii="Times New Roman" w:hAnsi="Times New Roman" w:cs="Times New Roman"/>
              <w:color w:val="000000" w:themeColor="text1"/>
              <w:sz w:val="16"/>
              <w:szCs w:val="16"/>
            </w:rPr>
            <w:instrText xml:space="preserve"> STYLEREF “Heading 1” </w:instrText>
          </w:r>
          <w:r w:rsidR="005F6F39">
            <w:rPr>
              <w:rFonts w:ascii="Times New Roman" w:hAnsi="Times New Roman" w:cs="Times New Roman"/>
              <w:color w:val="000000" w:themeColor="text1"/>
              <w:sz w:val="16"/>
              <w:szCs w:val="16"/>
            </w:rPr>
            <w:fldChar w:fldCharType="separate"/>
          </w:r>
          <w:r w:rsidR="005F6F39">
            <w:rPr>
              <w:rFonts w:ascii="Times New Roman" w:hAnsi="Times New Roman" w:cs="Times New Roman"/>
              <w:noProof/>
              <w:color w:val="000000" w:themeColor="text1"/>
              <w:sz w:val="16"/>
              <w:szCs w:val="16"/>
            </w:rPr>
            <w:instrText>Introduction</w:instrText>
          </w:r>
          <w:r w:rsidRPr="00832F24">
            <w:rPr>
              <w:rFonts w:ascii="Times New Roman" w:hAnsi="Times New Roman" w:cs="Times New Roman"/>
              <w:color w:val="000000" w:themeColor="text1"/>
              <w:sz w:val="16"/>
              <w:szCs w:val="16"/>
            </w:rPr>
            <w:fldChar w:fldCharType="end"/>
          </w:r>
          <w:r w:rsidRPr="00832F24">
            <w:rPr>
              <w:rFonts w:ascii="Times New Roman" w:hAnsi="Times New Roman" w:cs="Times New Roman"/>
              <w:color w:val="000000" w:themeColor="text1"/>
              <w:sz w:val="16"/>
              <w:szCs w:val="16"/>
            </w:rPr>
            <w:instrText xml:space="preserve"> </w:instrText>
          </w:r>
          <w:r w:rsidRPr="00832F24">
            <w:rPr>
              <w:rFonts w:ascii="Times New Roman" w:hAnsi="Times New Roman" w:cs="Times New Roman"/>
              <w:color w:val="000000" w:themeColor="text1"/>
              <w:sz w:val="16"/>
              <w:szCs w:val="16"/>
            </w:rPr>
            <w:fldChar w:fldCharType="separate"/>
          </w:r>
          <w:r w:rsidR="005F6F39">
            <w:rPr>
              <w:rFonts w:ascii="Times New Roman" w:hAnsi="Times New Roman" w:cs="Times New Roman"/>
              <w:noProof/>
              <w:color w:val="000000" w:themeColor="text1"/>
              <w:sz w:val="16"/>
              <w:szCs w:val="16"/>
            </w:rPr>
            <w:t>Introduction</w:t>
          </w:r>
          <w:r w:rsidR="005F6F39" w:rsidRPr="00832F24">
            <w:rPr>
              <w:rFonts w:ascii="Times New Roman" w:hAnsi="Times New Roman" w:cs="Times New Roman"/>
              <w:noProof/>
              <w:color w:val="000000" w:themeColor="text1"/>
              <w:sz w:val="16"/>
              <w:szCs w:val="16"/>
            </w:rPr>
            <w:t xml:space="preserve"> </w:t>
          </w:r>
          <w:r w:rsidRPr="00832F24">
            <w:rPr>
              <w:rFonts w:ascii="Times New Roman" w:hAnsi="Times New Roman" w:cs="Times New Roman"/>
              <w:color w:val="000000" w:themeColor="text1"/>
              <w:sz w:val="16"/>
              <w:szCs w:val="16"/>
            </w:rPr>
            <w:fldChar w:fldCharType="end"/>
          </w:r>
          <w:bookmarkStart w:id="1" w:name="_Ref45895540"/>
          <w:bookmarkStart w:id="2" w:name="_Toc119921825"/>
        </w:p>
      </w:tc>
      <w:tc>
        <w:tcPr>
          <w:tcW w:w="1313" w:type="dxa"/>
        </w:tcPr>
        <w:p w14:paraId="0F91C310" w14:textId="77777777" w:rsidR="00832F24" w:rsidRDefault="00832F24" w:rsidP="00832F24">
          <w:pPr>
            <w:pStyle w:val="Footer"/>
          </w:pPr>
        </w:p>
      </w:tc>
    </w:tr>
    <w:bookmarkEnd w:id="1"/>
    <w:bookmarkEnd w:id="2"/>
  </w:tbl>
  <w:p w14:paraId="12E4EB0E" w14:textId="77777777" w:rsidR="00832F24" w:rsidRDefault="00832F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8968B7" w14:textId="77777777" w:rsidR="002405F2" w:rsidRDefault="002405F2" w:rsidP="00112AF3">
      <w:pPr>
        <w:spacing w:after="0" w:line="240" w:lineRule="auto"/>
      </w:pPr>
      <w:r>
        <w:separator/>
      </w:r>
    </w:p>
  </w:footnote>
  <w:footnote w:type="continuationSeparator" w:id="0">
    <w:p w14:paraId="29BD03F1" w14:textId="77777777" w:rsidR="002405F2" w:rsidRDefault="002405F2" w:rsidP="00112AF3">
      <w:pPr>
        <w:spacing w:after="0" w:line="240" w:lineRule="auto"/>
      </w:pPr>
      <w:r>
        <w:continuationSeparator/>
      </w:r>
    </w:p>
  </w:footnote>
  <w:footnote w:type="continuationNotice" w:id="1">
    <w:p w14:paraId="4970DA93" w14:textId="77777777" w:rsidR="002405F2" w:rsidRDefault="002405F2">
      <w:pPr>
        <w:spacing w:after="0" w:line="240" w:lineRule="auto"/>
      </w:pPr>
    </w:p>
  </w:footnote>
  <w:footnote w:id="2">
    <w:p w14:paraId="1B7EC4A1" w14:textId="7F162A4A" w:rsidR="00526043" w:rsidRPr="001C417B" w:rsidRDefault="00526043" w:rsidP="00526043">
      <w:pPr>
        <w:autoSpaceDE w:val="0"/>
        <w:autoSpaceDN w:val="0"/>
        <w:adjustRightInd w:val="0"/>
        <w:spacing w:after="0" w:line="240" w:lineRule="auto"/>
        <w:rPr>
          <w:lang w:val="en-IN"/>
        </w:rPr>
      </w:pPr>
      <w:r>
        <w:rPr>
          <w:rStyle w:val="FootnoteReference"/>
        </w:rPr>
        <w:footnoteRef/>
      </w:r>
      <w:r>
        <w:t xml:space="preserve"> </w:t>
      </w:r>
      <w:r>
        <w:rPr>
          <w:rFonts w:ascii="Times-Roman" w:hAnsi="Times-Roman" w:cs="Times-Roman"/>
          <w:sz w:val="19"/>
          <w:szCs w:val="19"/>
          <w:lang w:val="en-IN" w:bidi="hi-IN"/>
        </w:rPr>
        <w:t xml:space="preserve">is an abstract representation of a physical system, </w:t>
      </w:r>
      <w:r w:rsidR="00A76FB3">
        <w:rPr>
          <w:rFonts w:ascii="Times-Roman" w:hAnsi="Times-Roman" w:cs="Times-Roman"/>
          <w:sz w:val="19"/>
          <w:szCs w:val="19"/>
          <w:lang w:val="en-IN" w:bidi="hi-IN"/>
        </w:rPr>
        <w:t>situation,</w:t>
      </w:r>
      <w:r>
        <w:rPr>
          <w:rFonts w:ascii="Times-Roman" w:hAnsi="Times-Roman" w:cs="Times-Roman"/>
          <w:sz w:val="19"/>
          <w:szCs w:val="19"/>
          <w:lang w:val="en-IN" w:bidi="hi-IN"/>
        </w:rPr>
        <w:t xml:space="preserve"> or phenomenon</w:t>
      </w:r>
      <w:sdt>
        <w:sdtPr>
          <w:rPr>
            <w:rFonts w:ascii="Times-Roman" w:hAnsi="Times-Roman" w:cs="Times-Roman"/>
            <w:sz w:val="19"/>
            <w:szCs w:val="19"/>
            <w:lang w:val="en-IN" w:bidi="hi-IN"/>
          </w:rPr>
          <w:id w:val="161365879"/>
          <w:citation/>
        </w:sdtPr>
        <w:sdtEndPr/>
        <w:sdtContent>
          <w:r>
            <w:rPr>
              <w:rFonts w:ascii="Times-Roman" w:hAnsi="Times-Roman" w:cs="Times-Roman"/>
              <w:sz w:val="19"/>
              <w:szCs w:val="19"/>
              <w:lang w:val="en-IN" w:bidi="hi-IN"/>
            </w:rPr>
            <w:fldChar w:fldCharType="begin"/>
          </w:r>
          <w:r>
            <w:rPr>
              <w:rFonts w:ascii="Times-Roman" w:hAnsi="Times-Roman" w:cs="Times-Roman"/>
              <w:sz w:val="19"/>
              <w:szCs w:val="19"/>
              <w:lang w:val="en-IN" w:bidi="hi-IN"/>
            </w:rPr>
            <w:instrText xml:space="preserve"> CITATION Jai97 \l 16393 </w:instrText>
          </w:r>
          <w:r>
            <w:rPr>
              <w:rFonts w:ascii="Times-Roman" w:hAnsi="Times-Roman" w:cs="Times-Roman"/>
              <w:sz w:val="19"/>
              <w:szCs w:val="19"/>
              <w:lang w:val="en-IN" w:bidi="hi-IN"/>
            </w:rPr>
            <w:fldChar w:fldCharType="separate"/>
          </w:r>
          <w:r w:rsidR="0074037F">
            <w:rPr>
              <w:rFonts w:ascii="Times-Roman" w:hAnsi="Times-Roman" w:cs="Times-Roman"/>
              <w:noProof/>
              <w:sz w:val="19"/>
              <w:szCs w:val="19"/>
              <w:lang w:val="en-IN" w:bidi="hi-IN"/>
            </w:rPr>
            <w:t xml:space="preserve"> </w:t>
          </w:r>
          <w:r w:rsidR="0074037F" w:rsidRPr="0074037F">
            <w:rPr>
              <w:rFonts w:ascii="Times-Roman" w:hAnsi="Times-Roman" w:cs="Times-Roman"/>
              <w:noProof/>
              <w:sz w:val="19"/>
              <w:szCs w:val="19"/>
              <w:lang w:val="en-IN" w:bidi="hi-IN"/>
            </w:rPr>
            <w:t>(Jaiswal, 1997)</w:t>
          </w:r>
          <w:r>
            <w:rPr>
              <w:rFonts w:ascii="Times-Roman" w:hAnsi="Times-Roman" w:cs="Times-Roman"/>
              <w:sz w:val="19"/>
              <w:szCs w:val="19"/>
              <w:lang w:val="en-IN" w:bidi="hi-IN"/>
            </w:rPr>
            <w:fldChar w:fldCharType="end"/>
          </w:r>
        </w:sdtContent>
      </w:sdt>
      <w:r>
        <w:rPr>
          <w:rFonts w:ascii="Times-Roman" w:hAnsi="Times-Roman" w:cs="Times-Roman"/>
          <w:sz w:val="19"/>
          <w:szCs w:val="19"/>
          <w:lang w:val="en-IN" w:bidi="hi-IN"/>
        </w:rPr>
        <w:t xml:space="preserve"> .</w:t>
      </w:r>
    </w:p>
  </w:footnote>
  <w:footnote w:id="3">
    <w:p w14:paraId="694A0E08" w14:textId="77777777" w:rsidR="00526043" w:rsidRPr="0020016E" w:rsidRDefault="00526043" w:rsidP="00526043">
      <w:pPr>
        <w:pStyle w:val="FootnoteText"/>
        <w:rPr>
          <w:rFonts w:ascii="Times New Roman" w:hAnsi="Times New Roman" w:cs="Times New Roman"/>
          <w:color w:val="000000" w:themeColor="text1"/>
          <w:sz w:val="16"/>
          <w:szCs w:val="16"/>
          <w:lang w:val="en-IN"/>
        </w:rPr>
      </w:pPr>
      <w:r w:rsidRPr="0020016E">
        <w:rPr>
          <w:rStyle w:val="FootnoteReference"/>
          <w:rFonts w:ascii="Times New Roman" w:hAnsi="Times New Roman" w:cs="Times New Roman"/>
          <w:color w:val="000000" w:themeColor="text1"/>
          <w:sz w:val="16"/>
          <w:szCs w:val="16"/>
        </w:rPr>
        <w:footnoteRef/>
      </w:r>
      <w:r w:rsidRPr="0020016E">
        <w:rPr>
          <w:rFonts w:ascii="Times New Roman" w:hAnsi="Times New Roman" w:cs="Times New Roman"/>
          <w:color w:val="000000" w:themeColor="text1"/>
          <w:sz w:val="16"/>
          <w:szCs w:val="16"/>
        </w:rPr>
        <w:t xml:space="preserve"> </w:t>
      </w:r>
      <w:r w:rsidRPr="0020016E">
        <w:rPr>
          <w:rFonts w:ascii="Times New Roman" w:hAnsi="Times New Roman" w:cs="Times New Roman"/>
          <w:color w:val="000000" w:themeColor="text1"/>
          <w:sz w:val="16"/>
          <w:szCs w:val="16"/>
          <w:lang w:val="en-IN"/>
        </w:rPr>
        <w:t xml:space="preserve">Aggregated </w:t>
      </w:r>
      <w:proofErr w:type="spellStart"/>
      <w:r w:rsidRPr="0020016E">
        <w:rPr>
          <w:rFonts w:ascii="Times New Roman" w:hAnsi="Times New Roman" w:cs="Times New Roman"/>
          <w:color w:val="000000" w:themeColor="text1"/>
          <w:sz w:val="16"/>
          <w:szCs w:val="16"/>
          <w:lang w:val="en-IN"/>
        </w:rPr>
        <w:t>Theater</w:t>
      </w:r>
      <w:proofErr w:type="spellEnd"/>
      <w:r w:rsidRPr="0020016E">
        <w:rPr>
          <w:rFonts w:ascii="Times New Roman" w:hAnsi="Times New Roman" w:cs="Times New Roman"/>
          <w:color w:val="000000" w:themeColor="text1"/>
          <w:sz w:val="16"/>
          <w:szCs w:val="16"/>
          <w:lang w:val="en-IN"/>
        </w:rPr>
        <w:t xml:space="preserve"> Level Calibration Model</w:t>
      </w:r>
    </w:p>
  </w:footnote>
  <w:footnote w:id="4">
    <w:p w14:paraId="590935ED" w14:textId="77777777" w:rsidR="00526043" w:rsidRPr="00543284" w:rsidRDefault="00526043" w:rsidP="00526043">
      <w:pPr>
        <w:pStyle w:val="FootnoteText"/>
        <w:rPr>
          <w:lang w:val="en-IN"/>
        </w:rPr>
      </w:pPr>
      <w:r w:rsidRPr="0020016E">
        <w:rPr>
          <w:rStyle w:val="FootnoteReference"/>
          <w:rFonts w:ascii="Times New Roman" w:hAnsi="Times New Roman" w:cs="Times New Roman"/>
          <w:color w:val="000000" w:themeColor="text1"/>
          <w:sz w:val="16"/>
          <w:szCs w:val="16"/>
        </w:rPr>
        <w:footnoteRef/>
      </w:r>
      <w:r w:rsidRPr="0020016E">
        <w:rPr>
          <w:rFonts w:ascii="Times New Roman" w:hAnsi="Times New Roman" w:cs="Times New Roman"/>
          <w:color w:val="000000" w:themeColor="text1"/>
          <w:sz w:val="16"/>
          <w:szCs w:val="16"/>
        </w:rPr>
        <w:t xml:space="preserve"> </w:t>
      </w:r>
      <w:r w:rsidRPr="0020016E">
        <w:rPr>
          <w:rFonts w:ascii="Times New Roman" w:hAnsi="Times New Roman" w:cs="Times New Roman"/>
          <w:color w:val="000000" w:themeColor="text1"/>
          <w:sz w:val="16"/>
          <w:szCs w:val="16"/>
          <w:lang w:val="en-IN"/>
        </w:rPr>
        <w:t xml:space="preserve">Joint </w:t>
      </w:r>
      <w:proofErr w:type="spellStart"/>
      <w:r w:rsidRPr="0020016E">
        <w:rPr>
          <w:rFonts w:ascii="Times New Roman" w:hAnsi="Times New Roman" w:cs="Times New Roman"/>
          <w:color w:val="000000" w:themeColor="text1"/>
          <w:sz w:val="16"/>
          <w:szCs w:val="16"/>
          <w:lang w:val="en-IN"/>
        </w:rPr>
        <w:t>Theater</w:t>
      </w:r>
      <w:proofErr w:type="spellEnd"/>
      <w:r w:rsidRPr="0020016E">
        <w:rPr>
          <w:rFonts w:ascii="Times New Roman" w:hAnsi="Times New Roman" w:cs="Times New Roman"/>
          <w:color w:val="000000" w:themeColor="text1"/>
          <w:sz w:val="16"/>
          <w:szCs w:val="16"/>
          <w:lang w:val="en-IN"/>
        </w:rPr>
        <w:t xml:space="preserve"> Lanchester Simulation</w:t>
      </w:r>
      <w:r>
        <w:rPr>
          <w:lang w:val="en-IN"/>
        </w:rPr>
        <w:fldChar w:fldCharType="begin"/>
      </w:r>
      <w:r>
        <w:instrText xml:space="preserve"> XE "</w:instrText>
      </w:r>
      <w:r w:rsidRPr="00661893">
        <w:rPr>
          <w:sz w:val="24"/>
          <w:szCs w:val="24"/>
        </w:rPr>
        <w:instrText>Simulation</w:instrText>
      </w:r>
      <w:r>
        <w:instrText xml:space="preserve">" </w:instrText>
      </w:r>
      <w:r>
        <w:rPr>
          <w:lang w:val="en-IN"/>
        </w:rPr>
        <w:fldChar w:fldCharType="end"/>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5"/>
      <w:gridCol w:w="1209"/>
      <w:gridCol w:w="2268"/>
    </w:tblGrid>
    <w:tr w:rsidR="009F6486" w:rsidRPr="009F6486" w14:paraId="2F90A23C" w14:textId="77777777" w:rsidTr="009F6486">
      <w:trPr>
        <w:jc w:val="center"/>
      </w:trPr>
      <w:tc>
        <w:tcPr>
          <w:tcW w:w="1485" w:type="dxa"/>
          <w:vAlign w:val="bottom"/>
        </w:tcPr>
        <w:p w14:paraId="2D1BFC3D" w14:textId="2C4DBCCA" w:rsidR="001E30BE" w:rsidRPr="001E30BE" w:rsidRDefault="001E30BE" w:rsidP="001E30BE">
          <w:pPr>
            <w:pStyle w:val="Header"/>
            <w:tabs>
              <w:tab w:val="clear" w:pos="4513"/>
              <w:tab w:val="clear" w:pos="9026"/>
              <w:tab w:val="left" w:pos="1423"/>
            </w:tabs>
            <w:jc w:val="center"/>
            <w:rPr>
              <w:rFonts w:ascii="Times New Roman" w:hAnsi="Times New Roman" w:cs="Times New Roman"/>
              <w:color w:val="000000" w:themeColor="text1"/>
            </w:rPr>
          </w:pPr>
        </w:p>
      </w:tc>
      <w:tc>
        <w:tcPr>
          <w:tcW w:w="1209" w:type="dxa"/>
          <w:vAlign w:val="center"/>
        </w:tcPr>
        <w:p w14:paraId="25A88654" w14:textId="77777777" w:rsidR="001E30BE" w:rsidRPr="001E30BE" w:rsidRDefault="001E30BE" w:rsidP="006646B3">
          <w:pPr>
            <w:pStyle w:val="Header"/>
            <w:jc w:val="right"/>
            <w:rPr>
              <w:rFonts w:ascii="Times New Roman" w:hAnsi="Times New Roman" w:cs="Times New Roman"/>
              <w:color w:val="000000" w:themeColor="text1"/>
            </w:rPr>
          </w:pPr>
          <w:r w:rsidRPr="001E30BE">
            <w:rPr>
              <w:rFonts w:ascii="Times New Roman" w:hAnsi="Times New Roman" w:cs="Times New Roman"/>
              <w:color w:val="000000" w:themeColor="text1"/>
            </w:rPr>
            <w:fldChar w:fldCharType="begin"/>
          </w:r>
          <w:r w:rsidRPr="001E30BE">
            <w:rPr>
              <w:rFonts w:ascii="Times New Roman" w:hAnsi="Times New Roman" w:cs="Times New Roman"/>
              <w:color w:val="000000" w:themeColor="text1"/>
            </w:rPr>
            <w:instrText xml:space="preserve"> PAGE   \* MERGEFORMAT </w:instrText>
          </w:r>
          <w:r w:rsidRPr="001E30BE">
            <w:rPr>
              <w:rFonts w:ascii="Times New Roman" w:hAnsi="Times New Roman" w:cs="Times New Roman"/>
              <w:color w:val="000000" w:themeColor="text1"/>
            </w:rPr>
            <w:fldChar w:fldCharType="separate"/>
          </w:r>
          <w:r w:rsidRPr="001E30BE">
            <w:rPr>
              <w:rFonts w:ascii="Times New Roman" w:hAnsi="Times New Roman" w:cs="Times New Roman"/>
              <w:noProof/>
              <w:color w:val="000000" w:themeColor="text1"/>
            </w:rPr>
            <w:t>1</w:t>
          </w:r>
          <w:r w:rsidRPr="001E30BE">
            <w:rPr>
              <w:rFonts w:ascii="Times New Roman" w:hAnsi="Times New Roman" w:cs="Times New Roman"/>
              <w:noProof/>
              <w:color w:val="000000" w:themeColor="text1"/>
            </w:rPr>
            <w:fldChar w:fldCharType="end"/>
          </w:r>
        </w:p>
      </w:tc>
      <w:tc>
        <w:tcPr>
          <w:tcW w:w="2268" w:type="dxa"/>
          <w:tcBorders>
            <w:bottom w:val="single" w:sz="2" w:space="0" w:color="auto"/>
          </w:tcBorders>
          <w:vAlign w:val="center"/>
        </w:tcPr>
        <w:p w14:paraId="4D361A02" w14:textId="52A64669" w:rsidR="001E30BE" w:rsidRPr="009F6486" w:rsidRDefault="001E30BE" w:rsidP="001E30BE">
          <w:pPr>
            <w:pStyle w:val="Header"/>
            <w:tabs>
              <w:tab w:val="clear" w:pos="4513"/>
              <w:tab w:val="clear" w:pos="9026"/>
              <w:tab w:val="left" w:pos="1976"/>
            </w:tabs>
            <w:jc w:val="right"/>
            <w:rPr>
              <w:rFonts w:ascii="Times New Roman" w:hAnsi="Times New Roman" w:cs="Times New Roman"/>
              <w:color w:val="000000" w:themeColor="text1"/>
            </w:rPr>
          </w:pPr>
          <w:r w:rsidRPr="009F6486">
            <w:rPr>
              <w:rFonts w:ascii="Times New Roman" w:hAnsi="Times New Roman" w:cs="Times New Roman"/>
              <w:color w:val="000000" w:themeColor="text1"/>
            </w:rPr>
            <w:fldChar w:fldCharType="begin"/>
          </w:r>
          <w:r w:rsidRPr="009F6486">
            <w:rPr>
              <w:rFonts w:ascii="Times New Roman" w:hAnsi="Times New Roman" w:cs="Times New Roman"/>
              <w:color w:val="000000" w:themeColor="text1"/>
            </w:rPr>
            <w:instrText xml:space="preserve"> If </w:instrText>
          </w:r>
          <w:r w:rsidRPr="009F6486">
            <w:rPr>
              <w:rFonts w:ascii="Times New Roman" w:hAnsi="Times New Roman" w:cs="Times New Roman"/>
              <w:color w:val="000000" w:themeColor="text1"/>
            </w:rPr>
            <w:fldChar w:fldCharType="begin"/>
          </w:r>
          <w:r w:rsidRPr="009F6486">
            <w:rPr>
              <w:rFonts w:ascii="Times New Roman" w:hAnsi="Times New Roman" w:cs="Times New Roman"/>
              <w:color w:val="000000" w:themeColor="text1"/>
            </w:rPr>
            <w:instrText xml:space="preserve"> STYLEREF “Heading 1”  </w:instrText>
          </w:r>
          <w:r w:rsidRPr="009F6486">
            <w:rPr>
              <w:rFonts w:ascii="Times New Roman" w:hAnsi="Times New Roman" w:cs="Times New Roman"/>
              <w:color w:val="000000" w:themeColor="text1"/>
            </w:rPr>
            <w:fldChar w:fldCharType="end"/>
          </w:r>
          <w:r w:rsidRPr="009F6486">
            <w:rPr>
              <w:rFonts w:ascii="Times New Roman" w:hAnsi="Times New Roman" w:cs="Times New Roman"/>
              <w:color w:val="000000" w:themeColor="text1"/>
            </w:rPr>
            <w:instrText>&lt;&gt; “Error*” “</w:instrText>
          </w:r>
          <w:r w:rsidRPr="009F6486">
            <w:rPr>
              <w:rFonts w:ascii="Times New Roman" w:hAnsi="Times New Roman" w:cs="Times New Roman"/>
              <w:color w:val="000000" w:themeColor="text1"/>
            </w:rPr>
            <w:fldChar w:fldCharType="begin"/>
          </w:r>
          <w:r w:rsidRPr="009F6486">
            <w:rPr>
              <w:rFonts w:ascii="Times New Roman" w:hAnsi="Times New Roman" w:cs="Times New Roman"/>
              <w:color w:val="000000" w:themeColor="text1"/>
            </w:rPr>
            <w:instrText xml:space="preserve"> STYLEREF “Heading 1” </w:instrText>
          </w:r>
          <w:r w:rsidRPr="009F6486">
            <w:rPr>
              <w:rFonts w:ascii="Times New Roman" w:hAnsi="Times New Roman" w:cs="Times New Roman"/>
              <w:color w:val="000000" w:themeColor="text1"/>
            </w:rPr>
            <w:fldChar w:fldCharType="end"/>
          </w:r>
          <w:r w:rsidRPr="009F6486">
            <w:rPr>
              <w:rFonts w:ascii="Times New Roman" w:hAnsi="Times New Roman" w:cs="Times New Roman"/>
              <w:color w:val="000000" w:themeColor="text1"/>
            </w:rPr>
            <w:instrText xml:space="preserve"> </w:instrText>
          </w:r>
          <w:r w:rsidRPr="009F6486">
            <w:rPr>
              <w:rFonts w:ascii="Times New Roman" w:hAnsi="Times New Roman" w:cs="Times New Roman"/>
              <w:color w:val="000000" w:themeColor="text1"/>
            </w:rPr>
            <w:fldChar w:fldCharType="separate"/>
          </w:r>
          <w:r w:rsidR="005F6F39" w:rsidRPr="009F6486">
            <w:rPr>
              <w:rFonts w:ascii="Times New Roman" w:hAnsi="Times New Roman" w:cs="Times New Roman"/>
              <w:noProof/>
              <w:color w:val="000000" w:themeColor="text1"/>
            </w:rPr>
            <w:t xml:space="preserve"> </w:t>
          </w:r>
          <w:r w:rsidRPr="009F6486">
            <w:rPr>
              <w:rFonts w:ascii="Times New Roman" w:hAnsi="Times New Roman" w:cs="Times New Roman"/>
              <w:color w:val="000000" w:themeColor="text1"/>
            </w:rPr>
            <w:fldChar w:fldCharType="end"/>
          </w:r>
        </w:p>
      </w:tc>
    </w:tr>
  </w:tbl>
  <w:p w14:paraId="2F7B5786" w14:textId="0AFEA0DC" w:rsidR="008711A1" w:rsidRDefault="008711A1" w:rsidP="001E30BE">
    <w:pPr>
      <w:pStyle w:val="Header"/>
      <w:rPr>
        <w:rFonts w:ascii="Times New Roman" w:hAnsi="Times New Roman" w:cs="Times New Roman"/>
        <w:color w:val="7F7F7F" w:themeColor="background1" w:themeShade="7F"/>
        <w:spacing w:val="6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0"/>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20"/>
      <w:gridCol w:w="2406"/>
      <w:gridCol w:w="3155"/>
    </w:tblGrid>
    <w:tr w:rsidR="001E30BE" w:rsidRPr="001E30BE" w14:paraId="3AB3DCB2" w14:textId="77777777" w:rsidTr="00375F9B">
      <w:trPr>
        <w:jc w:val="center"/>
      </w:trPr>
      <w:tc>
        <w:tcPr>
          <w:tcW w:w="2578" w:type="pct"/>
          <w:tcBorders>
            <w:bottom w:val="single" w:sz="2" w:space="0" w:color="auto"/>
          </w:tcBorders>
          <w:vAlign w:val="center"/>
        </w:tcPr>
        <w:p w14:paraId="78CB6532" w14:textId="56154A9C" w:rsidR="00833FE4" w:rsidRPr="001E30BE" w:rsidRDefault="003B3D49" w:rsidP="00FF23B0">
          <w:pPr>
            <w:pStyle w:val="Header"/>
            <w:tabs>
              <w:tab w:val="clear" w:pos="4513"/>
              <w:tab w:val="clear" w:pos="9026"/>
              <w:tab w:val="left" w:pos="1423"/>
            </w:tabs>
            <w:rPr>
              <w:rFonts w:ascii="Times New Roman" w:hAnsi="Times New Roman" w:cs="Times New Roman"/>
              <w:color w:val="000000" w:themeColor="text1"/>
            </w:rPr>
          </w:pPr>
          <w:r>
            <w:rPr>
              <w:rFonts w:ascii="Times New Roman" w:hAnsi="Times New Roman" w:cs="Times New Roman"/>
              <w:color w:val="000000" w:themeColor="text1"/>
            </w:rPr>
            <w:t>Air-Land</w:t>
          </w:r>
        </w:p>
      </w:tc>
      <w:tc>
        <w:tcPr>
          <w:tcW w:w="1048" w:type="pct"/>
          <w:vAlign w:val="center"/>
        </w:tcPr>
        <w:p w14:paraId="2DF6300B" w14:textId="77777777" w:rsidR="00833FE4" w:rsidRPr="001E30BE" w:rsidRDefault="00833FE4" w:rsidP="006646B3">
          <w:pPr>
            <w:pStyle w:val="Header"/>
            <w:rPr>
              <w:rFonts w:ascii="Times New Roman" w:hAnsi="Times New Roman" w:cs="Times New Roman"/>
              <w:color w:val="000000" w:themeColor="text1"/>
            </w:rPr>
          </w:pPr>
          <w:r w:rsidRPr="001E30BE">
            <w:rPr>
              <w:rFonts w:ascii="Times New Roman" w:hAnsi="Times New Roman" w:cs="Times New Roman"/>
              <w:color w:val="000000" w:themeColor="text1"/>
            </w:rPr>
            <w:fldChar w:fldCharType="begin"/>
          </w:r>
          <w:r w:rsidRPr="001E30BE">
            <w:rPr>
              <w:rFonts w:ascii="Times New Roman" w:hAnsi="Times New Roman" w:cs="Times New Roman"/>
              <w:color w:val="000000" w:themeColor="text1"/>
            </w:rPr>
            <w:instrText xml:space="preserve"> PAGE   \* MERGEFORMAT </w:instrText>
          </w:r>
          <w:r w:rsidRPr="001E30BE">
            <w:rPr>
              <w:rFonts w:ascii="Times New Roman" w:hAnsi="Times New Roman" w:cs="Times New Roman"/>
              <w:color w:val="000000" w:themeColor="text1"/>
            </w:rPr>
            <w:fldChar w:fldCharType="separate"/>
          </w:r>
          <w:r w:rsidRPr="001E30BE">
            <w:rPr>
              <w:rFonts w:ascii="Times New Roman" w:hAnsi="Times New Roman" w:cs="Times New Roman"/>
              <w:noProof/>
              <w:color w:val="000000" w:themeColor="text1"/>
            </w:rPr>
            <w:t>1</w:t>
          </w:r>
          <w:r w:rsidRPr="001E30BE">
            <w:rPr>
              <w:rFonts w:ascii="Times New Roman" w:hAnsi="Times New Roman" w:cs="Times New Roman"/>
              <w:noProof/>
              <w:color w:val="000000" w:themeColor="text1"/>
            </w:rPr>
            <w:fldChar w:fldCharType="end"/>
          </w:r>
        </w:p>
      </w:tc>
      <w:tc>
        <w:tcPr>
          <w:tcW w:w="1374" w:type="pct"/>
          <w:vAlign w:val="center"/>
        </w:tcPr>
        <w:p w14:paraId="589DD9A8" w14:textId="61CCEC7F" w:rsidR="00833FE4" w:rsidRPr="001E30BE" w:rsidRDefault="00833FE4" w:rsidP="001E30BE">
          <w:pPr>
            <w:pStyle w:val="Header"/>
            <w:tabs>
              <w:tab w:val="clear" w:pos="4513"/>
              <w:tab w:val="clear" w:pos="9026"/>
              <w:tab w:val="left" w:pos="1976"/>
            </w:tabs>
            <w:jc w:val="right"/>
            <w:rPr>
              <w:rFonts w:ascii="Times New Roman" w:hAnsi="Times New Roman" w:cs="Times New Roman"/>
              <w:color w:val="000000" w:themeColor="text1"/>
            </w:rPr>
          </w:pPr>
        </w:p>
      </w:tc>
    </w:tr>
  </w:tbl>
  <w:p w14:paraId="254D1F96" w14:textId="427E8484" w:rsidR="00C134EE" w:rsidRPr="004569E2" w:rsidRDefault="00C134EE" w:rsidP="008E67D6">
    <w:pPr>
      <w:pStyle w:val="Header"/>
      <w:jc w:val="center"/>
      <w:rPr>
        <w:rFonts w:ascii="Times New Roman" w:hAnsi="Times New Roman" w:cs="Times New Roman"/>
        <w:color w:val="000000" w:themeColor="text1"/>
        <w:spacing w:val="60"/>
        <w:sz w:val="16"/>
        <w:szCs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2B33A7" w14:textId="77777777" w:rsidR="004D2752" w:rsidRDefault="004D2752" w:rsidP="00B74FF9">
    <w:pPr>
      <w:pStyle w:val="Header"/>
      <w:jc w:val="right"/>
      <w:rPr>
        <w:rFonts w:ascii="Times New Roman" w:hAnsi="Times New Roman" w:cs="Times New Roman"/>
        <w:color w:val="7F7F7F" w:themeColor="background1" w:themeShade="7F"/>
        <w:spacing w:val="60"/>
        <w:sz w:val="16"/>
        <w:szCs w:val="16"/>
      </w:rPr>
    </w:pPr>
  </w:p>
  <w:p w14:paraId="228AB400" w14:textId="77777777" w:rsidR="000D1FE0" w:rsidRDefault="000D1FE0" w:rsidP="004D2752">
    <w:pPr>
      <w:pStyle w:val="Header"/>
      <w:jc w:val="center"/>
      <w:rPr>
        <w:rFonts w:ascii="Times New Roman" w:hAnsi="Times New Roman" w:cs="Times New Roman"/>
        <w:b/>
        <w:bCs/>
        <w:color w:val="7F7F7F" w:themeColor="background1" w:themeShade="7F"/>
        <w:spacing w:val="60"/>
        <w:sz w:val="16"/>
        <w:szCs w:val="16"/>
      </w:rPr>
    </w:pPr>
  </w:p>
  <w:p w14:paraId="5FE078C1" w14:textId="5B713EFF" w:rsidR="0077410D" w:rsidRPr="00617FC1" w:rsidRDefault="00F32151" w:rsidP="004D2752">
    <w:pPr>
      <w:pStyle w:val="Header"/>
      <w:jc w:val="center"/>
      <w:rPr>
        <w:rFonts w:ascii="Times New Roman" w:hAnsi="Times New Roman" w:cs="Times New Roman"/>
        <w:b/>
        <w:bCs/>
        <w:color w:val="7F7F7F" w:themeColor="background1" w:themeShade="7F"/>
        <w:spacing w:val="60"/>
        <w:sz w:val="16"/>
        <w:szCs w:val="16"/>
      </w:rPr>
    </w:pPr>
    <w:r w:rsidRPr="00617FC1">
      <w:rPr>
        <w:rFonts w:ascii="Times New Roman" w:hAnsi="Times New Roman" w:cs="Times New Roman"/>
        <w:b/>
        <w:bCs/>
        <w:color w:val="7F7F7F" w:themeColor="background1" w:themeShade="7F"/>
        <w:spacing w:val="60"/>
        <w:sz w:val="16"/>
        <w:szCs w:val="16"/>
      </w:rPr>
      <w:t>MODELING</w:t>
    </w:r>
    <w:r w:rsidR="00F03A00" w:rsidRPr="00617FC1">
      <w:rPr>
        <w:rFonts w:ascii="Times New Roman" w:hAnsi="Times New Roman" w:cs="Times New Roman"/>
        <w:b/>
        <w:bCs/>
        <w:color w:val="7F7F7F" w:themeColor="background1" w:themeShade="7F"/>
        <w:spacing w:val="60"/>
        <w:sz w:val="16"/>
        <w:szCs w:val="16"/>
      </w:rPr>
      <w:t xml:space="preserve"> | </w:t>
    </w:r>
    <w:r w:rsidR="00F03A00" w:rsidRPr="00F03A00">
      <w:rPr>
        <w:rFonts w:ascii="Times New Roman" w:hAnsi="Times New Roman" w:cs="Times New Roman"/>
        <w:b/>
        <w:bCs/>
        <w:color w:val="7F7F7F" w:themeColor="background1" w:themeShade="7F"/>
        <w:spacing w:val="60"/>
        <w:sz w:val="16"/>
        <w:szCs w:val="16"/>
      </w:rPr>
      <w:fldChar w:fldCharType="begin"/>
    </w:r>
    <w:r w:rsidR="00F03A00" w:rsidRPr="00617FC1">
      <w:rPr>
        <w:rFonts w:ascii="Times New Roman" w:hAnsi="Times New Roman" w:cs="Times New Roman"/>
        <w:b/>
        <w:bCs/>
        <w:color w:val="7F7F7F" w:themeColor="background1" w:themeShade="7F"/>
        <w:spacing w:val="60"/>
        <w:sz w:val="16"/>
        <w:szCs w:val="16"/>
      </w:rPr>
      <w:instrText xml:space="preserve"> PAGE   \* MERGEFORMAT </w:instrText>
    </w:r>
    <w:r w:rsidR="00F03A00" w:rsidRPr="00F03A00">
      <w:rPr>
        <w:rFonts w:ascii="Times New Roman" w:hAnsi="Times New Roman" w:cs="Times New Roman"/>
        <w:b/>
        <w:bCs/>
        <w:color w:val="7F7F7F" w:themeColor="background1" w:themeShade="7F"/>
        <w:spacing w:val="60"/>
        <w:sz w:val="16"/>
        <w:szCs w:val="16"/>
      </w:rPr>
      <w:fldChar w:fldCharType="separate"/>
    </w:r>
    <w:r w:rsidR="00F03A00" w:rsidRPr="00F03A00">
      <w:rPr>
        <w:rFonts w:ascii="Times New Roman" w:hAnsi="Times New Roman" w:cs="Times New Roman"/>
        <w:b/>
        <w:bCs/>
        <w:color w:val="7F7F7F" w:themeColor="background1" w:themeShade="7F"/>
        <w:spacing w:val="60"/>
        <w:sz w:val="16"/>
        <w:szCs w:val="16"/>
      </w:rPr>
      <w:t>1</w:t>
    </w:r>
    <w:r w:rsidR="00F03A00" w:rsidRPr="00F03A00">
      <w:rPr>
        <w:rFonts w:ascii="Times New Roman" w:hAnsi="Times New Roman" w:cs="Times New Roman"/>
        <w:b/>
        <w:bCs/>
        <w:color w:val="7F7F7F" w:themeColor="background1" w:themeShade="7F"/>
        <w:spacing w:val="60"/>
        <w:sz w:val="16"/>
        <w:szCs w:val="16"/>
      </w:rPr>
      <w:fldChar w:fldCharType="end"/>
    </w:r>
  </w:p>
  <w:p w14:paraId="594B6523" w14:textId="77777777" w:rsidR="00B214C6" w:rsidRDefault="00B214C6"/>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C7F6D" w14:textId="462F2E81" w:rsidR="00526043" w:rsidRPr="004401FB" w:rsidRDefault="00526043" w:rsidP="00296DD9">
    <w:pPr>
      <w:pStyle w:val="Header"/>
    </w:pPr>
  </w:p>
  <w:tbl>
    <w:tblPr>
      <w:tblStyle w:val="TableGrid0"/>
      <w:tblW w:w="467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7"/>
      <w:gridCol w:w="1563"/>
      <w:gridCol w:w="1558"/>
    </w:tblGrid>
    <w:tr w:rsidR="004401FB" w14:paraId="4FC5C273" w14:textId="77777777" w:rsidTr="00562D85">
      <w:trPr>
        <w:jc w:val="center"/>
      </w:trPr>
      <w:tc>
        <w:tcPr>
          <w:tcW w:w="1557" w:type="dxa"/>
        </w:tcPr>
        <w:p w14:paraId="5CDAD66B" w14:textId="77777777" w:rsidR="004401FB" w:rsidRDefault="004401FB" w:rsidP="00296DD9">
          <w:pPr>
            <w:pStyle w:val="Header"/>
          </w:pPr>
        </w:p>
      </w:tc>
      <w:tc>
        <w:tcPr>
          <w:tcW w:w="1563" w:type="dxa"/>
          <w:tcBorders>
            <w:bottom w:val="single" w:sz="4" w:space="0" w:color="auto"/>
          </w:tcBorders>
        </w:tcPr>
        <w:p w14:paraId="5260AF52" w14:textId="456BBA60" w:rsidR="004401FB" w:rsidRPr="004401FB" w:rsidRDefault="00AA03C9" w:rsidP="004401FB">
          <w:pPr>
            <w:pStyle w:val="Header"/>
            <w:jc w:val="center"/>
            <w:rPr>
              <w:rFonts w:ascii="Times New Roman" w:hAnsi="Times New Roman" w:cs="Times New Roman"/>
            </w:rPr>
          </w:pPr>
          <w:r w:rsidRPr="00832F24">
            <w:rPr>
              <w:rFonts w:ascii="Times New Roman" w:hAnsi="Times New Roman" w:cs="Times New Roman"/>
              <w:sz w:val="16"/>
              <w:szCs w:val="16"/>
            </w:rPr>
            <w:fldChar w:fldCharType="begin"/>
          </w:r>
          <w:r w:rsidRPr="00832F24">
            <w:rPr>
              <w:rFonts w:ascii="Times New Roman" w:hAnsi="Times New Roman" w:cs="Times New Roman"/>
              <w:sz w:val="16"/>
              <w:szCs w:val="16"/>
            </w:rPr>
            <w:instrText xml:space="preserve"> PAGE   \* MERGEFORMAT </w:instrText>
          </w:r>
          <w:r w:rsidRPr="00832F24">
            <w:rPr>
              <w:rFonts w:ascii="Times New Roman" w:hAnsi="Times New Roman" w:cs="Times New Roman"/>
              <w:sz w:val="16"/>
              <w:szCs w:val="16"/>
            </w:rPr>
            <w:fldChar w:fldCharType="separate"/>
          </w:r>
          <w:r w:rsidRPr="00832F24">
            <w:rPr>
              <w:rFonts w:ascii="Times New Roman" w:hAnsi="Times New Roman" w:cs="Times New Roman"/>
              <w:sz w:val="16"/>
              <w:szCs w:val="16"/>
            </w:rPr>
            <w:t>8</w:t>
          </w:r>
          <w:r w:rsidRPr="00832F24">
            <w:rPr>
              <w:rFonts w:ascii="Times New Roman" w:hAnsi="Times New Roman" w:cs="Times New Roman"/>
              <w:noProof/>
              <w:sz w:val="16"/>
              <w:szCs w:val="16"/>
            </w:rPr>
            <w:fldChar w:fldCharType="end"/>
          </w:r>
        </w:p>
      </w:tc>
      <w:tc>
        <w:tcPr>
          <w:tcW w:w="1558" w:type="dxa"/>
        </w:tcPr>
        <w:p w14:paraId="6232BE92" w14:textId="570DBF2B" w:rsidR="004401FB" w:rsidRDefault="004401FB" w:rsidP="00C51C6B">
          <w:pPr>
            <w:pStyle w:val="Header"/>
            <w:jc w:val="right"/>
          </w:pPr>
        </w:p>
      </w:tc>
    </w:tr>
  </w:tbl>
  <w:p w14:paraId="7E492AAB" w14:textId="77777777" w:rsidR="004401FB" w:rsidRPr="004401FB" w:rsidRDefault="004401FB" w:rsidP="00296DD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950801"/>
      <w:docPartObj>
        <w:docPartGallery w:val="Page Numbers (Top of Page)"/>
        <w:docPartUnique/>
      </w:docPartObj>
    </w:sdtPr>
    <w:sdtEndPr>
      <w:rPr>
        <w:noProof/>
      </w:rPr>
    </w:sdtEndPr>
    <w:sdtContent>
      <w:p w14:paraId="08FF1166" w14:textId="77777777" w:rsidR="004401FB" w:rsidRDefault="004401FB" w:rsidP="004401FB">
        <w:pPr>
          <w:pStyle w:val="Header"/>
          <w:jc w:val="center"/>
          <w:rPr>
            <w:noProof/>
          </w:rPr>
        </w:pPr>
      </w:p>
      <w:tbl>
        <w:tblPr>
          <w:tblStyle w:val="TableGrid0"/>
          <w:tblW w:w="49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0"/>
          <w:gridCol w:w="1651"/>
          <w:gridCol w:w="1651"/>
        </w:tblGrid>
        <w:tr w:rsidR="004401FB" w14:paraId="3929C6C0" w14:textId="77777777" w:rsidTr="00562D85">
          <w:trPr>
            <w:jc w:val="center"/>
          </w:trPr>
          <w:tc>
            <w:tcPr>
              <w:tcW w:w="1650" w:type="dxa"/>
            </w:tcPr>
            <w:p w14:paraId="5E682391" w14:textId="249A93B9" w:rsidR="004401FB" w:rsidRDefault="004401FB" w:rsidP="00C51C6B">
              <w:pPr>
                <w:pStyle w:val="Header"/>
                <w:jc w:val="both"/>
              </w:pPr>
            </w:p>
          </w:tc>
          <w:tc>
            <w:tcPr>
              <w:tcW w:w="1651" w:type="dxa"/>
              <w:tcBorders>
                <w:bottom w:val="single" w:sz="4" w:space="0" w:color="auto"/>
              </w:tcBorders>
            </w:tcPr>
            <w:p w14:paraId="5C296CEE" w14:textId="020EC551" w:rsidR="004401FB" w:rsidRPr="004401FB" w:rsidRDefault="00AA03C9" w:rsidP="004401FB">
              <w:pPr>
                <w:pStyle w:val="Header"/>
                <w:jc w:val="center"/>
                <w:rPr>
                  <w:rFonts w:ascii="Times New Roman" w:hAnsi="Times New Roman" w:cs="Times New Roman"/>
                </w:rPr>
              </w:pPr>
              <w:r w:rsidRPr="00832F24">
                <w:rPr>
                  <w:rFonts w:ascii="Times New Roman" w:hAnsi="Times New Roman" w:cs="Times New Roman"/>
                  <w:color w:val="000000" w:themeColor="text1"/>
                  <w:sz w:val="16"/>
                  <w:szCs w:val="16"/>
                </w:rPr>
                <w:fldChar w:fldCharType="begin"/>
              </w:r>
              <w:r w:rsidRPr="00832F24">
                <w:rPr>
                  <w:rFonts w:ascii="Times New Roman" w:hAnsi="Times New Roman" w:cs="Times New Roman"/>
                  <w:color w:val="000000" w:themeColor="text1"/>
                  <w:sz w:val="16"/>
                  <w:szCs w:val="16"/>
                </w:rPr>
                <w:instrText xml:space="preserve"> PAGE   \* MERGEFORMAT </w:instrText>
              </w:r>
              <w:r w:rsidRPr="00832F24">
                <w:rPr>
                  <w:rFonts w:ascii="Times New Roman" w:hAnsi="Times New Roman" w:cs="Times New Roman"/>
                  <w:color w:val="000000" w:themeColor="text1"/>
                  <w:sz w:val="16"/>
                  <w:szCs w:val="16"/>
                </w:rPr>
                <w:fldChar w:fldCharType="separate"/>
              </w:r>
              <w:r w:rsidRPr="00832F24">
                <w:rPr>
                  <w:rFonts w:ascii="Times New Roman" w:hAnsi="Times New Roman" w:cs="Times New Roman"/>
                  <w:color w:val="000000" w:themeColor="text1"/>
                  <w:sz w:val="16"/>
                  <w:szCs w:val="16"/>
                </w:rPr>
                <w:t>9</w:t>
              </w:r>
              <w:r w:rsidRPr="00832F24">
                <w:rPr>
                  <w:rFonts w:ascii="Times New Roman" w:hAnsi="Times New Roman" w:cs="Times New Roman"/>
                  <w:noProof/>
                  <w:color w:val="000000" w:themeColor="text1"/>
                  <w:sz w:val="16"/>
                  <w:szCs w:val="16"/>
                </w:rPr>
                <w:fldChar w:fldCharType="end"/>
              </w:r>
            </w:p>
          </w:tc>
          <w:tc>
            <w:tcPr>
              <w:tcW w:w="1651" w:type="dxa"/>
            </w:tcPr>
            <w:p w14:paraId="3C44DEF2" w14:textId="77777777" w:rsidR="004401FB" w:rsidRDefault="004401FB" w:rsidP="004401FB">
              <w:pPr>
                <w:pStyle w:val="Header"/>
                <w:jc w:val="center"/>
              </w:pPr>
            </w:p>
          </w:tc>
        </w:tr>
      </w:tbl>
      <w:p w14:paraId="02FFA6E0" w14:textId="4B25ECED" w:rsidR="004401FB" w:rsidRDefault="005F6F39" w:rsidP="004401FB">
        <w:pPr>
          <w:pStyle w:val="Header"/>
        </w:pP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0C3A2B" w14:textId="6728A76E" w:rsidR="004401FB" w:rsidRDefault="004401FB">
    <w:pPr>
      <w:pStyle w:val="Header"/>
    </w:pPr>
  </w:p>
  <w:tbl>
    <w:tblPr>
      <w:tblStyle w:val="TableGrid0"/>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6"/>
      <w:gridCol w:w="1607"/>
      <w:gridCol w:w="1607"/>
    </w:tblGrid>
    <w:tr w:rsidR="004401FB" w14:paraId="1A45DEE2" w14:textId="77777777" w:rsidTr="00B66161">
      <w:trPr>
        <w:jc w:val="center"/>
      </w:trPr>
      <w:tc>
        <w:tcPr>
          <w:tcW w:w="1666" w:type="pct"/>
        </w:tcPr>
        <w:p w14:paraId="714B6D1F" w14:textId="2389D8BE" w:rsidR="004401FB" w:rsidRDefault="004401FB">
          <w:pPr>
            <w:pStyle w:val="Header"/>
          </w:pPr>
        </w:p>
      </w:tc>
      <w:tc>
        <w:tcPr>
          <w:tcW w:w="1667" w:type="pct"/>
          <w:tcBorders>
            <w:bottom w:val="single" w:sz="4" w:space="0" w:color="auto"/>
          </w:tcBorders>
        </w:tcPr>
        <w:p w14:paraId="75A64175" w14:textId="3EED1447" w:rsidR="004401FB" w:rsidRDefault="00AA03C9" w:rsidP="00AA03C9">
          <w:pPr>
            <w:pStyle w:val="Header"/>
            <w:jc w:val="center"/>
          </w:pPr>
          <w:r w:rsidRPr="00177BD3">
            <w:rPr>
              <w:rFonts w:ascii="Times New Roman" w:hAnsi="Times New Roman" w:cs="Times New Roman"/>
              <w:sz w:val="16"/>
              <w:szCs w:val="16"/>
            </w:rPr>
            <w:fldChar w:fldCharType="begin"/>
          </w:r>
          <w:r w:rsidRPr="00177BD3">
            <w:rPr>
              <w:rFonts w:ascii="Times New Roman" w:hAnsi="Times New Roman" w:cs="Times New Roman"/>
              <w:sz w:val="16"/>
              <w:szCs w:val="16"/>
            </w:rPr>
            <w:instrText xml:space="preserve"> PAGE   \* MERGEFORMAT </w:instrText>
          </w:r>
          <w:r w:rsidRPr="00177BD3">
            <w:rPr>
              <w:rFonts w:ascii="Times New Roman" w:hAnsi="Times New Roman" w:cs="Times New Roman"/>
              <w:sz w:val="16"/>
              <w:szCs w:val="16"/>
            </w:rPr>
            <w:fldChar w:fldCharType="separate"/>
          </w:r>
          <w:r w:rsidRPr="00177BD3">
            <w:rPr>
              <w:rFonts w:ascii="Times New Roman" w:hAnsi="Times New Roman" w:cs="Times New Roman"/>
              <w:sz w:val="16"/>
              <w:szCs w:val="16"/>
            </w:rPr>
            <w:t>10</w:t>
          </w:r>
          <w:r w:rsidRPr="00177BD3">
            <w:rPr>
              <w:rFonts w:ascii="Times New Roman" w:hAnsi="Times New Roman" w:cs="Times New Roman"/>
              <w:sz w:val="16"/>
              <w:szCs w:val="16"/>
            </w:rPr>
            <w:fldChar w:fldCharType="end"/>
          </w:r>
        </w:p>
      </w:tc>
      <w:tc>
        <w:tcPr>
          <w:tcW w:w="1667" w:type="pct"/>
        </w:tcPr>
        <w:p w14:paraId="062A27CF" w14:textId="2D9B6E8E" w:rsidR="004401FB" w:rsidRPr="00C51C6B" w:rsidRDefault="004401FB" w:rsidP="00C51C6B">
          <w:pPr>
            <w:pStyle w:val="Header"/>
            <w:jc w:val="right"/>
            <w:rPr>
              <w:rFonts w:ascii="Times New Roman" w:hAnsi="Times New Roman" w:cs="Times New Roman"/>
            </w:rPr>
          </w:pPr>
        </w:p>
      </w:tc>
    </w:tr>
  </w:tbl>
  <w:p w14:paraId="1DAC1376" w14:textId="77777777" w:rsidR="004401FB" w:rsidRDefault="004401FB" w:rsidP="00832F2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7B0AA1C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i1026" type="#_x0000_t75" style="width:50.15pt;height:27.05pt;visibility:visible;mso-wrap-style:square" o:bullet="t">
        <v:imagedata r:id="rId1" o:title=""/>
      </v:shape>
    </w:pict>
  </w:numPicBullet>
  <w:abstractNum w:abstractNumId="0" w15:restartNumberingAfterBreak="0">
    <w:nsid w:val="FFFFFF89"/>
    <w:multiLevelType w:val="singleLevel"/>
    <w:tmpl w:val="60E6EB78"/>
    <w:lvl w:ilvl="0">
      <w:start w:val="1"/>
      <w:numFmt w:val="bullet"/>
      <w:pStyle w:val="ListBullet"/>
      <w:lvlText w:val="•"/>
      <w:lvlJc w:val="left"/>
      <w:pPr>
        <w:ind w:left="576" w:hanging="288"/>
      </w:pPr>
      <w:rPr>
        <w:rFonts w:ascii="Cambria" w:hAnsi="Cambria" w:hint="default"/>
        <w:color w:val="4472C4" w:themeColor="accent1"/>
      </w:rPr>
    </w:lvl>
  </w:abstractNum>
  <w:abstractNum w:abstractNumId="1" w15:restartNumberingAfterBreak="0">
    <w:nsid w:val="04EC78EB"/>
    <w:multiLevelType w:val="singleLevel"/>
    <w:tmpl w:val="C79C3294"/>
    <w:lvl w:ilvl="0">
      <w:start w:val="1"/>
      <w:numFmt w:val="bullet"/>
      <w:pStyle w:val="Sub-paragraph"/>
      <w:lvlText w:val=""/>
      <w:lvlJc w:val="left"/>
      <w:pPr>
        <w:tabs>
          <w:tab w:val="num" w:pos="360"/>
        </w:tabs>
        <w:ind w:left="360" w:hanging="360"/>
      </w:pPr>
      <w:rPr>
        <w:rFonts w:ascii="Symbol" w:hAnsi="Symbol" w:hint="default"/>
      </w:rPr>
    </w:lvl>
  </w:abstractNum>
  <w:abstractNum w:abstractNumId="2" w15:restartNumberingAfterBreak="0">
    <w:nsid w:val="093D1136"/>
    <w:multiLevelType w:val="hybridMultilevel"/>
    <w:tmpl w:val="07301998"/>
    <w:lvl w:ilvl="0" w:tplc="FFFFFFFF">
      <w:start w:val="1"/>
      <w:numFmt w:val="bullet"/>
      <w:lvlText w:val=""/>
      <w:lvlJc w:val="left"/>
      <w:pPr>
        <w:ind w:left="1440" w:hanging="360"/>
      </w:pPr>
      <w:rPr>
        <w:rFonts w:ascii="Wingdings" w:hAnsi="Wingdings" w:hint="default"/>
      </w:rPr>
    </w:lvl>
    <w:lvl w:ilvl="1" w:tplc="FFFFFFFF">
      <w:start w:val="1"/>
      <w:numFmt w:val="bullet"/>
      <w:lvlText w:val=""/>
      <w:lvlJc w:val="left"/>
      <w:pPr>
        <w:ind w:left="720" w:hanging="360"/>
      </w:pPr>
      <w:rPr>
        <w:rFonts w:ascii="Symbol" w:hAnsi="Symbol" w:hint="default"/>
      </w:rPr>
    </w:lvl>
    <w:lvl w:ilvl="2" w:tplc="40090001">
      <w:start w:val="1"/>
      <w:numFmt w:val="bullet"/>
      <w:lvlText w:val=""/>
      <w:lvlJc w:val="left"/>
      <w:pPr>
        <w:ind w:left="720" w:hanging="360"/>
      </w:pPr>
      <w:rPr>
        <w:rFonts w:ascii="Symbol" w:hAnsi="Symbol"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 w15:restartNumberingAfterBreak="0">
    <w:nsid w:val="09D72BE0"/>
    <w:multiLevelType w:val="hybridMultilevel"/>
    <w:tmpl w:val="D3BA0CC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AC26C26"/>
    <w:multiLevelType w:val="hybridMultilevel"/>
    <w:tmpl w:val="667AD65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0BD92DBC"/>
    <w:multiLevelType w:val="multilevel"/>
    <w:tmpl w:val="45202948"/>
    <w:styleLink w:val="Style1"/>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0D900B62"/>
    <w:multiLevelType w:val="hybridMultilevel"/>
    <w:tmpl w:val="CC7C360C"/>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28CD0AF6"/>
    <w:multiLevelType w:val="hybridMultilevel"/>
    <w:tmpl w:val="65B8BF1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F0D4E5C"/>
    <w:multiLevelType w:val="hybridMultilevel"/>
    <w:tmpl w:val="EB9C6ED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9" w15:restartNumberingAfterBreak="0">
    <w:nsid w:val="31BB1CE6"/>
    <w:multiLevelType w:val="hybridMultilevel"/>
    <w:tmpl w:val="9CD8980E"/>
    <w:lvl w:ilvl="0" w:tplc="40090005">
      <w:start w:val="1"/>
      <w:numFmt w:val="bullet"/>
      <w:lvlText w:val=""/>
      <w:lvlJc w:val="left"/>
      <w:pPr>
        <w:ind w:left="720" w:hanging="360"/>
      </w:pPr>
      <w:rPr>
        <w:rFonts w:ascii="Wingdings" w:hAnsi="Wingdings" w:hint="default"/>
      </w:rPr>
    </w:lvl>
    <w:lvl w:ilvl="1" w:tplc="40090019">
      <w:start w:val="1"/>
      <w:numFmt w:val="lowerLetter"/>
      <w:lvlText w:val="%2."/>
      <w:lvlJc w:val="left"/>
      <w:pPr>
        <w:ind w:left="1440" w:hanging="360"/>
      </w:pPr>
    </w:lvl>
    <w:lvl w:ilvl="2" w:tplc="40090001">
      <w:start w:val="1"/>
      <w:numFmt w:val="bullet"/>
      <w:lvlText w:val=""/>
      <w:lvlJc w:val="left"/>
      <w:pPr>
        <w:ind w:left="2160" w:hanging="180"/>
      </w:pPr>
      <w:rPr>
        <w:rFonts w:ascii="Symbol" w:hAnsi="Symbol"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1FA7738"/>
    <w:multiLevelType w:val="hybridMultilevel"/>
    <w:tmpl w:val="EA6CE496"/>
    <w:lvl w:ilvl="0" w:tplc="40090001">
      <w:start w:val="1"/>
      <w:numFmt w:val="bullet"/>
      <w:lvlText w:val=""/>
      <w:lvlJc w:val="left"/>
      <w:pPr>
        <w:tabs>
          <w:tab w:val="num" w:pos="720"/>
        </w:tabs>
        <w:ind w:left="720" w:hanging="360"/>
      </w:pPr>
      <w:rPr>
        <w:rFonts w:ascii="Symbol" w:hAnsi="Symbol" w:hint="default"/>
      </w:rPr>
    </w:lvl>
    <w:lvl w:ilvl="1" w:tplc="40090005">
      <w:start w:val="1"/>
      <w:numFmt w:val="bullet"/>
      <w:lvlText w:val=""/>
      <w:lvlJc w:val="left"/>
      <w:pPr>
        <w:tabs>
          <w:tab w:val="num" w:pos="5181"/>
        </w:tabs>
        <w:ind w:left="5181" w:hanging="360"/>
      </w:pPr>
      <w:rPr>
        <w:rFonts w:ascii="Wingdings" w:hAnsi="Wingdings" w:hint="default"/>
      </w:rPr>
    </w:lvl>
    <w:lvl w:ilvl="2" w:tplc="ECF27D84">
      <w:start w:val="1"/>
      <w:numFmt w:val="decimal"/>
      <w:lvlText w:val="%3."/>
      <w:lvlJc w:val="left"/>
      <w:pPr>
        <w:tabs>
          <w:tab w:val="num" w:pos="2160"/>
        </w:tabs>
        <w:ind w:left="2160" w:hanging="360"/>
      </w:pPr>
    </w:lvl>
    <w:lvl w:ilvl="3" w:tplc="C268A5B2" w:tentative="1">
      <w:start w:val="1"/>
      <w:numFmt w:val="decimal"/>
      <w:lvlText w:val="%4."/>
      <w:lvlJc w:val="left"/>
      <w:pPr>
        <w:tabs>
          <w:tab w:val="num" w:pos="2880"/>
        </w:tabs>
        <w:ind w:left="2880" w:hanging="360"/>
      </w:pPr>
    </w:lvl>
    <w:lvl w:ilvl="4" w:tplc="185E315C" w:tentative="1">
      <w:start w:val="1"/>
      <w:numFmt w:val="decimal"/>
      <w:lvlText w:val="%5."/>
      <w:lvlJc w:val="left"/>
      <w:pPr>
        <w:tabs>
          <w:tab w:val="num" w:pos="3600"/>
        </w:tabs>
        <w:ind w:left="3600" w:hanging="360"/>
      </w:pPr>
    </w:lvl>
    <w:lvl w:ilvl="5" w:tplc="1048D55E" w:tentative="1">
      <w:start w:val="1"/>
      <w:numFmt w:val="decimal"/>
      <w:lvlText w:val="%6."/>
      <w:lvlJc w:val="left"/>
      <w:pPr>
        <w:tabs>
          <w:tab w:val="num" w:pos="4320"/>
        </w:tabs>
        <w:ind w:left="4320" w:hanging="360"/>
      </w:pPr>
    </w:lvl>
    <w:lvl w:ilvl="6" w:tplc="F564BE96" w:tentative="1">
      <w:start w:val="1"/>
      <w:numFmt w:val="decimal"/>
      <w:lvlText w:val="%7."/>
      <w:lvlJc w:val="left"/>
      <w:pPr>
        <w:tabs>
          <w:tab w:val="num" w:pos="5040"/>
        </w:tabs>
        <w:ind w:left="5040" w:hanging="360"/>
      </w:pPr>
    </w:lvl>
    <w:lvl w:ilvl="7" w:tplc="215C089C" w:tentative="1">
      <w:start w:val="1"/>
      <w:numFmt w:val="decimal"/>
      <w:lvlText w:val="%8."/>
      <w:lvlJc w:val="left"/>
      <w:pPr>
        <w:tabs>
          <w:tab w:val="num" w:pos="5760"/>
        </w:tabs>
        <w:ind w:left="5760" w:hanging="360"/>
      </w:pPr>
    </w:lvl>
    <w:lvl w:ilvl="8" w:tplc="9C9C8BCC" w:tentative="1">
      <w:start w:val="1"/>
      <w:numFmt w:val="decimal"/>
      <w:lvlText w:val="%9."/>
      <w:lvlJc w:val="left"/>
      <w:pPr>
        <w:tabs>
          <w:tab w:val="num" w:pos="6480"/>
        </w:tabs>
        <w:ind w:left="6480" w:hanging="360"/>
      </w:pPr>
    </w:lvl>
  </w:abstractNum>
  <w:abstractNum w:abstractNumId="11" w15:restartNumberingAfterBreak="0">
    <w:nsid w:val="367F6A45"/>
    <w:multiLevelType w:val="multilevel"/>
    <w:tmpl w:val="0436C7FE"/>
    <w:lvl w:ilvl="0">
      <w:start w:val="1"/>
      <w:numFmt w:val="decimal"/>
      <w:pStyle w:val="ListNumber"/>
      <w:lvlText w:val="%1."/>
      <w:lvlJc w:val="left"/>
      <w:pPr>
        <w:ind w:left="360" w:hanging="360"/>
      </w:pPr>
      <w:rPr>
        <w:rFonts w:hint="default"/>
        <w:color w:val="4472C4" w:themeColor="accent1"/>
      </w:rPr>
    </w:lvl>
    <w:lvl w:ilvl="1">
      <w:start w:val="1"/>
      <w:numFmt w:val="decimal"/>
      <w:pStyle w:val="ListNumber2"/>
      <w:suff w:val="space"/>
      <w:lvlText w:val="%1.%2"/>
      <w:lvlJc w:val="left"/>
      <w:pPr>
        <w:ind w:left="936" w:hanging="576"/>
      </w:pPr>
      <w:rPr>
        <w:rFonts w:hint="default"/>
        <w:color w:val="4472C4" w:themeColor="accent1"/>
      </w:rPr>
    </w:lvl>
    <w:lvl w:ilvl="2">
      <w:start w:val="1"/>
      <w:numFmt w:val="lowerLetter"/>
      <w:pStyle w:val="ListNumber3"/>
      <w:lvlText w:val="%3."/>
      <w:lvlJc w:val="left"/>
      <w:pPr>
        <w:ind w:left="720" w:hanging="360"/>
      </w:pPr>
      <w:rPr>
        <w:rFonts w:hint="default"/>
        <w:color w:val="4472C4" w:themeColor="accent1"/>
      </w:rPr>
    </w:lvl>
    <w:lvl w:ilvl="3">
      <w:start w:val="1"/>
      <w:numFmt w:val="lowerRoman"/>
      <w:pStyle w:val="ListNumber4"/>
      <w:lvlText w:val="%4."/>
      <w:lvlJc w:val="left"/>
      <w:pPr>
        <w:ind w:left="1080" w:hanging="360"/>
      </w:pPr>
      <w:rPr>
        <w:rFonts w:hint="default"/>
        <w:color w:val="4472C4" w:themeColor="accent1"/>
      </w:rPr>
    </w:lvl>
    <w:lvl w:ilvl="4">
      <w:start w:val="1"/>
      <w:numFmt w:val="lowerLetter"/>
      <w:pStyle w:val="ListNumber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8BB2A1A"/>
    <w:multiLevelType w:val="multilevel"/>
    <w:tmpl w:val="CCFA2ED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39430149"/>
    <w:multiLevelType w:val="hybridMultilevel"/>
    <w:tmpl w:val="66F2B984"/>
    <w:lvl w:ilvl="0" w:tplc="5DE208F8">
      <w:start w:val="1"/>
      <w:numFmt w:val="decimal"/>
      <w:lvlText w:val="[%1]"/>
      <w:lvlJc w:val="left"/>
      <w:pPr>
        <w:ind w:left="720" w:hanging="360"/>
      </w:pPr>
      <w:rPr>
        <w:rFonts w:ascii="Times New Roman" w:hAnsi="Times New Roman" w:hint="default"/>
        <w:b w:val="0"/>
        <w:i w:val="0"/>
        <w:sz w:val="1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B8B7D4E"/>
    <w:multiLevelType w:val="hybridMultilevel"/>
    <w:tmpl w:val="036ECA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7B34F40"/>
    <w:multiLevelType w:val="hybridMultilevel"/>
    <w:tmpl w:val="E6AE4C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E0851F0"/>
    <w:multiLevelType w:val="hybridMultilevel"/>
    <w:tmpl w:val="0C9AC87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7ED784F"/>
    <w:multiLevelType w:val="hybridMultilevel"/>
    <w:tmpl w:val="8874674C"/>
    <w:lvl w:ilvl="0" w:tplc="4009000F">
      <w:start w:val="1"/>
      <w:numFmt w:val="decimal"/>
      <w:lvlText w:val="%1."/>
      <w:lvlJc w:val="left"/>
      <w:pPr>
        <w:ind w:left="231" w:hanging="360"/>
      </w:pPr>
    </w:lvl>
    <w:lvl w:ilvl="1" w:tplc="40090019">
      <w:start w:val="1"/>
      <w:numFmt w:val="lowerLetter"/>
      <w:lvlText w:val="%2."/>
      <w:lvlJc w:val="left"/>
      <w:pPr>
        <w:ind w:left="951" w:hanging="360"/>
      </w:pPr>
    </w:lvl>
    <w:lvl w:ilvl="2" w:tplc="4009001B">
      <w:start w:val="1"/>
      <w:numFmt w:val="lowerRoman"/>
      <w:lvlText w:val="%3."/>
      <w:lvlJc w:val="right"/>
      <w:pPr>
        <w:ind w:left="1671" w:hanging="180"/>
      </w:pPr>
    </w:lvl>
    <w:lvl w:ilvl="3" w:tplc="4009000F" w:tentative="1">
      <w:start w:val="1"/>
      <w:numFmt w:val="decimal"/>
      <w:lvlText w:val="%4."/>
      <w:lvlJc w:val="left"/>
      <w:pPr>
        <w:ind w:left="2391" w:hanging="360"/>
      </w:pPr>
    </w:lvl>
    <w:lvl w:ilvl="4" w:tplc="40090019" w:tentative="1">
      <w:start w:val="1"/>
      <w:numFmt w:val="lowerLetter"/>
      <w:lvlText w:val="%5."/>
      <w:lvlJc w:val="left"/>
      <w:pPr>
        <w:ind w:left="3111" w:hanging="360"/>
      </w:pPr>
    </w:lvl>
    <w:lvl w:ilvl="5" w:tplc="4009001B" w:tentative="1">
      <w:start w:val="1"/>
      <w:numFmt w:val="lowerRoman"/>
      <w:lvlText w:val="%6."/>
      <w:lvlJc w:val="right"/>
      <w:pPr>
        <w:ind w:left="3831" w:hanging="180"/>
      </w:pPr>
    </w:lvl>
    <w:lvl w:ilvl="6" w:tplc="4009000F" w:tentative="1">
      <w:start w:val="1"/>
      <w:numFmt w:val="decimal"/>
      <w:lvlText w:val="%7."/>
      <w:lvlJc w:val="left"/>
      <w:pPr>
        <w:ind w:left="4551" w:hanging="360"/>
      </w:pPr>
    </w:lvl>
    <w:lvl w:ilvl="7" w:tplc="40090019" w:tentative="1">
      <w:start w:val="1"/>
      <w:numFmt w:val="lowerLetter"/>
      <w:lvlText w:val="%8."/>
      <w:lvlJc w:val="left"/>
      <w:pPr>
        <w:ind w:left="5271" w:hanging="360"/>
      </w:pPr>
    </w:lvl>
    <w:lvl w:ilvl="8" w:tplc="4009001B" w:tentative="1">
      <w:start w:val="1"/>
      <w:numFmt w:val="lowerRoman"/>
      <w:lvlText w:val="%9."/>
      <w:lvlJc w:val="right"/>
      <w:pPr>
        <w:ind w:left="5991" w:hanging="180"/>
      </w:pPr>
    </w:lvl>
  </w:abstractNum>
  <w:abstractNum w:abstractNumId="18" w15:restartNumberingAfterBreak="0">
    <w:nsid w:val="60DD4BA2"/>
    <w:multiLevelType w:val="hybridMultilevel"/>
    <w:tmpl w:val="6F383472"/>
    <w:lvl w:ilvl="0" w:tplc="5DE208F8">
      <w:start w:val="1"/>
      <w:numFmt w:val="decimal"/>
      <w:lvlText w:val="[%1]"/>
      <w:lvlJc w:val="left"/>
      <w:pPr>
        <w:ind w:left="720" w:hanging="360"/>
      </w:pPr>
      <w:rPr>
        <w:rFonts w:ascii="Times New Roman" w:hAnsi="Times New Roman" w:hint="default"/>
        <w:b w:val="0"/>
        <w:i w:val="0"/>
        <w:sz w:val="1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5E77A19"/>
    <w:multiLevelType w:val="hybridMultilevel"/>
    <w:tmpl w:val="BC2439B8"/>
    <w:lvl w:ilvl="0" w:tplc="40090005">
      <w:start w:val="1"/>
      <w:numFmt w:val="bullet"/>
      <w:lvlText w:val=""/>
      <w:lvlJc w:val="left"/>
      <w:pPr>
        <w:ind w:left="45" w:hanging="360"/>
      </w:pPr>
      <w:rPr>
        <w:rFonts w:ascii="Wingdings" w:hAnsi="Wingdings" w:hint="default"/>
      </w:rPr>
    </w:lvl>
    <w:lvl w:ilvl="1" w:tplc="40090003" w:tentative="1">
      <w:start w:val="1"/>
      <w:numFmt w:val="bullet"/>
      <w:lvlText w:val="o"/>
      <w:lvlJc w:val="left"/>
      <w:pPr>
        <w:ind w:left="765" w:hanging="360"/>
      </w:pPr>
      <w:rPr>
        <w:rFonts w:ascii="Courier New" w:hAnsi="Courier New" w:cs="Courier New" w:hint="default"/>
      </w:rPr>
    </w:lvl>
    <w:lvl w:ilvl="2" w:tplc="40090005" w:tentative="1">
      <w:start w:val="1"/>
      <w:numFmt w:val="bullet"/>
      <w:lvlText w:val=""/>
      <w:lvlJc w:val="left"/>
      <w:pPr>
        <w:ind w:left="1485" w:hanging="360"/>
      </w:pPr>
      <w:rPr>
        <w:rFonts w:ascii="Wingdings" w:hAnsi="Wingdings" w:hint="default"/>
      </w:rPr>
    </w:lvl>
    <w:lvl w:ilvl="3" w:tplc="40090001" w:tentative="1">
      <w:start w:val="1"/>
      <w:numFmt w:val="bullet"/>
      <w:lvlText w:val=""/>
      <w:lvlJc w:val="left"/>
      <w:pPr>
        <w:ind w:left="2205" w:hanging="360"/>
      </w:pPr>
      <w:rPr>
        <w:rFonts w:ascii="Symbol" w:hAnsi="Symbol" w:hint="default"/>
      </w:rPr>
    </w:lvl>
    <w:lvl w:ilvl="4" w:tplc="40090003" w:tentative="1">
      <w:start w:val="1"/>
      <w:numFmt w:val="bullet"/>
      <w:lvlText w:val="o"/>
      <w:lvlJc w:val="left"/>
      <w:pPr>
        <w:ind w:left="2925" w:hanging="360"/>
      </w:pPr>
      <w:rPr>
        <w:rFonts w:ascii="Courier New" w:hAnsi="Courier New" w:cs="Courier New" w:hint="default"/>
      </w:rPr>
    </w:lvl>
    <w:lvl w:ilvl="5" w:tplc="40090005" w:tentative="1">
      <w:start w:val="1"/>
      <w:numFmt w:val="bullet"/>
      <w:lvlText w:val=""/>
      <w:lvlJc w:val="left"/>
      <w:pPr>
        <w:ind w:left="3645" w:hanging="360"/>
      </w:pPr>
      <w:rPr>
        <w:rFonts w:ascii="Wingdings" w:hAnsi="Wingdings" w:hint="default"/>
      </w:rPr>
    </w:lvl>
    <w:lvl w:ilvl="6" w:tplc="40090001" w:tentative="1">
      <w:start w:val="1"/>
      <w:numFmt w:val="bullet"/>
      <w:lvlText w:val=""/>
      <w:lvlJc w:val="left"/>
      <w:pPr>
        <w:ind w:left="4365" w:hanging="360"/>
      </w:pPr>
      <w:rPr>
        <w:rFonts w:ascii="Symbol" w:hAnsi="Symbol" w:hint="default"/>
      </w:rPr>
    </w:lvl>
    <w:lvl w:ilvl="7" w:tplc="40090003" w:tentative="1">
      <w:start w:val="1"/>
      <w:numFmt w:val="bullet"/>
      <w:lvlText w:val="o"/>
      <w:lvlJc w:val="left"/>
      <w:pPr>
        <w:ind w:left="5085" w:hanging="360"/>
      </w:pPr>
      <w:rPr>
        <w:rFonts w:ascii="Courier New" w:hAnsi="Courier New" w:cs="Courier New" w:hint="default"/>
      </w:rPr>
    </w:lvl>
    <w:lvl w:ilvl="8" w:tplc="40090005" w:tentative="1">
      <w:start w:val="1"/>
      <w:numFmt w:val="bullet"/>
      <w:lvlText w:val=""/>
      <w:lvlJc w:val="left"/>
      <w:pPr>
        <w:ind w:left="5805" w:hanging="360"/>
      </w:pPr>
      <w:rPr>
        <w:rFonts w:ascii="Wingdings" w:hAnsi="Wingdings" w:hint="default"/>
      </w:rPr>
    </w:lvl>
  </w:abstractNum>
  <w:abstractNum w:abstractNumId="20" w15:restartNumberingAfterBreak="0">
    <w:nsid w:val="792F546C"/>
    <w:multiLevelType w:val="hybridMultilevel"/>
    <w:tmpl w:val="04385BBC"/>
    <w:lvl w:ilvl="0" w:tplc="9EFCCE2A">
      <w:start w:val="1"/>
      <w:numFmt w:val="bullet"/>
      <w:lvlText w:val=""/>
      <w:lvlJc w:val="left"/>
      <w:pPr>
        <w:tabs>
          <w:tab w:val="num" w:pos="360"/>
        </w:tabs>
        <w:ind w:left="360" w:hanging="360"/>
      </w:pPr>
      <w:rPr>
        <w:rFonts w:ascii="Wingdings" w:hAnsi="Wingdings" w:hint="default"/>
      </w:rPr>
    </w:lvl>
    <w:lvl w:ilvl="1" w:tplc="B9DA6084">
      <w:numFmt w:val="bullet"/>
      <w:lvlText w:val=""/>
      <w:lvlJc w:val="left"/>
      <w:pPr>
        <w:tabs>
          <w:tab w:val="num" w:pos="1080"/>
        </w:tabs>
        <w:ind w:left="1080" w:hanging="360"/>
      </w:pPr>
      <w:rPr>
        <w:rFonts w:ascii="Wingdings" w:hAnsi="Wingdings" w:hint="default"/>
      </w:rPr>
    </w:lvl>
    <w:lvl w:ilvl="2" w:tplc="0038A516">
      <w:start w:val="1"/>
      <w:numFmt w:val="bullet"/>
      <w:lvlText w:val=""/>
      <w:lvlJc w:val="left"/>
      <w:pPr>
        <w:tabs>
          <w:tab w:val="num" w:pos="1800"/>
        </w:tabs>
        <w:ind w:left="1800" w:hanging="360"/>
      </w:pPr>
      <w:rPr>
        <w:rFonts w:ascii="Wingdings" w:hAnsi="Wingdings" w:hint="default"/>
      </w:rPr>
    </w:lvl>
    <w:lvl w:ilvl="3" w:tplc="E3EEB8E6" w:tentative="1">
      <w:start w:val="1"/>
      <w:numFmt w:val="bullet"/>
      <w:lvlText w:val=""/>
      <w:lvlJc w:val="left"/>
      <w:pPr>
        <w:tabs>
          <w:tab w:val="num" w:pos="2520"/>
        </w:tabs>
        <w:ind w:left="2520" w:hanging="360"/>
      </w:pPr>
      <w:rPr>
        <w:rFonts w:ascii="Wingdings" w:hAnsi="Wingdings" w:hint="default"/>
      </w:rPr>
    </w:lvl>
    <w:lvl w:ilvl="4" w:tplc="FCDE7A42" w:tentative="1">
      <w:start w:val="1"/>
      <w:numFmt w:val="bullet"/>
      <w:lvlText w:val=""/>
      <w:lvlJc w:val="left"/>
      <w:pPr>
        <w:tabs>
          <w:tab w:val="num" w:pos="3240"/>
        </w:tabs>
        <w:ind w:left="3240" w:hanging="360"/>
      </w:pPr>
      <w:rPr>
        <w:rFonts w:ascii="Wingdings" w:hAnsi="Wingdings" w:hint="default"/>
      </w:rPr>
    </w:lvl>
    <w:lvl w:ilvl="5" w:tplc="CFF21874" w:tentative="1">
      <w:start w:val="1"/>
      <w:numFmt w:val="bullet"/>
      <w:lvlText w:val=""/>
      <w:lvlJc w:val="left"/>
      <w:pPr>
        <w:tabs>
          <w:tab w:val="num" w:pos="3960"/>
        </w:tabs>
        <w:ind w:left="3960" w:hanging="360"/>
      </w:pPr>
      <w:rPr>
        <w:rFonts w:ascii="Wingdings" w:hAnsi="Wingdings" w:hint="default"/>
      </w:rPr>
    </w:lvl>
    <w:lvl w:ilvl="6" w:tplc="8D72CF30" w:tentative="1">
      <w:start w:val="1"/>
      <w:numFmt w:val="bullet"/>
      <w:lvlText w:val=""/>
      <w:lvlJc w:val="left"/>
      <w:pPr>
        <w:tabs>
          <w:tab w:val="num" w:pos="4680"/>
        </w:tabs>
        <w:ind w:left="4680" w:hanging="360"/>
      </w:pPr>
      <w:rPr>
        <w:rFonts w:ascii="Wingdings" w:hAnsi="Wingdings" w:hint="default"/>
      </w:rPr>
    </w:lvl>
    <w:lvl w:ilvl="7" w:tplc="F954CB1A" w:tentative="1">
      <w:start w:val="1"/>
      <w:numFmt w:val="bullet"/>
      <w:lvlText w:val=""/>
      <w:lvlJc w:val="left"/>
      <w:pPr>
        <w:tabs>
          <w:tab w:val="num" w:pos="5400"/>
        </w:tabs>
        <w:ind w:left="5400" w:hanging="360"/>
      </w:pPr>
      <w:rPr>
        <w:rFonts w:ascii="Wingdings" w:hAnsi="Wingdings" w:hint="default"/>
      </w:rPr>
    </w:lvl>
    <w:lvl w:ilvl="8" w:tplc="4F109F98" w:tentative="1">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7D6B55DE"/>
    <w:multiLevelType w:val="hybridMultilevel"/>
    <w:tmpl w:val="D27A22CA"/>
    <w:lvl w:ilvl="0" w:tplc="40090005">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344089544">
    <w:abstractNumId w:val="0"/>
  </w:num>
  <w:num w:numId="2" w16cid:durableId="706876668">
    <w:abstractNumId w:val="11"/>
  </w:num>
  <w:num w:numId="3" w16cid:durableId="734936567">
    <w:abstractNumId w:val="5"/>
  </w:num>
  <w:num w:numId="4" w16cid:durableId="882864181">
    <w:abstractNumId w:val="1"/>
  </w:num>
  <w:num w:numId="5" w16cid:durableId="1176383138">
    <w:abstractNumId w:val="9"/>
  </w:num>
  <w:num w:numId="6" w16cid:durableId="1814448104">
    <w:abstractNumId w:val="6"/>
  </w:num>
  <w:num w:numId="7" w16cid:durableId="968784594">
    <w:abstractNumId w:val="8"/>
  </w:num>
  <w:num w:numId="8" w16cid:durableId="30153844">
    <w:abstractNumId w:val="4"/>
  </w:num>
  <w:num w:numId="9" w16cid:durableId="606430652">
    <w:abstractNumId w:val="21"/>
  </w:num>
  <w:num w:numId="10" w16cid:durableId="592974751">
    <w:abstractNumId w:val="2"/>
  </w:num>
  <w:num w:numId="11" w16cid:durableId="1585797216">
    <w:abstractNumId w:val="3"/>
  </w:num>
  <w:num w:numId="12" w16cid:durableId="1980722824">
    <w:abstractNumId w:val="7"/>
  </w:num>
  <w:num w:numId="13" w16cid:durableId="1425570606">
    <w:abstractNumId w:val="20"/>
  </w:num>
  <w:num w:numId="14" w16cid:durableId="2066371890">
    <w:abstractNumId w:val="15"/>
  </w:num>
  <w:num w:numId="15" w16cid:durableId="79255974">
    <w:abstractNumId w:val="19"/>
  </w:num>
  <w:num w:numId="16" w16cid:durableId="440106493">
    <w:abstractNumId w:val="10"/>
  </w:num>
  <w:num w:numId="17" w16cid:durableId="1145976500">
    <w:abstractNumId w:val="17"/>
  </w:num>
  <w:num w:numId="18" w16cid:durableId="1944218670">
    <w:abstractNumId w:val="16"/>
  </w:num>
  <w:num w:numId="19" w16cid:durableId="889995943">
    <w:abstractNumId w:val="13"/>
  </w:num>
  <w:num w:numId="20" w16cid:durableId="911818643">
    <w:abstractNumId w:val="12"/>
  </w:num>
  <w:num w:numId="21" w16cid:durableId="1422724104">
    <w:abstractNumId w:val="14"/>
  </w:num>
  <w:num w:numId="22" w16cid:durableId="975338618">
    <w:abstractNumId w:val="18"/>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YANT-LAB-09">
    <w15:presenceInfo w15:providerId="None" w15:userId="JAYANT-LAB-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proofState w:spelling="clean" w:grammar="clean"/>
  <w:defaultTabStop w:val="720"/>
  <w:evenAndOddHeaders/>
  <w:characterSpacingControl w:val="doNotCompress"/>
  <w:hdrShapeDefaults>
    <o:shapedefaults v:ext="edit" spidmax="1433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3F02"/>
    <w:rsid w:val="000017B6"/>
    <w:rsid w:val="00002928"/>
    <w:rsid w:val="00012502"/>
    <w:rsid w:val="00013830"/>
    <w:rsid w:val="00017013"/>
    <w:rsid w:val="00023ECA"/>
    <w:rsid w:val="00032757"/>
    <w:rsid w:val="00034569"/>
    <w:rsid w:val="00040015"/>
    <w:rsid w:val="000427FD"/>
    <w:rsid w:val="00047EE2"/>
    <w:rsid w:val="000532C7"/>
    <w:rsid w:val="00054203"/>
    <w:rsid w:val="0005791A"/>
    <w:rsid w:val="00060315"/>
    <w:rsid w:val="00062DA2"/>
    <w:rsid w:val="00063FF4"/>
    <w:rsid w:val="00067337"/>
    <w:rsid w:val="0007006D"/>
    <w:rsid w:val="000701F9"/>
    <w:rsid w:val="000765D2"/>
    <w:rsid w:val="00077D1E"/>
    <w:rsid w:val="00081130"/>
    <w:rsid w:val="00083F8B"/>
    <w:rsid w:val="000852C1"/>
    <w:rsid w:val="00087F03"/>
    <w:rsid w:val="0009533E"/>
    <w:rsid w:val="00095424"/>
    <w:rsid w:val="000A0081"/>
    <w:rsid w:val="000A0BEA"/>
    <w:rsid w:val="000A0C36"/>
    <w:rsid w:val="000A164B"/>
    <w:rsid w:val="000A5F05"/>
    <w:rsid w:val="000A7AE5"/>
    <w:rsid w:val="000B2B59"/>
    <w:rsid w:val="000B52BF"/>
    <w:rsid w:val="000B53BC"/>
    <w:rsid w:val="000B66CC"/>
    <w:rsid w:val="000C7341"/>
    <w:rsid w:val="000D0246"/>
    <w:rsid w:val="000D1FE0"/>
    <w:rsid w:val="000D5229"/>
    <w:rsid w:val="000D709C"/>
    <w:rsid w:val="000E3DF4"/>
    <w:rsid w:val="000E5814"/>
    <w:rsid w:val="000E731D"/>
    <w:rsid w:val="000F6630"/>
    <w:rsid w:val="000F6751"/>
    <w:rsid w:val="001044A9"/>
    <w:rsid w:val="001051B6"/>
    <w:rsid w:val="00112AF3"/>
    <w:rsid w:val="00117ABE"/>
    <w:rsid w:val="001246B6"/>
    <w:rsid w:val="00124E4F"/>
    <w:rsid w:val="00126AC2"/>
    <w:rsid w:val="00126AE4"/>
    <w:rsid w:val="001374F4"/>
    <w:rsid w:val="00142201"/>
    <w:rsid w:val="00147FE2"/>
    <w:rsid w:val="00155EA7"/>
    <w:rsid w:val="001571BF"/>
    <w:rsid w:val="00157417"/>
    <w:rsid w:val="001639F8"/>
    <w:rsid w:val="001645EF"/>
    <w:rsid w:val="00170DAD"/>
    <w:rsid w:val="00170E39"/>
    <w:rsid w:val="00175003"/>
    <w:rsid w:val="00177382"/>
    <w:rsid w:val="00177BD3"/>
    <w:rsid w:val="001849C0"/>
    <w:rsid w:val="00190A27"/>
    <w:rsid w:val="001A1B96"/>
    <w:rsid w:val="001A3041"/>
    <w:rsid w:val="001A5462"/>
    <w:rsid w:val="001A712C"/>
    <w:rsid w:val="001B0653"/>
    <w:rsid w:val="001B15AA"/>
    <w:rsid w:val="001B15C1"/>
    <w:rsid w:val="001B3B5F"/>
    <w:rsid w:val="001B45F0"/>
    <w:rsid w:val="001B5FCA"/>
    <w:rsid w:val="001C1BB3"/>
    <w:rsid w:val="001D19BD"/>
    <w:rsid w:val="001D4FD8"/>
    <w:rsid w:val="001D63BB"/>
    <w:rsid w:val="001E30BE"/>
    <w:rsid w:val="001E3404"/>
    <w:rsid w:val="001F1BA5"/>
    <w:rsid w:val="001F6123"/>
    <w:rsid w:val="0020016E"/>
    <w:rsid w:val="002037E9"/>
    <w:rsid w:val="00203F1C"/>
    <w:rsid w:val="0021591E"/>
    <w:rsid w:val="00222C64"/>
    <w:rsid w:val="00225036"/>
    <w:rsid w:val="0022513D"/>
    <w:rsid w:val="00230162"/>
    <w:rsid w:val="002314A8"/>
    <w:rsid w:val="00236D70"/>
    <w:rsid w:val="00237F1A"/>
    <w:rsid w:val="0024004F"/>
    <w:rsid w:val="002405F2"/>
    <w:rsid w:val="0024688F"/>
    <w:rsid w:val="00247579"/>
    <w:rsid w:val="002548D3"/>
    <w:rsid w:val="002553AC"/>
    <w:rsid w:val="00261E33"/>
    <w:rsid w:val="002631A6"/>
    <w:rsid w:val="0026706C"/>
    <w:rsid w:val="00267773"/>
    <w:rsid w:val="0027265C"/>
    <w:rsid w:val="0027331D"/>
    <w:rsid w:val="00274DBC"/>
    <w:rsid w:val="00275218"/>
    <w:rsid w:val="002763CC"/>
    <w:rsid w:val="00276BA0"/>
    <w:rsid w:val="002811C4"/>
    <w:rsid w:val="0028148F"/>
    <w:rsid w:val="00281749"/>
    <w:rsid w:val="00284D9C"/>
    <w:rsid w:val="0028649E"/>
    <w:rsid w:val="00287D2B"/>
    <w:rsid w:val="00294A1C"/>
    <w:rsid w:val="00295712"/>
    <w:rsid w:val="002A4066"/>
    <w:rsid w:val="002A4597"/>
    <w:rsid w:val="002A45F3"/>
    <w:rsid w:val="002A6D20"/>
    <w:rsid w:val="002B5568"/>
    <w:rsid w:val="002B5891"/>
    <w:rsid w:val="002C5653"/>
    <w:rsid w:val="002C7F05"/>
    <w:rsid w:val="002D1229"/>
    <w:rsid w:val="002D21BF"/>
    <w:rsid w:val="002D7212"/>
    <w:rsid w:val="002E3512"/>
    <w:rsid w:val="002E4868"/>
    <w:rsid w:val="002F0277"/>
    <w:rsid w:val="00312641"/>
    <w:rsid w:val="00314DC2"/>
    <w:rsid w:val="00316EAA"/>
    <w:rsid w:val="00317F5B"/>
    <w:rsid w:val="00323055"/>
    <w:rsid w:val="00324382"/>
    <w:rsid w:val="00327262"/>
    <w:rsid w:val="003323E2"/>
    <w:rsid w:val="00333FE9"/>
    <w:rsid w:val="0033735E"/>
    <w:rsid w:val="00337D6C"/>
    <w:rsid w:val="00341B7A"/>
    <w:rsid w:val="00342F96"/>
    <w:rsid w:val="0035132B"/>
    <w:rsid w:val="0035303C"/>
    <w:rsid w:val="003579BE"/>
    <w:rsid w:val="0036355A"/>
    <w:rsid w:val="003650E2"/>
    <w:rsid w:val="00366F2C"/>
    <w:rsid w:val="0036728E"/>
    <w:rsid w:val="00374201"/>
    <w:rsid w:val="00375F9B"/>
    <w:rsid w:val="003826F3"/>
    <w:rsid w:val="00386687"/>
    <w:rsid w:val="00387556"/>
    <w:rsid w:val="00390A0D"/>
    <w:rsid w:val="003954D4"/>
    <w:rsid w:val="003A44D3"/>
    <w:rsid w:val="003B192C"/>
    <w:rsid w:val="003B34F5"/>
    <w:rsid w:val="003B3D49"/>
    <w:rsid w:val="003B4715"/>
    <w:rsid w:val="003B501B"/>
    <w:rsid w:val="003B5CC8"/>
    <w:rsid w:val="003B65B5"/>
    <w:rsid w:val="003B67EF"/>
    <w:rsid w:val="003C7673"/>
    <w:rsid w:val="003D0FE1"/>
    <w:rsid w:val="003D1441"/>
    <w:rsid w:val="003D3C2D"/>
    <w:rsid w:val="003D477A"/>
    <w:rsid w:val="003D54F6"/>
    <w:rsid w:val="003D60F8"/>
    <w:rsid w:val="003E15F7"/>
    <w:rsid w:val="00403568"/>
    <w:rsid w:val="00405331"/>
    <w:rsid w:val="00405F2D"/>
    <w:rsid w:val="00407EC0"/>
    <w:rsid w:val="00410E07"/>
    <w:rsid w:val="0041112E"/>
    <w:rsid w:val="0041170E"/>
    <w:rsid w:val="00414779"/>
    <w:rsid w:val="004235CD"/>
    <w:rsid w:val="00423691"/>
    <w:rsid w:val="00424478"/>
    <w:rsid w:val="00425819"/>
    <w:rsid w:val="0042673D"/>
    <w:rsid w:val="004305E4"/>
    <w:rsid w:val="00431689"/>
    <w:rsid w:val="00431A86"/>
    <w:rsid w:val="00432B6E"/>
    <w:rsid w:val="004401FB"/>
    <w:rsid w:val="00442F3C"/>
    <w:rsid w:val="004460BA"/>
    <w:rsid w:val="004569E2"/>
    <w:rsid w:val="004622F8"/>
    <w:rsid w:val="00467445"/>
    <w:rsid w:val="0047039D"/>
    <w:rsid w:val="004738BD"/>
    <w:rsid w:val="00477B6D"/>
    <w:rsid w:val="00485513"/>
    <w:rsid w:val="004906D4"/>
    <w:rsid w:val="00492908"/>
    <w:rsid w:val="0049431F"/>
    <w:rsid w:val="00494681"/>
    <w:rsid w:val="00495998"/>
    <w:rsid w:val="004A0D1C"/>
    <w:rsid w:val="004A5EB0"/>
    <w:rsid w:val="004A673A"/>
    <w:rsid w:val="004B0230"/>
    <w:rsid w:val="004B2C44"/>
    <w:rsid w:val="004B6DEF"/>
    <w:rsid w:val="004C08B9"/>
    <w:rsid w:val="004C0ECA"/>
    <w:rsid w:val="004C5A7D"/>
    <w:rsid w:val="004C6F87"/>
    <w:rsid w:val="004D2752"/>
    <w:rsid w:val="004D566D"/>
    <w:rsid w:val="004F29D4"/>
    <w:rsid w:val="004F45C9"/>
    <w:rsid w:val="004F4E0C"/>
    <w:rsid w:val="004F6EC4"/>
    <w:rsid w:val="0050368F"/>
    <w:rsid w:val="0050676C"/>
    <w:rsid w:val="005128E7"/>
    <w:rsid w:val="005235D0"/>
    <w:rsid w:val="00526043"/>
    <w:rsid w:val="00527D40"/>
    <w:rsid w:val="00527E3F"/>
    <w:rsid w:val="00536575"/>
    <w:rsid w:val="00541482"/>
    <w:rsid w:val="0054689A"/>
    <w:rsid w:val="005478F1"/>
    <w:rsid w:val="00552AE0"/>
    <w:rsid w:val="00556102"/>
    <w:rsid w:val="0056085E"/>
    <w:rsid w:val="005611DA"/>
    <w:rsid w:val="00562D85"/>
    <w:rsid w:val="00563044"/>
    <w:rsid w:val="005630EC"/>
    <w:rsid w:val="00563DC9"/>
    <w:rsid w:val="00570319"/>
    <w:rsid w:val="00573036"/>
    <w:rsid w:val="00580F88"/>
    <w:rsid w:val="00581EF3"/>
    <w:rsid w:val="00583CCF"/>
    <w:rsid w:val="00585D7C"/>
    <w:rsid w:val="00593EE1"/>
    <w:rsid w:val="005B5270"/>
    <w:rsid w:val="005C058A"/>
    <w:rsid w:val="005C5566"/>
    <w:rsid w:val="005D48D6"/>
    <w:rsid w:val="005E4FAD"/>
    <w:rsid w:val="005E7CC9"/>
    <w:rsid w:val="005F024C"/>
    <w:rsid w:val="005F2AEB"/>
    <w:rsid w:val="005F6F39"/>
    <w:rsid w:val="00605916"/>
    <w:rsid w:val="00607DA1"/>
    <w:rsid w:val="00612A0E"/>
    <w:rsid w:val="00617FC1"/>
    <w:rsid w:val="00620CBA"/>
    <w:rsid w:val="00621062"/>
    <w:rsid w:val="00622D3B"/>
    <w:rsid w:val="006273D1"/>
    <w:rsid w:val="00630087"/>
    <w:rsid w:val="006421F3"/>
    <w:rsid w:val="00645ADE"/>
    <w:rsid w:val="00653975"/>
    <w:rsid w:val="0065482D"/>
    <w:rsid w:val="0065796B"/>
    <w:rsid w:val="00662B03"/>
    <w:rsid w:val="006646B3"/>
    <w:rsid w:val="00667AB9"/>
    <w:rsid w:val="00674222"/>
    <w:rsid w:val="00674F68"/>
    <w:rsid w:val="00675608"/>
    <w:rsid w:val="006767D8"/>
    <w:rsid w:val="006802A1"/>
    <w:rsid w:val="0069526B"/>
    <w:rsid w:val="00695BC6"/>
    <w:rsid w:val="006964F2"/>
    <w:rsid w:val="006A00AB"/>
    <w:rsid w:val="006A3645"/>
    <w:rsid w:val="006A4389"/>
    <w:rsid w:val="006A5BEA"/>
    <w:rsid w:val="006B0468"/>
    <w:rsid w:val="006C10D4"/>
    <w:rsid w:val="006C35C6"/>
    <w:rsid w:val="006C5349"/>
    <w:rsid w:val="006C5857"/>
    <w:rsid w:val="006C6B77"/>
    <w:rsid w:val="006D7FC4"/>
    <w:rsid w:val="006E106B"/>
    <w:rsid w:val="006E2048"/>
    <w:rsid w:val="006E2FC7"/>
    <w:rsid w:val="006E3C54"/>
    <w:rsid w:val="006E70A9"/>
    <w:rsid w:val="006F71EB"/>
    <w:rsid w:val="006F78ED"/>
    <w:rsid w:val="00701182"/>
    <w:rsid w:val="00703E9B"/>
    <w:rsid w:val="0070635B"/>
    <w:rsid w:val="00713EB7"/>
    <w:rsid w:val="007143A7"/>
    <w:rsid w:val="00714D03"/>
    <w:rsid w:val="0072012E"/>
    <w:rsid w:val="00726555"/>
    <w:rsid w:val="00726D7C"/>
    <w:rsid w:val="007270A5"/>
    <w:rsid w:val="007276F8"/>
    <w:rsid w:val="007301D5"/>
    <w:rsid w:val="00737D2E"/>
    <w:rsid w:val="0074037F"/>
    <w:rsid w:val="00740E05"/>
    <w:rsid w:val="00741B61"/>
    <w:rsid w:val="00744BEE"/>
    <w:rsid w:val="007467F7"/>
    <w:rsid w:val="00757604"/>
    <w:rsid w:val="0076701E"/>
    <w:rsid w:val="00770B8D"/>
    <w:rsid w:val="0077197B"/>
    <w:rsid w:val="00771D90"/>
    <w:rsid w:val="00772A5E"/>
    <w:rsid w:val="0077410D"/>
    <w:rsid w:val="007807F2"/>
    <w:rsid w:val="007843D1"/>
    <w:rsid w:val="00785D04"/>
    <w:rsid w:val="00785D86"/>
    <w:rsid w:val="00791007"/>
    <w:rsid w:val="007A0CFE"/>
    <w:rsid w:val="007A146B"/>
    <w:rsid w:val="007A216B"/>
    <w:rsid w:val="007B3C85"/>
    <w:rsid w:val="007B735D"/>
    <w:rsid w:val="007C24C5"/>
    <w:rsid w:val="007C5E1A"/>
    <w:rsid w:val="007D2195"/>
    <w:rsid w:val="007D295B"/>
    <w:rsid w:val="007D3528"/>
    <w:rsid w:val="007D7469"/>
    <w:rsid w:val="007E309B"/>
    <w:rsid w:val="007E3886"/>
    <w:rsid w:val="007E7AFD"/>
    <w:rsid w:val="007F01D1"/>
    <w:rsid w:val="007F477E"/>
    <w:rsid w:val="007F66B4"/>
    <w:rsid w:val="008021DC"/>
    <w:rsid w:val="00813E6C"/>
    <w:rsid w:val="00813E97"/>
    <w:rsid w:val="00813F4F"/>
    <w:rsid w:val="00816D94"/>
    <w:rsid w:val="00820C01"/>
    <w:rsid w:val="00832F24"/>
    <w:rsid w:val="00833FE4"/>
    <w:rsid w:val="00836166"/>
    <w:rsid w:val="00840194"/>
    <w:rsid w:val="00842100"/>
    <w:rsid w:val="00844133"/>
    <w:rsid w:val="00844396"/>
    <w:rsid w:val="00846965"/>
    <w:rsid w:val="008479C2"/>
    <w:rsid w:val="0085167A"/>
    <w:rsid w:val="00854300"/>
    <w:rsid w:val="00856045"/>
    <w:rsid w:val="00860A23"/>
    <w:rsid w:val="00860C03"/>
    <w:rsid w:val="00861FDD"/>
    <w:rsid w:val="00863A1D"/>
    <w:rsid w:val="00866421"/>
    <w:rsid w:val="008711A1"/>
    <w:rsid w:val="008736B5"/>
    <w:rsid w:val="00874D87"/>
    <w:rsid w:val="008752BF"/>
    <w:rsid w:val="00875865"/>
    <w:rsid w:val="00886634"/>
    <w:rsid w:val="008921F0"/>
    <w:rsid w:val="008A736B"/>
    <w:rsid w:val="008B0401"/>
    <w:rsid w:val="008B6584"/>
    <w:rsid w:val="008C2CEA"/>
    <w:rsid w:val="008C61AD"/>
    <w:rsid w:val="008C6556"/>
    <w:rsid w:val="008C6917"/>
    <w:rsid w:val="008E67D6"/>
    <w:rsid w:val="008E7910"/>
    <w:rsid w:val="00910707"/>
    <w:rsid w:val="00912B62"/>
    <w:rsid w:val="00923D51"/>
    <w:rsid w:val="00925967"/>
    <w:rsid w:val="00927950"/>
    <w:rsid w:val="00932259"/>
    <w:rsid w:val="0093644A"/>
    <w:rsid w:val="009424E8"/>
    <w:rsid w:val="009426A9"/>
    <w:rsid w:val="00944F40"/>
    <w:rsid w:val="00960399"/>
    <w:rsid w:val="00960B46"/>
    <w:rsid w:val="00961FC1"/>
    <w:rsid w:val="0096295D"/>
    <w:rsid w:val="0096617F"/>
    <w:rsid w:val="00967B9A"/>
    <w:rsid w:val="00972C8B"/>
    <w:rsid w:val="009806FF"/>
    <w:rsid w:val="00984564"/>
    <w:rsid w:val="009878A7"/>
    <w:rsid w:val="009914D0"/>
    <w:rsid w:val="00996258"/>
    <w:rsid w:val="009A3502"/>
    <w:rsid w:val="009A3DF1"/>
    <w:rsid w:val="009B22A4"/>
    <w:rsid w:val="009B3554"/>
    <w:rsid w:val="009C486D"/>
    <w:rsid w:val="009C4DEC"/>
    <w:rsid w:val="009D4FAD"/>
    <w:rsid w:val="009D51D9"/>
    <w:rsid w:val="009D6749"/>
    <w:rsid w:val="009D7EBF"/>
    <w:rsid w:val="009E0685"/>
    <w:rsid w:val="009E4DC6"/>
    <w:rsid w:val="009F0DF8"/>
    <w:rsid w:val="009F3484"/>
    <w:rsid w:val="009F449E"/>
    <w:rsid w:val="009F4FA9"/>
    <w:rsid w:val="009F6486"/>
    <w:rsid w:val="00A05BD6"/>
    <w:rsid w:val="00A06449"/>
    <w:rsid w:val="00A0762D"/>
    <w:rsid w:val="00A077F4"/>
    <w:rsid w:val="00A14CFB"/>
    <w:rsid w:val="00A22A81"/>
    <w:rsid w:val="00A23EAA"/>
    <w:rsid w:val="00A34A85"/>
    <w:rsid w:val="00A35B78"/>
    <w:rsid w:val="00A41970"/>
    <w:rsid w:val="00A45497"/>
    <w:rsid w:val="00A46E52"/>
    <w:rsid w:val="00A50A4B"/>
    <w:rsid w:val="00A50AAD"/>
    <w:rsid w:val="00A52124"/>
    <w:rsid w:val="00A53399"/>
    <w:rsid w:val="00A53BCD"/>
    <w:rsid w:val="00A5498A"/>
    <w:rsid w:val="00A61E73"/>
    <w:rsid w:val="00A63726"/>
    <w:rsid w:val="00A65F09"/>
    <w:rsid w:val="00A704DA"/>
    <w:rsid w:val="00A76FB3"/>
    <w:rsid w:val="00A807C3"/>
    <w:rsid w:val="00A81BD4"/>
    <w:rsid w:val="00A8479A"/>
    <w:rsid w:val="00A91C09"/>
    <w:rsid w:val="00A9561F"/>
    <w:rsid w:val="00A9577D"/>
    <w:rsid w:val="00A974D3"/>
    <w:rsid w:val="00AA03C9"/>
    <w:rsid w:val="00AA197F"/>
    <w:rsid w:val="00AA19E8"/>
    <w:rsid w:val="00AA2913"/>
    <w:rsid w:val="00AA4BFC"/>
    <w:rsid w:val="00AA6A0B"/>
    <w:rsid w:val="00AB14CA"/>
    <w:rsid w:val="00AB68B0"/>
    <w:rsid w:val="00AB6BD1"/>
    <w:rsid w:val="00AC1F74"/>
    <w:rsid w:val="00AD26DC"/>
    <w:rsid w:val="00AD74A5"/>
    <w:rsid w:val="00AE29B4"/>
    <w:rsid w:val="00AE687A"/>
    <w:rsid w:val="00AF02AC"/>
    <w:rsid w:val="00B0132C"/>
    <w:rsid w:val="00B05C31"/>
    <w:rsid w:val="00B060C9"/>
    <w:rsid w:val="00B1102E"/>
    <w:rsid w:val="00B1348C"/>
    <w:rsid w:val="00B143AE"/>
    <w:rsid w:val="00B149E3"/>
    <w:rsid w:val="00B16194"/>
    <w:rsid w:val="00B203BD"/>
    <w:rsid w:val="00B2144B"/>
    <w:rsid w:val="00B214C6"/>
    <w:rsid w:val="00B25DC2"/>
    <w:rsid w:val="00B26907"/>
    <w:rsid w:val="00B34088"/>
    <w:rsid w:val="00B34978"/>
    <w:rsid w:val="00B3547D"/>
    <w:rsid w:val="00B40017"/>
    <w:rsid w:val="00B40797"/>
    <w:rsid w:val="00B530DC"/>
    <w:rsid w:val="00B57813"/>
    <w:rsid w:val="00B6223C"/>
    <w:rsid w:val="00B65B2C"/>
    <w:rsid w:val="00B66161"/>
    <w:rsid w:val="00B67ADE"/>
    <w:rsid w:val="00B70A2A"/>
    <w:rsid w:val="00B71B07"/>
    <w:rsid w:val="00B73348"/>
    <w:rsid w:val="00B747B2"/>
    <w:rsid w:val="00B74FF9"/>
    <w:rsid w:val="00B75E9F"/>
    <w:rsid w:val="00B769BD"/>
    <w:rsid w:val="00B86FAF"/>
    <w:rsid w:val="00BA5E89"/>
    <w:rsid w:val="00BB15B3"/>
    <w:rsid w:val="00BC242E"/>
    <w:rsid w:val="00BC344D"/>
    <w:rsid w:val="00BC6F04"/>
    <w:rsid w:val="00BC7099"/>
    <w:rsid w:val="00BC7699"/>
    <w:rsid w:val="00BC797F"/>
    <w:rsid w:val="00BD0348"/>
    <w:rsid w:val="00BD6ACA"/>
    <w:rsid w:val="00BD7BDD"/>
    <w:rsid w:val="00BE349F"/>
    <w:rsid w:val="00BF2ED6"/>
    <w:rsid w:val="00BF5C43"/>
    <w:rsid w:val="00C018C3"/>
    <w:rsid w:val="00C113E1"/>
    <w:rsid w:val="00C134D0"/>
    <w:rsid w:val="00C134EE"/>
    <w:rsid w:val="00C13BB9"/>
    <w:rsid w:val="00C155DE"/>
    <w:rsid w:val="00C15C07"/>
    <w:rsid w:val="00C22186"/>
    <w:rsid w:val="00C23AAE"/>
    <w:rsid w:val="00C26062"/>
    <w:rsid w:val="00C26747"/>
    <w:rsid w:val="00C27186"/>
    <w:rsid w:val="00C30932"/>
    <w:rsid w:val="00C3775A"/>
    <w:rsid w:val="00C41E06"/>
    <w:rsid w:val="00C422EB"/>
    <w:rsid w:val="00C44396"/>
    <w:rsid w:val="00C508C3"/>
    <w:rsid w:val="00C51C6B"/>
    <w:rsid w:val="00C528E1"/>
    <w:rsid w:val="00C56707"/>
    <w:rsid w:val="00C61F05"/>
    <w:rsid w:val="00C624EE"/>
    <w:rsid w:val="00C63A8F"/>
    <w:rsid w:val="00C669C8"/>
    <w:rsid w:val="00C700A5"/>
    <w:rsid w:val="00C725FC"/>
    <w:rsid w:val="00C76F26"/>
    <w:rsid w:val="00C8384A"/>
    <w:rsid w:val="00C83BA5"/>
    <w:rsid w:val="00C93EFC"/>
    <w:rsid w:val="00CA3C8B"/>
    <w:rsid w:val="00CA5340"/>
    <w:rsid w:val="00CA76B7"/>
    <w:rsid w:val="00CB075B"/>
    <w:rsid w:val="00CB16F9"/>
    <w:rsid w:val="00CB1D79"/>
    <w:rsid w:val="00CB1DF6"/>
    <w:rsid w:val="00CB2614"/>
    <w:rsid w:val="00CB3C8B"/>
    <w:rsid w:val="00CC1B60"/>
    <w:rsid w:val="00CC4334"/>
    <w:rsid w:val="00CC6892"/>
    <w:rsid w:val="00CD1B5C"/>
    <w:rsid w:val="00CD5E40"/>
    <w:rsid w:val="00CD612E"/>
    <w:rsid w:val="00CD752C"/>
    <w:rsid w:val="00CE2568"/>
    <w:rsid w:val="00CE29A1"/>
    <w:rsid w:val="00CF23EB"/>
    <w:rsid w:val="00CF2757"/>
    <w:rsid w:val="00D05C6B"/>
    <w:rsid w:val="00D14AA2"/>
    <w:rsid w:val="00D160DB"/>
    <w:rsid w:val="00D24A66"/>
    <w:rsid w:val="00D34670"/>
    <w:rsid w:val="00D36B2E"/>
    <w:rsid w:val="00D40AFC"/>
    <w:rsid w:val="00D425EA"/>
    <w:rsid w:val="00D43F02"/>
    <w:rsid w:val="00D45022"/>
    <w:rsid w:val="00D4713B"/>
    <w:rsid w:val="00D5176E"/>
    <w:rsid w:val="00D57925"/>
    <w:rsid w:val="00D57B9A"/>
    <w:rsid w:val="00D62878"/>
    <w:rsid w:val="00D62BBE"/>
    <w:rsid w:val="00D63F1B"/>
    <w:rsid w:val="00D65342"/>
    <w:rsid w:val="00D7120C"/>
    <w:rsid w:val="00D730E4"/>
    <w:rsid w:val="00D75A38"/>
    <w:rsid w:val="00D7637E"/>
    <w:rsid w:val="00D81E2D"/>
    <w:rsid w:val="00D82293"/>
    <w:rsid w:val="00D84142"/>
    <w:rsid w:val="00D84591"/>
    <w:rsid w:val="00D87B45"/>
    <w:rsid w:val="00D95595"/>
    <w:rsid w:val="00D95622"/>
    <w:rsid w:val="00D9601E"/>
    <w:rsid w:val="00D96FD0"/>
    <w:rsid w:val="00D978B0"/>
    <w:rsid w:val="00DA2CE4"/>
    <w:rsid w:val="00DB1E85"/>
    <w:rsid w:val="00DB46DF"/>
    <w:rsid w:val="00DC03CE"/>
    <w:rsid w:val="00DC1604"/>
    <w:rsid w:val="00DC4C75"/>
    <w:rsid w:val="00DD56E2"/>
    <w:rsid w:val="00DE2BDA"/>
    <w:rsid w:val="00DE5FCD"/>
    <w:rsid w:val="00DF66A1"/>
    <w:rsid w:val="00DF71D3"/>
    <w:rsid w:val="00E0261A"/>
    <w:rsid w:val="00E03983"/>
    <w:rsid w:val="00E05422"/>
    <w:rsid w:val="00E05A94"/>
    <w:rsid w:val="00E20C71"/>
    <w:rsid w:val="00E234B0"/>
    <w:rsid w:val="00E24803"/>
    <w:rsid w:val="00E30E81"/>
    <w:rsid w:val="00E33620"/>
    <w:rsid w:val="00E363C4"/>
    <w:rsid w:val="00E36C56"/>
    <w:rsid w:val="00E442DA"/>
    <w:rsid w:val="00E527FF"/>
    <w:rsid w:val="00E62929"/>
    <w:rsid w:val="00E65F2F"/>
    <w:rsid w:val="00E73FA3"/>
    <w:rsid w:val="00E758A3"/>
    <w:rsid w:val="00E77192"/>
    <w:rsid w:val="00E8079F"/>
    <w:rsid w:val="00E84E78"/>
    <w:rsid w:val="00E85364"/>
    <w:rsid w:val="00E87F10"/>
    <w:rsid w:val="00E900ED"/>
    <w:rsid w:val="00E918F8"/>
    <w:rsid w:val="00E92895"/>
    <w:rsid w:val="00E948C1"/>
    <w:rsid w:val="00E965C9"/>
    <w:rsid w:val="00E969CF"/>
    <w:rsid w:val="00EA2B2D"/>
    <w:rsid w:val="00EA3A48"/>
    <w:rsid w:val="00EA767E"/>
    <w:rsid w:val="00EB3562"/>
    <w:rsid w:val="00EB49CC"/>
    <w:rsid w:val="00EC3D44"/>
    <w:rsid w:val="00EC6921"/>
    <w:rsid w:val="00ED4F5E"/>
    <w:rsid w:val="00EE045B"/>
    <w:rsid w:val="00EE0850"/>
    <w:rsid w:val="00EE3005"/>
    <w:rsid w:val="00EE5A44"/>
    <w:rsid w:val="00EE7571"/>
    <w:rsid w:val="00EF0656"/>
    <w:rsid w:val="00EF250C"/>
    <w:rsid w:val="00F027A5"/>
    <w:rsid w:val="00F03A00"/>
    <w:rsid w:val="00F07422"/>
    <w:rsid w:val="00F15302"/>
    <w:rsid w:val="00F1578A"/>
    <w:rsid w:val="00F2008B"/>
    <w:rsid w:val="00F23EA2"/>
    <w:rsid w:val="00F3004A"/>
    <w:rsid w:val="00F32151"/>
    <w:rsid w:val="00F326E4"/>
    <w:rsid w:val="00F42E8B"/>
    <w:rsid w:val="00F42FEB"/>
    <w:rsid w:val="00F5356B"/>
    <w:rsid w:val="00F554E9"/>
    <w:rsid w:val="00F55F8D"/>
    <w:rsid w:val="00F560E8"/>
    <w:rsid w:val="00F63102"/>
    <w:rsid w:val="00F7254D"/>
    <w:rsid w:val="00F77ED6"/>
    <w:rsid w:val="00F8201A"/>
    <w:rsid w:val="00F85E29"/>
    <w:rsid w:val="00F8799D"/>
    <w:rsid w:val="00F87E3F"/>
    <w:rsid w:val="00F90DA8"/>
    <w:rsid w:val="00F92B26"/>
    <w:rsid w:val="00FA0416"/>
    <w:rsid w:val="00FA4342"/>
    <w:rsid w:val="00FA4780"/>
    <w:rsid w:val="00FA6BB8"/>
    <w:rsid w:val="00FA7A52"/>
    <w:rsid w:val="00FB0986"/>
    <w:rsid w:val="00FB60BF"/>
    <w:rsid w:val="00FD7A75"/>
    <w:rsid w:val="00FE1384"/>
    <w:rsid w:val="00FF0697"/>
    <w:rsid w:val="00FF23B0"/>
    <w:rsid w:val="00FF561D"/>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6AE7972B"/>
  <w15:chartTrackingRefBased/>
  <w15:docId w15:val="{B751FD15-786B-44ED-889E-B6333FB73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iPriority="0" w:unhideWhenUsed="1"/>
    <w:lsdException w:name="macro" w:semiHidden="1" w:unhideWhenUsed="1"/>
    <w:lsdException w:name="toa heading" w:semiHidden="1" w:uiPriority="0"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 w:unhideWhenUsed="1"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lsdException w:name="Signature" w:semiHidden="1" w:uiPriority="9" w:unhideWhenUsed="1" w:qFormat="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3F02"/>
    <w:pPr>
      <w:spacing w:after="180" w:line="336" w:lineRule="auto"/>
    </w:pPr>
    <w:rPr>
      <w:color w:val="404040" w:themeColor="text1" w:themeTint="BF"/>
      <w:sz w:val="20"/>
      <w:szCs w:val="20"/>
      <w:lang w:val="en-US" w:eastAsia="ja-JP"/>
    </w:rPr>
  </w:style>
  <w:style w:type="paragraph" w:styleId="Heading1">
    <w:name w:val="heading 1"/>
    <w:basedOn w:val="Normal"/>
    <w:next w:val="Normal"/>
    <w:link w:val="Heading1Char"/>
    <w:uiPriority w:val="9"/>
    <w:qFormat/>
    <w:rsid w:val="00B578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1"/>
    <w:unhideWhenUsed/>
    <w:qFormat/>
    <w:rsid w:val="00D43F02"/>
    <w:pPr>
      <w:keepNext/>
      <w:keepLines/>
      <w:spacing w:before="240" w:after="0"/>
      <w:outlineLvl w:val="1"/>
    </w:pPr>
    <w:rPr>
      <w:rFonts w:asciiTheme="majorHAnsi" w:eastAsiaTheme="majorEastAsia" w:hAnsiTheme="majorHAnsi" w:cstheme="majorBidi"/>
      <w:b/>
      <w:bCs/>
      <w:color w:val="000000" w:themeColor="text1"/>
      <w:sz w:val="28"/>
    </w:rPr>
  </w:style>
  <w:style w:type="paragraph" w:styleId="Heading3">
    <w:name w:val="heading 3"/>
    <w:basedOn w:val="Normal"/>
    <w:next w:val="Normal"/>
    <w:link w:val="Heading3Char"/>
    <w:uiPriority w:val="1"/>
    <w:unhideWhenUsed/>
    <w:qFormat/>
    <w:rsid w:val="00D730E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D43F02"/>
    <w:rPr>
      <w:rFonts w:asciiTheme="majorHAnsi" w:eastAsiaTheme="majorEastAsia" w:hAnsiTheme="majorHAnsi" w:cstheme="majorBidi"/>
      <w:b/>
      <w:bCs/>
      <w:color w:val="000000" w:themeColor="text1"/>
      <w:sz w:val="28"/>
      <w:szCs w:val="20"/>
      <w:lang w:val="en-US" w:eastAsia="ja-JP"/>
    </w:rPr>
  </w:style>
  <w:style w:type="paragraph" w:styleId="Caption">
    <w:name w:val="caption"/>
    <w:basedOn w:val="Normal"/>
    <w:next w:val="Normal"/>
    <w:link w:val="CaptionChar"/>
    <w:uiPriority w:val="35"/>
    <w:unhideWhenUsed/>
    <w:qFormat/>
    <w:rsid w:val="00D43F02"/>
    <w:pPr>
      <w:spacing w:after="200" w:line="240" w:lineRule="auto"/>
    </w:pPr>
    <w:rPr>
      <w:i/>
      <w:iCs/>
      <w:color w:val="44546A" w:themeColor="text2"/>
      <w:sz w:val="18"/>
      <w:szCs w:val="18"/>
    </w:rPr>
  </w:style>
  <w:style w:type="paragraph" w:customStyle="1" w:styleId="equationstyle">
    <w:name w:val="equation style"/>
    <w:basedOn w:val="Caption"/>
    <w:link w:val="equationstyleChar"/>
    <w:qFormat/>
    <w:rsid w:val="00D43F02"/>
    <w:pPr>
      <w:jc w:val="both"/>
    </w:pPr>
    <w:rPr>
      <w:i w:val="0"/>
      <w:color w:val="FFFF00"/>
      <w:sz w:val="24"/>
      <w:szCs w:val="24"/>
      <w:u w:val="single"/>
    </w:rPr>
  </w:style>
  <w:style w:type="character" w:customStyle="1" w:styleId="CaptionChar">
    <w:name w:val="Caption Char"/>
    <w:basedOn w:val="DefaultParagraphFont"/>
    <w:link w:val="Caption"/>
    <w:uiPriority w:val="35"/>
    <w:rsid w:val="00D43F02"/>
    <w:rPr>
      <w:i/>
      <w:iCs/>
      <w:color w:val="44546A" w:themeColor="text2"/>
      <w:sz w:val="18"/>
      <w:szCs w:val="18"/>
      <w:lang w:val="en-US" w:eastAsia="ja-JP"/>
    </w:rPr>
  </w:style>
  <w:style w:type="character" w:customStyle="1" w:styleId="equationstyleChar">
    <w:name w:val="equation style Char"/>
    <w:basedOn w:val="CaptionChar"/>
    <w:link w:val="equationstyle"/>
    <w:rsid w:val="00D43F02"/>
    <w:rPr>
      <w:i w:val="0"/>
      <w:iCs/>
      <w:color w:val="FFFF00"/>
      <w:sz w:val="24"/>
      <w:szCs w:val="24"/>
      <w:u w:val="single"/>
      <w:lang w:val="en-US" w:eastAsia="ja-JP"/>
    </w:rPr>
  </w:style>
  <w:style w:type="paragraph" w:styleId="ListParagraph">
    <w:name w:val="List Paragraph"/>
    <w:basedOn w:val="Normal"/>
    <w:uiPriority w:val="34"/>
    <w:qFormat/>
    <w:rsid w:val="00886634"/>
    <w:pPr>
      <w:ind w:left="720"/>
      <w:contextualSpacing/>
    </w:pPr>
  </w:style>
  <w:style w:type="paragraph" w:styleId="BodyText">
    <w:name w:val="Body Text"/>
    <w:basedOn w:val="Normal"/>
    <w:link w:val="BodyTextChar"/>
    <w:uiPriority w:val="1"/>
    <w:qFormat/>
    <w:rsid w:val="00A65F09"/>
    <w:pPr>
      <w:widowControl w:val="0"/>
      <w:autoSpaceDE w:val="0"/>
      <w:autoSpaceDN w:val="0"/>
      <w:spacing w:after="0" w:line="240" w:lineRule="auto"/>
    </w:pPr>
    <w:rPr>
      <w:rFonts w:ascii="Times New Roman" w:eastAsia="Times New Roman" w:hAnsi="Times New Roman" w:cs="Times New Roman"/>
      <w:color w:val="auto"/>
      <w:sz w:val="24"/>
      <w:szCs w:val="24"/>
      <w:lang w:eastAsia="en-US" w:bidi="en-US"/>
    </w:rPr>
  </w:style>
  <w:style w:type="character" w:customStyle="1" w:styleId="BodyTextChar">
    <w:name w:val="Body Text Char"/>
    <w:basedOn w:val="DefaultParagraphFont"/>
    <w:link w:val="BodyText"/>
    <w:uiPriority w:val="1"/>
    <w:rsid w:val="00A65F09"/>
    <w:rPr>
      <w:rFonts w:ascii="Times New Roman" w:eastAsia="Times New Roman" w:hAnsi="Times New Roman" w:cs="Times New Roman"/>
      <w:sz w:val="24"/>
      <w:szCs w:val="24"/>
      <w:lang w:val="en-US" w:bidi="en-US"/>
    </w:rPr>
  </w:style>
  <w:style w:type="paragraph" w:styleId="Header">
    <w:name w:val="header"/>
    <w:basedOn w:val="Normal"/>
    <w:link w:val="HeaderChar"/>
    <w:uiPriority w:val="99"/>
    <w:unhideWhenUsed/>
    <w:qFormat/>
    <w:rsid w:val="00112A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2AF3"/>
    <w:rPr>
      <w:color w:val="404040" w:themeColor="text1" w:themeTint="BF"/>
      <w:sz w:val="20"/>
      <w:szCs w:val="20"/>
      <w:lang w:val="en-US" w:eastAsia="ja-JP"/>
    </w:rPr>
  </w:style>
  <w:style w:type="paragraph" w:styleId="Footer">
    <w:name w:val="footer"/>
    <w:basedOn w:val="Normal"/>
    <w:link w:val="FooterChar"/>
    <w:uiPriority w:val="99"/>
    <w:unhideWhenUsed/>
    <w:qFormat/>
    <w:rsid w:val="00112A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2AF3"/>
    <w:rPr>
      <w:color w:val="404040" w:themeColor="text1" w:themeTint="BF"/>
      <w:sz w:val="20"/>
      <w:szCs w:val="20"/>
      <w:lang w:val="en-US" w:eastAsia="ja-JP"/>
    </w:rPr>
  </w:style>
  <w:style w:type="character" w:styleId="Hyperlink">
    <w:name w:val="Hyperlink"/>
    <w:basedOn w:val="DefaultParagraphFont"/>
    <w:uiPriority w:val="99"/>
    <w:unhideWhenUsed/>
    <w:rsid w:val="007F477E"/>
    <w:rPr>
      <w:color w:val="0563C1" w:themeColor="hyperlink"/>
      <w:u w:val="single"/>
    </w:rPr>
  </w:style>
  <w:style w:type="table" w:customStyle="1" w:styleId="FinancialTable">
    <w:name w:val="Financial Table"/>
    <w:basedOn w:val="TableNormal"/>
    <w:uiPriority w:val="99"/>
    <w:rsid w:val="007F477E"/>
    <w:pPr>
      <w:spacing w:before="60" w:after="60" w:line="240" w:lineRule="auto"/>
    </w:pPr>
    <w:rPr>
      <w:color w:val="404040" w:themeColor="text1" w:themeTint="BF"/>
      <w:sz w:val="20"/>
      <w:szCs w:val="20"/>
      <w:lang w:val="en-US" w:eastAsia="ja-JP"/>
    </w:rPr>
    <w:tblPr>
      <w:tblBorders>
        <w:top w:val="single" w:sz="8" w:space="0" w:color="000000" w:themeColor="text1"/>
        <w:left w:val="single" w:sz="8" w:space="0" w:color="000000" w:themeColor="text1"/>
        <w:bottom w:val="single" w:sz="24" w:space="0" w:color="000000" w:themeColor="text1"/>
        <w:right w:val="single" w:sz="8" w:space="0" w:color="000000" w:themeColor="text1"/>
        <w:insideH w:val="single" w:sz="8" w:space="0" w:color="000000" w:themeColor="text1"/>
        <w:insideV w:val="single" w:sz="8" w:space="0" w:color="000000" w:themeColor="text1"/>
      </w:tblBorders>
      <w:tblCellMar>
        <w:left w:w="72" w:type="dxa"/>
        <w:right w:w="72" w:type="dxa"/>
      </w:tblCellMar>
    </w:tblPr>
    <w:tblStylePr w:type="firstRow">
      <w:pPr>
        <w:wordWrap/>
        <w:spacing w:beforeLines="0" w:before="40" w:beforeAutospacing="0" w:afterLines="0" w:after="40" w:afterAutospacing="0"/>
        <w:jc w:val="left"/>
      </w:pPr>
      <w:rPr>
        <w:rFonts w:asciiTheme="majorHAnsi" w:hAnsiTheme="majorHAnsi"/>
        <w:b/>
        <w:i w:val="0"/>
        <w:caps w:val="0"/>
        <w:smallCaps w:val="0"/>
        <w:color w:val="000000" w:themeColor="text1"/>
        <w:sz w:val="22"/>
      </w:rPr>
    </w:tblStylePr>
    <w:tblStylePr w:type="firstCol">
      <w:rPr>
        <w:b/>
        <w:color w:val="000000" w:themeColor="text1"/>
      </w:rPr>
    </w:tblStylePr>
  </w:style>
  <w:style w:type="paragraph" w:styleId="FootnoteText">
    <w:name w:val="footnote text"/>
    <w:basedOn w:val="Normal"/>
    <w:link w:val="FootnoteTextChar"/>
    <w:uiPriority w:val="99"/>
    <w:unhideWhenUsed/>
    <w:rsid w:val="007F477E"/>
    <w:pPr>
      <w:spacing w:after="0" w:line="240" w:lineRule="auto"/>
    </w:pPr>
  </w:style>
  <w:style w:type="character" w:customStyle="1" w:styleId="FootnoteTextChar">
    <w:name w:val="Footnote Text Char"/>
    <w:basedOn w:val="DefaultParagraphFont"/>
    <w:link w:val="FootnoteText"/>
    <w:uiPriority w:val="99"/>
    <w:rsid w:val="007F477E"/>
    <w:rPr>
      <w:color w:val="404040" w:themeColor="text1" w:themeTint="BF"/>
      <w:sz w:val="20"/>
      <w:szCs w:val="20"/>
      <w:lang w:val="en-US" w:eastAsia="ja-JP"/>
    </w:rPr>
  </w:style>
  <w:style w:type="character" w:styleId="FootnoteReference">
    <w:name w:val="footnote reference"/>
    <w:basedOn w:val="DefaultParagraphFont"/>
    <w:uiPriority w:val="99"/>
    <w:unhideWhenUsed/>
    <w:rsid w:val="007F477E"/>
    <w:rPr>
      <w:vertAlign w:val="superscript"/>
    </w:rPr>
  </w:style>
  <w:style w:type="table" w:customStyle="1" w:styleId="TableGrid">
    <w:name w:val="TableGrid"/>
    <w:rsid w:val="00287D2B"/>
    <w:pPr>
      <w:spacing w:after="0" w:line="240" w:lineRule="auto"/>
    </w:pPr>
    <w:rPr>
      <w:rFonts w:eastAsiaTheme="minorEastAsia"/>
      <w:szCs w:val="20"/>
      <w:lang w:eastAsia="en-IN" w:bidi="hi-IN"/>
    </w:rPr>
    <w:tblPr>
      <w:tblCellMar>
        <w:top w:w="0" w:type="dxa"/>
        <w:left w:w="0" w:type="dxa"/>
        <w:bottom w:w="0" w:type="dxa"/>
        <w:right w:w="0" w:type="dxa"/>
      </w:tblCellMar>
    </w:tblPr>
  </w:style>
  <w:style w:type="paragraph" w:styleId="NoSpacing">
    <w:name w:val="No Spacing"/>
    <w:link w:val="NoSpacingChar"/>
    <w:uiPriority w:val="1"/>
    <w:qFormat/>
    <w:rsid w:val="000A164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A164B"/>
    <w:rPr>
      <w:rFonts w:eastAsiaTheme="minorEastAsia"/>
      <w:lang w:val="en-US"/>
    </w:rPr>
  </w:style>
  <w:style w:type="table" w:styleId="TableGrid0">
    <w:name w:val="Table Grid"/>
    <w:basedOn w:val="TableNormal"/>
    <w:uiPriority w:val="39"/>
    <w:rsid w:val="007670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57813"/>
    <w:rPr>
      <w:rFonts w:asciiTheme="majorHAnsi" w:eastAsiaTheme="majorEastAsia" w:hAnsiTheme="majorHAnsi" w:cstheme="majorBidi"/>
      <w:color w:val="2F5496" w:themeColor="accent1" w:themeShade="BF"/>
      <w:sz w:val="32"/>
      <w:szCs w:val="32"/>
      <w:lang w:val="en-US" w:eastAsia="ja-JP"/>
    </w:rPr>
  </w:style>
  <w:style w:type="paragraph" w:styleId="BodyText3">
    <w:name w:val="Body Text 3"/>
    <w:basedOn w:val="Normal"/>
    <w:link w:val="BodyText3Char"/>
    <w:uiPriority w:val="99"/>
    <w:unhideWhenUsed/>
    <w:rsid w:val="00B71B07"/>
    <w:pPr>
      <w:spacing w:after="120"/>
    </w:pPr>
    <w:rPr>
      <w:sz w:val="16"/>
      <w:szCs w:val="16"/>
    </w:rPr>
  </w:style>
  <w:style w:type="character" w:customStyle="1" w:styleId="BodyText3Char">
    <w:name w:val="Body Text 3 Char"/>
    <w:basedOn w:val="DefaultParagraphFont"/>
    <w:link w:val="BodyText3"/>
    <w:uiPriority w:val="99"/>
    <w:rsid w:val="00B71B07"/>
    <w:rPr>
      <w:color w:val="404040" w:themeColor="text1" w:themeTint="BF"/>
      <w:sz w:val="16"/>
      <w:szCs w:val="16"/>
      <w:lang w:val="en-US" w:eastAsia="ja-JP"/>
    </w:rPr>
  </w:style>
  <w:style w:type="paragraph" w:styleId="Title">
    <w:name w:val="Title"/>
    <w:basedOn w:val="Normal"/>
    <w:next w:val="Normal"/>
    <w:link w:val="TitleChar"/>
    <w:uiPriority w:val="2"/>
    <w:qFormat/>
    <w:rsid w:val="00B71B07"/>
    <w:pPr>
      <w:framePr w:w="9360" w:hSpace="187" w:vSpace="187" w:wrap="notBeside" w:vAnchor="text" w:hAnchor="page" w:xAlign="center" w:y="1"/>
      <w:autoSpaceDE w:val="0"/>
      <w:autoSpaceDN w:val="0"/>
      <w:spacing w:after="0" w:line="240" w:lineRule="auto"/>
      <w:jc w:val="center"/>
    </w:pPr>
    <w:rPr>
      <w:rFonts w:ascii="Times New Roman" w:eastAsia="Times New Roman" w:hAnsi="Times New Roman" w:cs="Times New Roman"/>
      <w:color w:val="auto"/>
      <w:kern w:val="28"/>
      <w:sz w:val="48"/>
      <w:szCs w:val="48"/>
      <w:lang w:eastAsia="en-US"/>
    </w:rPr>
  </w:style>
  <w:style w:type="character" w:customStyle="1" w:styleId="TitleChar">
    <w:name w:val="Title Char"/>
    <w:basedOn w:val="DefaultParagraphFont"/>
    <w:link w:val="Title"/>
    <w:uiPriority w:val="2"/>
    <w:rsid w:val="00B71B07"/>
    <w:rPr>
      <w:rFonts w:ascii="Times New Roman" w:eastAsia="Times New Roman" w:hAnsi="Times New Roman" w:cs="Times New Roman"/>
      <w:kern w:val="28"/>
      <w:sz w:val="48"/>
      <w:szCs w:val="48"/>
      <w:lang w:val="en-US"/>
    </w:rPr>
  </w:style>
  <w:style w:type="paragraph" w:customStyle="1" w:styleId="Paragraph">
    <w:name w:val="Paragraph"/>
    <w:basedOn w:val="Normal"/>
    <w:rsid w:val="002D7212"/>
    <w:pPr>
      <w:tabs>
        <w:tab w:val="left" w:pos="1320"/>
      </w:tabs>
      <w:spacing w:after="100" w:line="240" w:lineRule="auto"/>
      <w:jc w:val="both"/>
    </w:pPr>
    <w:rPr>
      <w:rFonts w:ascii="Times New Roman" w:eastAsia="Times New Roman" w:hAnsi="Times New Roman" w:cs="Times New Roman"/>
      <w:snapToGrid w:val="0"/>
      <w:color w:val="auto"/>
      <w:lang w:eastAsia="en-US"/>
    </w:rPr>
  </w:style>
  <w:style w:type="paragraph" w:customStyle="1" w:styleId="Equation">
    <w:name w:val="Equation"/>
    <w:basedOn w:val="Paragraph"/>
    <w:next w:val="Paragraph"/>
    <w:rsid w:val="002D7212"/>
    <w:pPr>
      <w:tabs>
        <w:tab w:val="clear" w:pos="1320"/>
        <w:tab w:val="right" w:pos="4962"/>
      </w:tabs>
      <w:ind w:left="284"/>
    </w:pPr>
    <w:rPr>
      <w:lang w:val="en-AU"/>
    </w:rPr>
  </w:style>
  <w:style w:type="paragraph" w:customStyle="1" w:styleId="FigureStyle">
    <w:name w:val="Figure Style"/>
    <w:basedOn w:val="BodyText3"/>
    <w:link w:val="FigureStyleChar"/>
    <w:qFormat/>
    <w:rsid w:val="002D7212"/>
    <w:pPr>
      <w:spacing w:after="100"/>
      <w:jc w:val="both"/>
    </w:pPr>
    <w:rPr>
      <w:color w:val="FF0000"/>
      <w:sz w:val="24"/>
      <w:szCs w:val="24"/>
      <w:u w:val="single"/>
      <w:lang w:val="en-GB"/>
    </w:rPr>
  </w:style>
  <w:style w:type="character" w:customStyle="1" w:styleId="FigureStyleChar">
    <w:name w:val="Figure Style Char"/>
    <w:basedOn w:val="BodyText3Char"/>
    <w:link w:val="FigureStyle"/>
    <w:rsid w:val="002D7212"/>
    <w:rPr>
      <w:color w:val="FF0000"/>
      <w:sz w:val="24"/>
      <w:szCs w:val="24"/>
      <w:u w:val="single"/>
      <w:lang w:val="en-GB" w:eastAsia="ja-JP"/>
    </w:rPr>
  </w:style>
  <w:style w:type="character" w:customStyle="1" w:styleId="Heading3Char">
    <w:name w:val="Heading 3 Char"/>
    <w:basedOn w:val="DefaultParagraphFont"/>
    <w:link w:val="Heading3"/>
    <w:uiPriority w:val="1"/>
    <w:rsid w:val="00D730E4"/>
    <w:rPr>
      <w:rFonts w:asciiTheme="majorHAnsi" w:eastAsiaTheme="majorEastAsia" w:hAnsiTheme="majorHAnsi" w:cstheme="majorBidi"/>
      <w:color w:val="1F3763" w:themeColor="accent1" w:themeShade="7F"/>
      <w:sz w:val="24"/>
      <w:szCs w:val="24"/>
      <w:lang w:val="en-US" w:eastAsia="ja-JP"/>
    </w:rPr>
  </w:style>
  <w:style w:type="paragraph" w:styleId="Subtitle">
    <w:name w:val="Subtitle"/>
    <w:basedOn w:val="Normal"/>
    <w:next w:val="Normal"/>
    <w:link w:val="SubtitleChar"/>
    <w:uiPriority w:val="3"/>
    <w:unhideWhenUsed/>
    <w:qFormat/>
    <w:rsid w:val="00D730E4"/>
    <w:pPr>
      <w:numPr>
        <w:ilvl w:val="1"/>
      </w:numPr>
      <w:spacing w:before="40" w:after="160" w:line="288" w:lineRule="auto"/>
      <w:ind w:left="72"/>
    </w:pPr>
    <w:rPr>
      <w:rFonts w:asciiTheme="majorHAnsi" w:eastAsiaTheme="majorEastAsia" w:hAnsiTheme="majorHAnsi" w:cstheme="majorBidi"/>
      <w:b/>
      <w:bCs/>
      <w:caps/>
      <w:color w:val="000000" w:themeColor="text1"/>
      <w:kern w:val="20"/>
      <w:sz w:val="60"/>
    </w:rPr>
  </w:style>
  <w:style w:type="character" w:customStyle="1" w:styleId="SubtitleChar">
    <w:name w:val="Subtitle Char"/>
    <w:basedOn w:val="DefaultParagraphFont"/>
    <w:link w:val="Subtitle"/>
    <w:uiPriority w:val="3"/>
    <w:rsid w:val="00D730E4"/>
    <w:rPr>
      <w:rFonts w:asciiTheme="majorHAnsi" w:eastAsiaTheme="majorEastAsia" w:hAnsiTheme="majorHAnsi" w:cstheme="majorBidi"/>
      <w:b/>
      <w:bCs/>
      <w:caps/>
      <w:color w:val="000000" w:themeColor="text1"/>
      <w:kern w:val="20"/>
      <w:sz w:val="60"/>
      <w:szCs w:val="20"/>
      <w:lang w:val="en-US" w:eastAsia="ja-JP"/>
    </w:rPr>
  </w:style>
  <w:style w:type="paragraph" w:customStyle="1" w:styleId="Graphic">
    <w:name w:val="Graphic"/>
    <w:basedOn w:val="Normal"/>
    <w:uiPriority w:val="99"/>
    <w:rsid w:val="00D730E4"/>
    <w:pPr>
      <w:spacing w:after="80" w:line="240" w:lineRule="auto"/>
      <w:jc w:val="center"/>
    </w:pPr>
  </w:style>
  <w:style w:type="paragraph" w:customStyle="1" w:styleId="InfoHeading">
    <w:name w:val="Info Heading"/>
    <w:basedOn w:val="Normal"/>
    <w:uiPriority w:val="2"/>
    <w:qFormat/>
    <w:rsid w:val="00D730E4"/>
    <w:pPr>
      <w:spacing w:after="60" w:line="240" w:lineRule="auto"/>
      <w:ind w:left="29" w:right="29"/>
      <w:jc w:val="right"/>
    </w:pPr>
    <w:rPr>
      <w:b/>
      <w:bCs/>
      <w:color w:val="4472C4" w:themeColor="accent1"/>
      <w:sz w:val="36"/>
    </w:rPr>
  </w:style>
  <w:style w:type="paragraph" w:customStyle="1" w:styleId="Page">
    <w:name w:val="Page"/>
    <w:basedOn w:val="Normal"/>
    <w:next w:val="Normal"/>
    <w:uiPriority w:val="99"/>
    <w:unhideWhenUsed/>
    <w:qFormat/>
    <w:rsid w:val="00D730E4"/>
    <w:pPr>
      <w:spacing w:after="40" w:line="240" w:lineRule="auto"/>
    </w:pPr>
    <w:rPr>
      <w:noProof/>
      <w:color w:val="000000" w:themeColor="text1"/>
      <w:sz w:val="36"/>
    </w:rPr>
  </w:style>
  <w:style w:type="character" w:styleId="PlaceholderText">
    <w:name w:val="Placeholder Text"/>
    <w:basedOn w:val="DefaultParagraphFont"/>
    <w:uiPriority w:val="99"/>
    <w:semiHidden/>
    <w:rsid w:val="00D730E4"/>
    <w:rPr>
      <w:color w:val="808080"/>
    </w:rPr>
  </w:style>
  <w:style w:type="paragraph" w:styleId="BalloonText">
    <w:name w:val="Balloon Text"/>
    <w:basedOn w:val="Normal"/>
    <w:link w:val="BalloonTextChar"/>
    <w:uiPriority w:val="99"/>
    <w:semiHidden/>
    <w:unhideWhenUsed/>
    <w:rsid w:val="00D730E4"/>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sid w:val="00D730E4"/>
    <w:rPr>
      <w:rFonts w:ascii="Tahoma" w:hAnsi="Tahoma" w:cs="Tahoma"/>
      <w:color w:val="404040" w:themeColor="text1" w:themeTint="BF"/>
      <w:sz w:val="16"/>
      <w:szCs w:val="20"/>
      <w:lang w:val="en-US" w:eastAsia="ja-JP"/>
    </w:rPr>
  </w:style>
  <w:style w:type="character" w:styleId="Strong">
    <w:name w:val="Strong"/>
    <w:basedOn w:val="DefaultParagraphFont"/>
    <w:uiPriority w:val="10"/>
    <w:qFormat/>
    <w:rsid w:val="00D730E4"/>
    <w:rPr>
      <w:b/>
      <w:bCs/>
    </w:rPr>
  </w:style>
  <w:style w:type="paragraph" w:customStyle="1" w:styleId="Abstract">
    <w:name w:val="Abstract"/>
    <w:basedOn w:val="Normal"/>
    <w:uiPriority w:val="3"/>
    <w:qFormat/>
    <w:rsid w:val="00D730E4"/>
    <w:pPr>
      <w:spacing w:before="360" w:after="480" w:line="360" w:lineRule="auto"/>
    </w:pPr>
    <w:rPr>
      <w:i/>
      <w:iCs/>
      <w:color w:val="4472C4" w:themeColor="accent1"/>
      <w:kern w:val="20"/>
      <w:sz w:val="28"/>
    </w:rPr>
  </w:style>
  <w:style w:type="paragraph" w:styleId="TOC1">
    <w:name w:val="toc 1"/>
    <w:basedOn w:val="Normal"/>
    <w:next w:val="Normal"/>
    <w:autoRedefine/>
    <w:uiPriority w:val="39"/>
    <w:unhideWhenUsed/>
    <w:rsid w:val="00D730E4"/>
    <w:pPr>
      <w:tabs>
        <w:tab w:val="left" w:pos="142"/>
        <w:tab w:val="left" w:pos="284"/>
        <w:tab w:val="right" w:leader="underscore" w:pos="7088"/>
      </w:tabs>
      <w:spacing w:before="40" w:after="100" w:line="288" w:lineRule="auto"/>
      <w:ind w:left="142" w:right="129"/>
      <w:jc w:val="both"/>
    </w:pPr>
    <w:rPr>
      <w:noProof/>
      <w:kern w:val="20"/>
    </w:rPr>
  </w:style>
  <w:style w:type="paragraph" w:styleId="TOCHeading">
    <w:name w:val="TOC Heading"/>
    <w:basedOn w:val="Heading1"/>
    <w:next w:val="Normal"/>
    <w:uiPriority w:val="39"/>
    <w:unhideWhenUsed/>
    <w:qFormat/>
    <w:rsid w:val="00D730E4"/>
    <w:pPr>
      <w:keepNext w:val="0"/>
      <w:keepLines w:val="0"/>
      <w:pageBreakBefore/>
      <w:spacing w:before="0" w:after="360" w:line="240" w:lineRule="auto"/>
      <w:outlineLvl w:val="9"/>
    </w:pPr>
    <w:rPr>
      <w:b/>
      <w:bCs/>
      <w:color w:val="4472C4" w:themeColor="accent1"/>
      <w:kern w:val="20"/>
      <w:sz w:val="44"/>
      <w:szCs w:val="20"/>
    </w:rPr>
  </w:style>
  <w:style w:type="paragraph" w:styleId="Quote">
    <w:name w:val="Quote"/>
    <w:basedOn w:val="Normal"/>
    <w:next w:val="Normal"/>
    <w:link w:val="QuoteChar"/>
    <w:uiPriority w:val="1"/>
    <w:unhideWhenUsed/>
    <w:qFormat/>
    <w:rsid w:val="00D730E4"/>
    <w:pPr>
      <w:spacing w:before="240" w:after="240" w:line="288" w:lineRule="auto"/>
    </w:pPr>
    <w:rPr>
      <w:i/>
      <w:iCs/>
      <w:color w:val="4472C4" w:themeColor="accent1"/>
      <w:kern w:val="20"/>
      <w:sz w:val="24"/>
    </w:rPr>
  </w:style>
  <w:style w:type="character" w:customStyle="1" w:styleId="QuoteChar">
    <w:name w:val="Quote Char"/>
    <w:basedOn w:val="DefaultParagraphFont"/>
    <w:link w:val="Quote"/>
    <w:uiPriority w:val="1"/>
    <w:rsid w:val="00D730E4"/>
    <w:rPr>
      <w:i/>
      <w:iCs/>
      <w:color w:val="4472C4" w:themeColor="accent1"/>
      <w:kern w:val="20"/>
      <w:sz w:val="24"/>
      <w:szCs w:val="20"/>
      <w:lang w:val="en-US" w:eastAsia="ja-JP"/>
    </w:rPr>
  </w:style>
  <w:style w:type="paragraph" w:styleId="Signature">
    <w:name w:val="Signature"/>
    <w:basedOn w:val="Normal"/>
    <w:link w:val="SignatureChar"/>
    <w:uiPriority w:val="9"/>
    <w:unhideWhenUsed/>
    <w:qFormat/>
    <w:rsid w:val="00D730E4"/>
    <w:pPr>
      <w:spacing w:before="720" w:after="0" w:line="312" w:lineRule="auto"/>
      <w:contextualSpacing/>
    </w:pPr>
    <w:rPr>
      <w:color w:val="595959" w:themeColor="text1" w:themeTint="A6"/>
      <w:kern w:val="20"/>
    </w:rPr>
  </w:style>
  <w:style w:type="character" w:customStyle="1" w:styleId="SignatureChar">
    <w:name w:val="Signature Char"/>
    <w:basedOn w:val="DefaultParagraphFont"/>
    <w:link w:val="Signature"/>
    <w:uiPriority w:val="9"/>
    <w:rsid w:val="00D730E4"/>
    <w:rPr>
      <w:color w:val="595959" w:themeColor="text1" w:themeTint="A6"/>
      <w:kern w:val="20"/>
      <w:sz w:val="20"/>
      <w:szCs w:val="20"/>
      <w:lang w:val="en-US" w:eastAsia="ja-JP"/>
    </w:rPr>
  </w:style>
  <w:style w:type="paragraph" w:styleId="ListBullet">
    <w:name w:val="List Bullet"/>
    <w:basedOn w:val="Normal"/>
    <w:uiPriority w:val="1"/>
    <w:unhideWhenUsed/>
    <w:qFormat/>
    <w:rsid w:val="00D730E4"/>
    <w:pPr>
      <w:numPr>
        <w:numId w:val="1"/>
      </w:numPr>
      <w:spacing w:before="40" w:after="40" w:line="288" w:lineRule="auto"/>
    </w:pPr>
    <w:rPr>
      <w:color w:val="595959" w:themeColor="text1" w:themeTint="A6"/>
      <w:kern w:val="20"/>
    </w:rPr>
  </w:style>
  <w:style w:type="paragraph" w:styleId="ListNumber">
    <w:name w:val="List Number"/>
    <w:basedOn w:val="Normal"/>
    <w:uiPriority w:val="1"/>
    <w:unhideWhenUsed/>
    <w:qFormat/>
    <w:rsid w:val="00D730E4"/>
    <w:pPr>
      <w:numPr>
        <w:numId w:val="2"/>
      </w:numPr>
      <w:spacing w:before="40" w:after="160" w:line="288" w:lineRule="auto"/>
      <w:contextualSpacing/>
    </w:pPr>
    <w:rPr>
      <w:color w:val="595959" w:themeColor="text1" w:themeTint="A6"/>
      <w:kern w:val="20"/>
    </w:rPr>
  </w:style>
  <w:style w:type="paragraph" w:styleId="ListNumber2">
    <w:name w:val="List Number 2"/>
    <w:basedOn w:val="Normal"/>
    <w:uiPriority w:val="1"/>
    <w:unhideWhenUsed/>
    <w:qFormat/>
    <w:rsid w:val="00D730E4"/>
    <w:pPr>
      <w:numPr>
        <w:ilvl w:val="1"/>
        <w:numId w:val="2"/>
      </w:numPr>
      <w:spacing w:before="40" w:after="160" w:line="288" w:lineRule="auto"/>
      <w:contextualSpacing/>
    </w:pPr>
    <w:rPr>
      <w:color w:val="595959" w:themeColor="text1" w:themeTint="A6"/>
      <w:kern w:val="20"/>
    </w:rPr>
  </w:style>
  <w:style w:type="paragraph" w:styleId="ListNumber3">
    <w:name w:val="List Number 3"/>
    <w:basedOn w:val="Normal"/>
    <w:uiPriority w:val="18"/>
    <w:unhideWhenUsed/>
    <w:rsid w:val="00D730E4"/>
    <w:pPr>
      <w:numPr>
        <w:ilvl w:val="2"/>
        <w:numId w:val="2"/>
      </w:numPr>
      <w:spacing w:before="40" w:after="160" w:line="288" w:lineRule="auto"/>
      <w:contextualSpacing/>
    </w:pPr>
    <w:rPr>
      <w:color w:val="595959" w:themeColor="text1" w:themeTint="A6"/>
      <w:kern w:val="20"/>
    </w:rPr>
  </w:style>
  <w:style w:type="paragraph" w:styleId="ListNumber4">
    <w:name w:val="List Number 4"/>
    <w:basedOn w:val="Normal"/>
    <w:uiPriority w:val="18"/>
    <w:unhideWhenUsed/>
    <w:rsid w:val="00D730E4"/>
    <w:pPr>
      <w:numPr>
        <w:ilvl w:val="3"/>
        <w:numId w:val="2"/>
      </w:numPr>
      <w:spacing w:before="40" w:after="160" w:line="288" w:lineRule="auto"/>
      <w:contextualSpacing/>
    </w:pPr>
    <w:rPr>
      <w:color w:val="595959" w:themeColor="text1" w:themeTint="A6"/>
      <w:kern w:val="20"/>
    </w:rPr>
  </w:style>
  <w:style w:type="paragraph" w:styleId="ListNumber5">
    <w:name w:val="List Number 5"/>
    <w:basedOn w:val="Normal"/>
    <w:uiPriority w:val="18"/>
    <w:unhideWhenUsed/>
    <w:rsid w:val="00D730E4"/>
    <w:pPr>
      <w:numPr>
        <w:ilvl w:val="4"/>
        <w:numId w:val="2"/>
      </w:numPr>
      <w:spacing w:before="40" w:after="160" w:line="288" w:lineRule="auto"/>
      <w:contextualSpacing/>
    </w:pPr>
    <w:rPr>
      <w:color w:val="595959" w:themeColor="text1" w:themeTint="A6"/>
      <w:kern w:val="20"/>
    </w:rPr>
  </w:style>
  <w:style w:type="character" w:styleId="CommentReference">
    <w:name w:val="annotation reference"/>
    <w:basedOn w:val="DefaultParagraphFont"/>
    <w:uiPriority w:val="99"/>
    <w:semiHidden/>
    <w:unhideWhenUsed/>
    <w:rsid w:val="00D730E4"/>
    <w:rPr>
      <w:sz w:val="16"/>
    </w:rPr>
  </w:style>
  <w:style w:type="paragraph" w:styleId="CommentText">
    <w:name w:val="annotation text"/>
    <w:basedOn w:val="Normal"/>
    <w:link w:val="CommentTextChar"/>
    <w:semiHidden/>
    <w:unhideWhenUsed/>
    <w:rsid w:val="00D730E4"/>
    <w:pPr>
      <w:spacing w:line="240" w:lineRule="auto"/>
    </w:pPr>
  </w:style>
  <w:style w:type="character" w:customStyle="1" w:styleId="CommentTextChar">
    <w:name w:val="Comment Text Char"/>
    <w:basedOn w:val="DefaultParagraphFont"/>
    <w:link w:val="CommentText"/>
    <w:semiHidden/>
    <w:rsid w:val="00D730E4"/>
    <w:rPr>
      <w:color w:val="404040" w:themeColor="text1" w:themeTint="BF"/>
      <w:sz w:val="20"/>
      <w:szCs w:val="20"/>
      <w:lang w:val="en-US" w:eastAsia="ja-JP"/>
    </w:rPr>
  </w:style>
  <w:style w:type="paragraph" w:styleId="CommentSubject">
    <w:name w:val="annotation subject"/>
    <w:basedOn w:val="CommentText"/>
    <w:next w:val="CommentText"/>
    <w:link w:val="CommentSubjectChar"/>
    <w:uiPriority w:val="99"/>
    <w:semiHidden/>
    <w:unhideWhenUsed/>
    <w:rsid w:val="00D730E4"/>
    <w:rPr>
      <w:b/>
      <w:bCs/>
    </w:rPr>
  </w:style>
  <w:style w:type="character" w:customStyle="1" w:styleId="CommentSubjectChar">
    <w:name w:val="Comment Subject Char"/>
    <w:basedOn w:val="CommentTextChar"/>
    <w:link w:val="CommentSubject"/>
    <w:uiPriority w:val="99"/>
    <w:semiHidden/>
    <w:rsid w:val="00D730E4"/>
    <w:rPr>
      <w:b/>
      <w:bCs/>
      <w:color w:val="404040" w:themeColor="text1" w:themeTint="BF"/>
      <w:sz w:val="20"/>
      <w:szCs w:val="20"/>
      <w:lang w:val="en-US" w:eastAsia="ja-JP"/>
    </w:rPr>
  </w:style>
  <w:style w:type="table" w:styleId="LightShading">
    <w:name w:val="Light Shading"/>
    <w:basedOn w:val="TableNormal"/>
    <w:uiPriority w:val="60"/>
    <w:rsid w:val="00D730E4"/>
    <w:pPr>
      <w:spacing w:after="0" w:line="240" w:lineRule="auto"/>
    </w:pPr>
    <w:rPr>
      <w:color w:val="000000" w:themeColor="text1" w:themeShade="BF"/>
      <w:sz w:val="20"/>
      <w:szCs w:val="20"/>
      <w:lang w:val="en-US" w:eastAsia="ja-JP"/>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ableTextDecimal">
    <w:name w:val="Table Text Decimal"/>
    <w:basedOn w:val="Normal"/>
    <w:uiPriority w:val="1"/>
    <w:qFormat/>
    <w:rsid w:val="00D730E4"/>
    <w:pPr>
      <w:tabs>
        <w:tab w:val="decimal" w:pos="869"/>
      </w:tabs>
      <w:spacing w:before="60" w:after="60" w:line="240" w:lineRule="auto"/>
    </w:pPr>
  </w:style>
  <w:style w:type="paragraph" w:customStyle="1" w:styleId="TableText">
    <w:name w:val="Table Text"/>
    <w:basedOn w:val="Normal"/>
    <w:uiPriority w:val="1"/>
    <w:qFormat/>
    <w:rsid w:val="00D730E4"/>
    <w:pPr>
      <w:spacing w:before="60" w:after="60" w:line="240" w:lineRule="auto"/>
    </w:pPr>
  </w:style>
  <w:style w:type="paragraph" w:customStyle="1" w:styleId="Organization">
    <w:name w:val="Organization"/>
    <w:basedOn w:val="Normal"/>
    <w:uiPriority w:val="2"/>
    <w:qFormat/>
    <w:rsid w:val="00D730E4"/>
    <w:pPr>
      <w:spacing w:after="60" w:line="240" w:lineRule="auto"/>
      <w:ind w:left="29" w:right="29"/>
    </w:pPr>
    <w:rPr>
      <w:b/>
      <w:bCs/>
      <w:color w:val="4472C4" w:themeColor="accent1"/>
      <w:sz w:val="36"/>
    </w:rPr>
  </w:style>
  <w:style w:type="paragraph" w:styleId="TOC2">
    <w:name w:val="toc 2"/>
    <w:basedOn w:val="Normal"/>
    <w:next w:val="Normal"/>
    <w:autoRedefine/>
    <w:uiPriority w:val="39"/>
    <w:unhideWhenUsed/>
    <w:rsid w:val="00D730E4"/>
    <w:pPr>
      <w:tabs>
        <w:tab w:val="left" w:pos="1100"/>
        <w:tab w:val="right" w:leader="underscore" w:pos="10206"/>
      </w:tabs>
      <w:spacing w:after="100"/>
      <w:ind w:left="200"/>
      <w:jc w:val="both"/>
    </w:pPr>
  </w:style>
  <w:style w:type="paragraph" w:styleId="TableofFigures">
    <w:name w:val="table of figures"/>
    <w:basedOn w:val="Normal"/>
    <w:next w:val="Normal"/>
    <w:uiPriority w:val="99"/>
    <w:unhideWhenUsed/>
    <w:rsid w:val="00D730E4"/>
    <w:pPr>
      <w:spacing w:after="0"/>
    </w:pPr>
  </w:style>
  <w:style w:type="numbering" w:customStyle="1" w:styleId="Style1">
    <w:name w:val="Style1"/>
    <w:uiPriority w:val="99"/>
    <w:rsid w:val="00D730E4"/>
    <w:pPr>
      <w:numPr>
        <w:numId w:val="3"/>
      </w:numPr>
    </w:pPr>
  </w:style>
  <w:style w:type="paragraph" w:styleId="TOC3">
    <w:name w:val="toc 3"/>
    <w:basedOn w:val="Normal"/>
    <w:next w:val="Normal"/>
    <w:autoRedefine/>
    <w:uiPriority w:val="39"/>
    <w:unhideWhenUsed/>
    <w:rsid w:val="00D730E4"/>
    <w:pPr>
      <w:spacing w:after="100" w:line="259" w:lineRule="auto"/>
      <w:ind w:left="440"/>
    </w:pPr>
    <w:rPr>
      <w:rFonts w:eastAsiaTheme="minorEastAsia"/>
      <w:color w:val="auto"/>
      <w:sz w:val="22"/>
      <w:szCs w:val="22"/>
      <w:lang w:val="en-IN" w:eastAsia="en-IN"/>
    </w:rPr>
  </w:style>
  <w:style w:type="paragraph" w:styleId="TOC4">
    <w:name w:val="toc 4"/>
    <w:basedOn w:val="Normal"/>
    <w:next w:val="Normal"/>
    <w:autoRedefine/>
    <w:uiPriority w:val="39"/>
    <w:unhideWhenUsed/>
    <w:rsid w:val="00D730E4"/>
    <w:pPr>
      <w:spacing w:after="100" w:line="259" w:lineRule="auto"/>
      <w:ind w:left="660"/>
    </w:pPr>
    <w:rPr>
      <w:rFonts w:eastAsiaTheme="minorEastAsia"/>
      <w:color w:val="auto"/>
      <w:sz w:val="22"/>
      <w:szCs w:val="22"/>
      <w:lang w:val="en-IN" w:eastAsia="en-IN"/>
    </w:rPr>
  </w:style>
  <w:style w:type="paragraph" w:styleId="TOC5">
    <w:name w:val="toc 5"/>
    <w:basedOn w:val="Normal"/>
    <w:next w:val="Normal"/>
    <w:autoRedefine/>
    <w:uiPriority w:val="39"/>
    <w:unhideWhenUsed/>
    <w:rsid w:val="00D730E4"/>
    <w:pPr>
      <w:spacing w:after="100" w:line="259" w:lineRule="auto"/>
      <w:ind w:left="880"/>
    </w:pPr>
    <w:rPr>
      <w:rFonts w:eastAsiaTheme="minorEastAsia"/>
      <w:color w:val="auto"/>
      <w:sz w:val="22"/>
      <w:szCs w:val="22"/>
      <w:lang w:val="en-IN" w:eastAsia="en-IN"/>
    </w:rPr>
  </w:style>
  <w:style w:type="paragraph" w:styleId="TOC6">
    <w:name w:val="toc 6"/>
    <w:basedOn w:val="Normal"/>
    <w:next w:val="Normal"/>
    <w:autoRedefine/>
    <w:uiPriority w:val="39"/>
    <w:unhideWhenUsed/>
    <w:rsid w:val="00D730E4"/>
    <w:pPr>
      <w:spacing w:after="100" w:line="259" w:lineRule="auto"/>
      <w:ind w:left="1100"/>
    </w:pPr>
    <w:rPr>
      <w:rFonts w:eastAsiaTheme="minorEastAsia"/>
      <w:color w:val="auto"/>
      <w:sz w:val="22"/>
      <w:szCs w:val="22"/>
      <w:lang w:val="en-IN" w:eastAsia="en-IN"/>
    </w:rPr>
  </w:style>
  <w:style w:type="paragraph" w:styleId="TOC7">
    <w:name w:val="toc 7"/>
    <w:basedOn w:val="Normal"/>
    <w:next w:val="Normal"/>
    <w:autoRedefine/>
    <w:uiPriority w:val="39"/>
    <w:unhideWhenUsed/>
    <w:rsid w:val="00D730E4"/>
    <w:pPr>
      <w:spacing w:after="100" w:line="259" w:lineRule="auto"/>
      <w:ind w:left="1320"/>
    </w:pPr>
    <w:rPr>
      <w:rFonts w:eastAsiaTheme="minorEastAsia"/>
      <w:color w:val="auto"/>
      <w:sz w:val="22"/>
      <w:szCs w:val="22"/>
      <w:lang w:val="en-IN" w:eastAsia="en-IN"/>
    </w:rPr>
  </w:style>
  <w:style w:type="paragraph" w:styleId="TOC8">
    <w:name w:val="toc 8"/>
    <w:basedOn w:val="Normal"/>
    <w:next w:val="Normal"/>
    <w:autoRedefine/>
    <w:uiPriority w:val="39"/>
    <w:unhideWhenUsed/>
    <w:rsid w:val="00D730E4"/>
    <w:pPr>
      <w:spacing w:after="100" w:line="259" w:lineRule="auto"/>
      <w:ind w:left="1540"/>
    </w:pPr>
    <w:rPr>
      <w:rFonts w:eastAsiaTheme="minorEastAsia"/>
      <w:color w:val="auto"/>
      <w:sz w:val="22"/>
      <w:szCs w:val="22"/>
      <w:lang w:val="en-IN" w:eastAsia="en-IN"/>
    </w:rPr>
  </w:style>
  <w:style w:type="paragraph" w:styleId="TOC9">
    <w:name w:val="toc 9"/>
    <w:basedOn w:val="Normal"/>
    <w:next w:val="Normal"/>
    <w:autoRedefine/>
    <w:uiPriority w:val="39"/>
    <w:unhideWhenUsed/>
    <w:rsid w:val="00D730E4"/>
    <w:pPr>
      <w:spacing w:after="100" w:line="259" w:lineRule="auto"/>
      <w:ind w:left="1760"/>
    </w:pPr>
    <w:rPr>
      <w:rFonts w:eastAsiaTheme="minorEastAsia"/>
      <w:color w:val="auto"/>
      <w:sz w:val="22"/>
      <w:szCs w:val="22"/>
      <w:lang w:val="en-IN" w:eastAsia="en-IN"/>
    </w:rPr>
  </w:style>
  <w:style w:type="paragraph" w:customStyle="1" w:styleId="Figurecaption">
    <w:name w:val="Figure caption"/>
    <w:basedOn w:val="Normal"/>
    <w:next w:val="Paragraph"/>
    <w:rsid w:val="00D730E4"/>
    <w:pPr>
      <w:spacing w:after="240" w:line="240" w:lineRule="auto"/>
      <w:ind w:left="992" w:right="6" w:hanging="992"/>
      <w:jc w:val="both"/>
    </w:pPr>
    <w:rPr>
      <w:rFonts w:ascii="Times New Roman" w:eastAsia="Times New Roman" w:hAnsi="Times New Roman" w:cs="Times New Roman"/>
      <w:b/>
      <w:color w:val="auto"/>
      <w:lang w:val="en-AU" w:eastAsia="en-US"/>
    </w:rPr>
  </w:style>
  <w:style w:type="paragraph" w:customStyle="1" w:styleId="Sub-paragraph">
    <w:name w:val="Sub-paragraph"/>
    <w:basedOn w:val="Normal"/>
    <w:rsid w:val="00D730E4"/>
    <w:pPr>
      <w:numPr>
        <w:numId w:val="4"/>
      </w:numPr>
      <w:tabs>
        <w:tab w:val="left" w:pos="1320"/>
      </w:tabs>
      <w:spacing w:after="120" w:line="240" w:lineRule="auto"/>
      <w:jc w:val="both"/>
    </w:pPr>
    <w:rPr>
      <w:rFonts w:ascii="Times New Roman" w:eastAsia="Times New Roman" w:hAnsi="Times New Roman" w:cs="Times New Roman"/>
      <w:color w:val="auto"/>
      <w:lang w:val="en-AU" w:eastAsia="en-US"/>
    </w:rPr>
  </w:style>
  <w:style w:type="paragraph" w:styleId="DocumentMap">
    <w:name w:val="Document Map"/>
    <w:basedOn w:val="Normal"/>
    <w:link w:val="DocumentMapChar"/>
    <w:uiPriority w:val="99"/>
    <w:semiHidden/>
    <w:unhideWhenUsed/>
    <w:rsid w:val="00D730E4"/>
    <w:pPr>
      <w:spacing w:after="0" w:line="240" w:lineRule="auto"/>
    </w:pPr>
    <w:rPr>
      <w:rFonts w:ascii="Lucida Grande" w:hAnsi="Lucida Grande"/>
      <w:sz w:val="24"/>
      <w:szCs w:val="24"/>
    </w:rPr>
  </w:style>
  <w:style w:type="character" w:customStyle="1" w:styleId="DocumentMapChar">
    <w:name w:val="Document Map Char"/>
    <w:basedOn w:val="DefaultParagraphFont"/>
    <w:link w:val="DocumentMap"/>
    <w:uiPriority w:val="99"/>
    <w:semiHidden/>
    <w:rsid w:val="00D730E4"/>
    <w:rPr>
      <w:rFonts w:ascii="Lucida Grande" w:hAnsi="Lucida Grande"/>
      <w:color w:val="404040" w:themeColor="text1" w:themeTint="BF"/>
      <w:sz w:val="24"/>
      <w:szCs w:val="24"/>
      <w:lang w:val="en-US" w:eastAsia="ja-JP"/>
    </w:rPr>
  </w:style>
  <w:style w:type="paragraph" w:styleId="Index1">
    <w:name w:val="index 1"/>
    <w:basedOn w:val="Normal"/>
    <w:next w:val="Normal"/>
    <w:autoRedefine/>
    <w:uiPriority w:val="99"/>
    <w:semiHidden/>
    <w:unhideWhenUsed/>
    <w:rsid w:val="00D730E4"/>
    <w:pPr>
      <w:spacing w:after="0" w:line="240" w:lineRule="auto"/>
      <w:ind w:left="240" w:hanging="240"/>
    </w:pPr>
    <w:rPr>
      <w:rFonts w:ascii="Cambria" w:eastAsia="MS Mincho" w:hAnsi="Cambria" w:cs="Times New Roman"/>
      <w:color w:val="auto"/>
      <w:sz w:val="24"/>
      <w:szCs w:val="24"/>
      <w:lang w:eastAsia="en-US"/>
    </w:rPr>
  </w:style>
  <w:style w:type="paragraph" w:styleId="Revision">
    <w:name w:val="Revision"/>
    <w:hidden/>
    <w:uiPriority w:val="99"/>
    <w:semiHidden/>
    <w:rsid w:val="00D730E4"/>
    <w:pPr>
      <w:spacing w:after="0" w:line="240" w:lineRule="auto"/>
    </w:pPr>
    <w:rPr>
      <w:color w:val="404040" w:themeColor="text1" w:themeTint="BF"/>
      <w:sz w:val="20"/>
      <w:szCs w:val="20"/>
      <w:lang w:val="en-US" w:eastAsia="ja-JP"/>
    </w:rPr>
  </w:style>
  <w:style w:type="paragraph" w:styleId="IndexHeading">
    <w:name w:val="index heading"/>
    <w:basedOn w:val="Normal"/>
    <w:next w:val="Index1"/>
    <w:uiPriority w:val="99"/>
    <w:semiHidden/>
    <w:rsid w:val="00D730E4"/>
    <w:pPr>
      <w:spacing w:before="240" w:after="120" w:line="240" w:lineRule="auto"/>
      <w:ind w:right="6"/>
      <w:jc w:val="center"/>
    </w:pPr>
    <w:rPr>
      <w:rFonts w:ascii="Cambria" w:eastAsia="Times New Roman" w:hAnsi="Cambria" w:cs="Times New Roman"/>
      <w:b/>
      <w:color w:val="auto"/>
      <w:sz w:val="26"/>
      <w:szCs w:val="26"/>
      <w:lang w:val="en-AU" w:eastAsia="en-US"/>
    </w:rPr>
  </w:style>
  <w:style w:type="paragraph" w:styleId="TableofAuthorities">
    <w:name w:val="table of authorities"/>
    <w:basedOn w:val="Normal"/>
    <w:next w:val="Normal"/>
    <w:semiHidden/>
    <w:rsid w:val="00D730E4"/>
    <w:pPr>
      <w:spacing w:after="100" w:line="240" w:lineRule="auto"/>
      <w:ind w:left="200" w:right="6" w:hanging="200"/>
      <w:jc w:val="both"/>
    </w:pPr>
    <w:rPr>
      <w:rFonts w:ascii="Calibri" w:eastAsia="Times New Roman" w:hAnsi="Calibri" w:cs="Times New Roman"/>
      <w:color w:val="auto"/>
      <w:lang w:val="en-AU" w:eastAsia="en-US"/>
    </w:rPr>
  </w:style>
  <w:style w:type="paragraph" w:styleId="TOAHeading">
    <w:name w:val="toa heading"/>
    <w:basedOn w:val="Normal"/>
    <w:next w:val="Normal"/>
    <w:semiHidden/>
    <w:rsid w:val="00D730E4"/>
    <w:pPr>
      <w:spacing w:before="120" w:after="100" w:line="240" w:lineRule="auto"/>
      <w:ind w:right="6"/>
      <w:jc w:val="both"/>
    </w:pPr>
    <w:rPr>
      <w:rFonts w:ascii="Arial" w:eastAsia="Times New Roman" w:hAnsi="Arial" w:cs="Times New Roman"/>
      <w:b/>
      <w:color w:val="auto"/>
      <w:sz w:val="24"/>
      <w:lang w:val="en-AU" w:eastAsia="en-US"/>
    </w:rPr>
  </w:style>
  <w:style w:type="paragraph" w:styleId="Bibliography">
    <w:name w:val="Bibliography"/>
    <w:basedOn w:val="Normal"/>
    <w:next w:val="Normal"/>
    <w:uiPriority w:val="37"/>
    <w:unhideWhenUsed/>
    <w:rsid w:val="00D730E4"/>
  </w:style>
  <w:style w:type="character" w:styleId="FollowedHyperlink">
    <w:name w:val="FollowedHyperlink"/>
    <w:basedOn w:val="DefaultParagraphFont"/>
    <w:uiPriority w:val="99"/>
    <w:semiHidden/>
    <w:unhideWhenUsed/>
    <w:rsid w:val="00D730E4"/>
    <w:rPr>
      <w:color w:val="954F72" w:themeColor="followedHyperlink"/>
      <w:u w:val="single"/>
    </w:rPr>
  </w:style>
  <w:style w:type="character" w:customStyle="1" w:styleId="MTEquationSection">
    <w:name w:val="MTEquationSection"/>
    <w:basedOn w:val="DefaultParagraphFont"/>
    <w:rsid w:val="00D730E4"/>
    <w:rPr>
      <w:vanish/>
      <w:color w:val="FF0000"/>
    </w:rPr>
  </w:style>
  <w:style w:type="paragraph" w:customStyle="1" w:styleId="refcitation">
    <w:name w:val="ref_citation"/>
    <w:basedOn w:val="Normal"/>
    <w:link w:val="refcitationChar"/>
    <w:qFormat/>
    <w:rsid w:val="00D730E4"/>
    <w:pPr>
      <w:ind w:left="142" w:hanging="142"/>
      <w:jc w:val="both"/>
    </w:pPr>
    <w:rPr>
      <w:b/>
      <w:sz w:val="24"/>
    </w:rPr>
  </w:style>
  <w:style w:type="character" w:customStyle="1" w:styleId="refcitationChar">
    <w:name w:val="ref_citation Char"/>
    <w:basedOn w:val="DefaultParagraphFont"/>
    <w:link w:val="refcitation"/>
    <w:rsid w:val="00D730E4"/>
    <w:rPr>
      <w:b/>
      <w:color w:val="404040" w:themeColor="text1" w:themeTint="BF"/>
      <w:sz w:val="24"/>
      <w:szCs w:val="20"/>
      <w:lang w:val="en-US" w:eastAsia="ja-JP"/>
    </w:rPr>
  </w:style>
  <w:style w:type="table" w:styleId="GridTable5Dark-Accent3">
    <w:name w:val="Grid Table 5 Dark Accent 3"/>
    <w:basedOn w:val="TableNormal"/>
    <w:uiPriority w:val="50"/>
    <w:rsid w:val="00D730E4"/>
    <w:pPr>
      <w:spacing w:after="0" w:line="240" w:lineRule="auto"/>
    </w:pPr>
    <w:rPr>
      <w:color w:val="404040" w:themeColor="text1" w:themeTint="BF"/>
      <w:sz w:val="20"/>
      <w:szCs w:val="20"/>
      <w:lang w:val="en-US" w:eastAsia="ja-JP"/>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BodyTextIndent2">
    <w:name w:val="Body Text Indent 2"/>
    <w:basedOn w:val="Normal"/>
    <w:link w:val="BodyTextIndent2Char"/>
    <w:uiPriority w:val="99"/>
    <w:unhideWhenUsed/>
    <w:rsid w:val="00D730E4"/>
    <w:pPr>
      <w:spacing w:after="120" w:line="480" w:lineRule="auto"/>
      <w:ind w:left="283"/>
    </w:pPr>
  </w:style>
  <w:style w:type="character" w:customStyle="1" w:styleId="BodyTextIndent2Char">
    <w:name w:val="Body Text Indent 2 Char"/>
    <w:basedOn w:val="DefaultParagraphFont"/>
    <w:link w:val="BodyTextIndent2"/>
    <w:uiPriority w:val="99"/>
    <w:rsid w:val="00D730E4"/>
    <w:rPr>
      <w:color w:val="404040" w:themeColor="text1" w:themeTint="BF"/>
      <w:sz w:val="20"/>
      <w:szCs w:val="20"/>
      <w:lang w:val="en-US" w:eastAsia="ja-JP"/>
    </w:rPr>
  </w:style>
  <w:style w:type="character" w:styleId="UnresolvedMention">
    <w:name w:val="Unresolved Mention"/>
    <w:basedOn w:val="DefaultParagraphFont"/>
    <w:uiPriority w:val="99"/>
    <w:semiHidden/>
    <w:unhideWhenUsed/>
    <w:rsid w:val="00D730E4"/>
    <w:rPr>
      <w:color w:val="605E5C"/>
      <w:shd w:val="clear" w:color="auto" w:fill="E1DFDD"/>
    </w:rPr>
  </w:style>
  <w:style w:type="table" w:customStyle="1" w:styleId="TableGrid1">
    <w:name w:val="Table Grid1"/>
    <w:basedOn w:val="TableNormal"/>
    <w:next w:val="TableGrid0"/>
    <w:uiPriority w:val="39"/>
    <w:rsid w:val="00D425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9415">
      <w:bodyDiv w:val="1"/>
      <w:marLeft w:val="0"/>
      <w:marRight w:val="0"/>
      <w:marTop w:val="0"/>
      <w:marBottom w:val="0"/>
      <w:divBdr>
        <w:top w:val="none" w:sz="0" w:space="0" w:color="auto"/>
        <w:left w:val="none" w:sz="0" w:space="0" w:color="auto"/>
        <w:bottom w:val="none" w:sz="0" w:space="0" w:color="auto"/>
        <w:right w:val="none" w:sz="0" w:space="0" w:color="auto"/>
      </w:divBdr>
    </w:div>
    <w:div w:id="8485973">
      <w:bodyDiv w:val="1"/>
      <w:marLeft w:val="0"/>
      <w:marRight w:val="0"/>
      <w:marTop w:val="0"/>
      <w:marBottom w:val="0"/>
      <w:divBdr>
        <w:top w:val="none" w:sz="0" w:space="0" w:color="auto"/>
        <w:left w:val="none" w:sz="0" w:space="0" w:color="auto"/>
        <w:bottom w:val="none" w:sz="0" w:space="0" w:color="auto"/>
        <w:right w:val="none" w:sz="0" w:space="0" w:color="auto"/>
      </w:divBdr>
    </w:div>
    <w:div w:id="28652928">
      <w:bodyDiv w:val="1"/>
      <w:marLeft w:val="0"/>
      <w:marRight w:val="0"/>
      <w:marTop w:val="0"/>
      <w:marBottom w:val="0"/>
      <w:divBdr>
        <w:top w:val="none" w:sz="0" w:space="0" w:color="auto"/>
        <w:left w:val="none" w:sz="0" w:space="0" w:color="auto"/>
        <w:bottom w:val="none" w:sz="0" w:space="0" w:color="auto"/>
        <w:right w:val="none" w:sz="0" w:space="0" w:color="auto"/>
      </w:divBdr>
    </w:div>
    <w:div w:id="56052847">
      <w:bodyDiv w:val="1"/>
      <w:marLeft w:val="0"/>
      <w:marRight w:val="0"/>
      <w:marTop w:val="0"/>
      <w:marBottom w:val="0"/>
      <w:divBdr>
        <w:top w:val="none" w:sz="0" w:space="0" w:color="auto"/>
        <w:left w:val="none" w:sz="0" w:space="0" w:color="auto"/>
        <w:bottom w:val="none" w:sz="0" w:space="0" w:color="auto"/>
        <w:right w:val="none" w:sz="0" w:space="0" w:color="auto"/>
      </w:divBdr>
    </w:div>
    <w:div w:id="57364767">
      <w:bodyDiv w:val="1"/>
      <w:marLeft w:val="0"/>
      <w:marRight w:val="0"/>
      <w:marTop w:val="0"/>
      <w:marBottom w:val="0"/>
      <w:divBdr>
        <w:top w:val="none" w:sz="0" w:space="0" w:color="auto"/>
        <w:left w:val="none" w:sz="0" w:space="0" w:color="auto"/>
        <w:bottom w:val="none" w:sz="0" w:space="0" w:color="auto"/>
        <w:right w:val="none" w:sz="0" w:space="0" w:color="auto"/>
      </w:divBdr>
    </w:div>
    <w:div w:id="77874671">
      <w:bodyDiv w:val="1"/>
      <w:marLeft w:val="0"/>
      <w:marRight w:val="0"/>
      <w:marTop w:val="0"/>
      <w:marBottom w:val="0"/>
      <w:divBdr>
        <w:top w:val="none" w:sz="0" w:space="0" w:color="auto"/>
        <w:left w:val="none" w:sz="0" w:space="0" w:color="auto"/>
        <w:bottom w:val="none" w:sz="0" w:space="0" w:color="auto"/>
        <w:right w:val="none" w:sz="0" w:space="0" w:color="auto"/>
      </w:divBdr>
    </w:div>
    <w:div w:id="78261816">
      <w:bodyDiv w:val="1"/>
      <w:marLeft w:val="0"/>
      <w:marRight w:val="0"/>
      <w:marTop w:val="0"/>
      <w:marBottom w:val="0"/>
      <w:divBdr>
        <w:top w:val="none" w:sz="0" w:space="0" w:color="auto"/>
        <w:left w:val="none" w:sz="0" w:space="0" w:color="auto"/>
        <w:bottom w:val="none" w:sz="0" w:space="0" w:color="auto"/>
        <w:right w:val="none" w:sz="0" w:space="0" w:color="auto"/>
      </w:divBdr>
    </w:div>
    <w:div w:id="78328552">
      <w:bodyDiv w:val="1"/>
      <w:marLeft w:val="0"/>
      <w:marRight w:val="0"/>
      <w:marTop w:val="0"/>
      <w:marBottom w:val="0"/>
      <w:divBdr>
        <w:top w:val="none" w:sz="0" w:space="0" w:color="auto"/>
        <w:left w:val="none" w:sz="0" w:space="0" w:color="auto"/>
        <w:bottom w:val="none" w:sz="0" w:space="0" w:color="auto"/>
        <w:right w:val="none" w:sz="0" w:space="0" w:color="auto"/>
      </w:divBdr>
    </w:div>
    <w:div w:id="88501073">
      <w:bodyDiv w:val="1"/>
      <w:marLeft w:val="0"/>
      <w:marRight w:val="0"/>
      <w:marTop w:val="0"/>
      <w:marBottom w:val="0"/>
      <w:divBdr>
        <w:top w:val="none" w:sz="0" w:space="0" w:color="auto"/>
        <w:left w:val="none" w:sz="0" w:space="0" w:color="auto"/>
        <w:bottom w:val="none" w:sz="0" w:space="0" w:color="auto"/>
        <w:right w:val="none" w:sz="0" w:space="0" w:color="auto"/>
      </w:divBdr>
    </w:div>
    <w:div w:id="93669961">
      <w:bodyDiv w:val="1"/>
      <w:marLeft w:val="0"/>
      <w:marRight w:val="0"/>
      <w:marTop w:val="0"/>
      <w:marBottom w:val="0"/>
      <w:divBdr>
        <w:top w:val="none" w:sz="0" w:space="0" w:color="auto"/>
        <w:left w:val="none" w:sz="0" w:space="0" w:color="auto"/>
        <w:bottom w:val="none" w:sz="0" w:space="0" w:color="auto"/>
        <w:right w:val="none" w:sz="0" w:space="0" w:color="auto"/>
      </w:divBdr>
    </w:div>
    <w:div w:id="111753884">
      <w:bodyDiv w:val="1"/>
      <w:marLeft w:val="0"/>
      <w:marRight w:val="0"/>
      <w:marTop w:val="0"/>
      <w:marBottom w:val="0"/>
      <w:divBdr>
        <w:top w:val="none" w:sz="0" w:space="0" w:color="auto"/>
        <w:left w:val="none" w:sz="0" w:space="0" w:color="auto"/>
        <w:bottom w:val="none" w:sz="0" w:space="0" w:color="auto"/>
        <w:right w:val="none" w:sz="0" w:space="0" w:color="auto"/>
      </w:divBdr>
    </w:div>
    <w:div w:id="113208584">
      <w:bodyDiv w:val="1"/>
      <w:marLeft w:val="0"/>
      <w:marRight w:val="0"/>
      <w:marTop w:val="0"/>
      <w:marBottom w:val="0"/>
      <w:divBdr>
        <w:top w:val="none" w:sz="0" w:space="0" w:color="auto"/>
        <w:left w:val="none" w:sz="0" w:space="0" w:color="auto"/>
        <w:bottom w:val="none" w:sz="0" w:space="0" w:color="auto"/>
        <w:right w:val="none" w:sz="0" w:space="0" w:color="auto"/>
      </w:divBdr>
    </w:div>
    <w:div w:id="116144423">
      <w:bodyDiv w:val="1"/>
      <w:marLeft w:val="0"/>
      <w:marRight w:val="0"/>
      <w:marTop w:val="0"/>
      <w:marBottom w:val="0"/>
      <w:divBdr>
        <w:top w:val="none" w:sz="0" w:space="0" w:color="auto"/>
        <w:left w:val="none" w:sz="0" w:space="0" w:color="auto"/>
        <w:bottom w:val="none" w:sz="0" w:space="0" w:color="auto"/>
        <w:right w:val="none" w:sz="0" w:space="0" w:color="auto"/>
      </w:divBdr>
    </w:div>
    <w:div w:id="116148880">
      <w:bodyDiv w:val="1"/>
      <w:marLeft w:val="0"/>
      <w:marRight w:val="0"/>
      <w:marTop w:val="0"/>
      <w:marBottom w:val="0"/>
      <w:divBdr>
        <w:top w:val="none" w:sz="0" w:space="0" w:color="auto"/>
        <w:left w:val="none" w:sz="0" w:space="0" w:color="auto"/>
        <w:bottom w:val="none" w:sz="0" w:space="0" w:color="auto"/>
        <w:right w:val="none" w:sz="0" w:space="0" w:color="auto"/>
      </w:divBdr>
    </w:div>
    <w:div w:id="117846912">
      <w:bodyDiv w:val="1"/>
      <w:marLeft w:val="0"/>
      <w:marRight w:val="0"/>
      <w:marTop w:val="0"/>
      <w:marBottom w:val="0"/>
      <w:divBdr>
        <w:top w:val="none" w:sz="0" w:space="0" w:color="auto"/>
        <w:left w:val="none" w:sz="0" w:space="0" w:color="auto"/>
        <w:bottom w:val="none" w:sz="0" w:space="0" w:color="auto"/>
        <w:right w:val="none" w:sz="0" w:space="0" w:color="auto"/>
      </w:divBdr>
    </w:div>
    <w:div w:id="124351663">
      <w:bodyDiv w:val="1"/>
      <w:marLeft w:val="0"/>
      <w:marRight w:val="0"/>
      <w:marTop w:val="0"/>
      <w:marBottom w:val="0"/>
      <w:divBdr>
        <w:top w:val="none" w:sz="0" w:space="0" w:color="auto"/>
        <w:left w:val="none" w:sz="0" w:space="0" w:color="auto"/>
        <w:bottom w:val="none" w:sz="0" w:space="0" w:color="auto"/>
        <w:right w:val="none" w:sz="0" w:space="0" w:color="auto"/>
      </w:divBdr>
    </w:div>
    <w:div w:id="125972737">
      <w:bodyDiv w:val="1"/>
      <w:marLeft w:val="0"/>
      <w:marRight w:val="0"/>
      <w:marTop w:val="0"/>
      <w:marBottom w:val="0"/>
      <w:divBdr>
        <w:top w:val="none" w:sz="0" w:space="0" w:color="auto"/>
        <w:left w:val="none" w:sz="0" w:space="0" w:color="auto"/>
        <w:bottom w:val="none" w:sz="0" w:space="0" w:color="auto"/>
        <w:right w:val="none" w:sz="0" w:space="0" w:color="auto"/>
      </w:divBdr>
    </w:div>
    <w:div w:id="130290756">
      <w:bodyDiv w:val="1"/>
      <w:marLeft w:val="0"/>
      <w:marRight w:val="0"/>
      <w:marTop w:val="0"/>
      <w:marBottom w:val="0"/>
      <w:divBdr>
        <w:top w:val="none" w:sz="0" w:space="0" w:color="auto"/>
        <w:left w:val="none" w:sz="0" w:space="0" w:color="auto"/>
        <w:bottom w:val="none" w:sz="0" w:space="0" w:color="auto"/>
        <w:right w:val="none" w:sz="0" w:space="0" w:color="auto"/>
      </w:divBdr>
    </w:div>
    <w:div w:id="134757771">
      <w:bodyDiv w:val="1"/>
      <w:marLeft w:val="0"/>
      <w:marRight w:val="0"/>
      <w:marTop w:val="0"/>
      <w:marBottom w:val="0"/>
      <w:divBdr>
        <w:top w:val="none" w:sz="0" w:space="0" w:color="auto"/>
        <w:left w:val="none" w:sz="0" w:space="0" w:color="auto"/>
        <w:bottom w:val="none" w:sz="0" w:space="0" w:color="auto"/>
        <w:right w:val="none" w:sz="0" w:space="0" w:color="auto"/>
      </w:divBdr>
    </w:div>
    <w:div w:id="137304441">
      <w:bodyDiv w:val="1"/>
      <w:marLeft w:val="0"/>
      <w:marRight w:val="0"/>
      <w:marTop w:val="0"/>
      <w:marBottom w:val="0"/>
      <w:divBdr>
        <w:top w:val="none" w:sz="0" w:space="0" w:color="auto"/>
        <w:left w:val="none" w:sz="0" w:space="0" w:color="auto"/>
        <w:bottom w:val="none" w:sz="0" w:space="0" w:color="auto"/>
        <w:right w:val="none" w:sz="0" w:space="0" w:color="auto"/>
      </w:divBdr>
    </w:div>
    <w:div w:id="140925714">
      <w:bodyDiv w:val="1"/>
      <w:marLeft w:val="0"/>
      <w:marRight w:val="0"/>
      <w:marTop w:val="0"/>
      <w:marBottom w:val="0"/>
      <w:divBdr>
        <w:top w:val="none" w:sz="0" w:space="0" w:color="auto"/>
        <w:left w:val="none" w:sz="0" w:space="0" w:color="auto"/>
        <w:bottom w:val="none" w:sz="0" w:space="0" w:color="auto"/>
        <w:right w:val="none" w:sz="0" w:space="0" w:color="auto"/>
      </w:divBdr>
    </w:div>
    <w:div w:id="151331982">
      <w:bodyDiv w:val="1"/>
      <w:marLeft w:val="0"/>
      <w:marRight w:val="0"/>
      <w:marTop w:val="0"/>
      <w:marBottom w:val="0"/>
      <w:divBdr>
        <w:top w:val="none" w:sz="0" w:space="0" w:color="auto"/>
        <w:left w:val="none" w:sz="0" w:space="0" w:color="auto"/>
        <w:bottom w:val="none" w:sz="0" w:space="0" w:color="auto"/>
        <w:right w:val="none" w:sz="0" w:space="0" w:color="auto"/>
      </w:divBdr>
    </w:div>
    <w:div w:id="153108175">
      <w:bodyDiv w:val="1"/>
      <w:marLeft w:val="0"/>
      <w:marRight w:val="0"/>
      <w:marTop w:val="0"/>
      <w:marBottom w:val="0"/>
      <w:divBdr>
        <w:top w:val="none" w:sz="0" w:space="0" w:color="auto"/>
        <w:left w:val="none" w:sz="0" w:space="0" w:color="auto"/>
        <w:bottom w:val="none" w:sz="0" w:space="0" w:color="auto"/>
        <w:right w:val="none" w:sz="0" w:space="0" w:color="auto"/>
      </w:divBdr>
    </w:div>
    <w:div w:id="157499829">
      <w:bodyDiv w:val="1"/>
      <w:marLeft w:val="0"/>
      <w:marRight w:val="0"/>
      <w:marTop w:val="0"/>
      <w:marBottom w:val="0"/>
      <w:divBdr>
        <w:top w:val="none" w:sz="0" w:space="0" w:color="auto"/>
        <w:left w:val="none" w:sz="0" w:space="0" w:color="auto"/>
        <w:bottom w:val="none" w:sz="0" w:space="0" w:color="auto"/>
        <w:right w:val="none" w:sz="0" w:space="0" w:color="auto"/>
      </w:divBdr>
    </w:div>
    <w:div w:id="160703315">
      <w:bodyDiv w:val="1"/>
      <w:marLeft w:val="0"/>
      <w:marRight w:val="0"/>
      <w:marTop w:val="0"/>
      <w:marBottom w:val="0"/>
      <w:divBdr>
        <w:top w:val="none" w:sz="0" w:space="0" w:color="auto"/>
        <w:left w:val="none" w:sz="0" w:space="0" w:color="auto"/>
        <w:bottom w:val="none" w:sz="0" w:space="0" w:color="auto"/>
        <w:right w:val="none" w:sz="0" w:space="0" w:color="auto"/>
      </w:divBdr>
    </w:div>
    <w:div w:id="165245484">
      <w:bodyDiv w:val="1"/>
      <w:marLeft w:val="0"/>
      <w:marRight w:val="0"/>
      <w:marTop w:val="0"/>
      <w:marBottom w:val="0"/>
      <w:divBdr>
        <w:top w:val="none" w:sz="0" w:space="0" w:color="auto"/>
        <w:left w:val="none" w:sz="0" w:space="0" w:color="auto"/>
        <w:bottom w:val="none" w:sz="0" w:space="0" w:color="auto"/>
        <w:right w:val="none" w:sz="0" w:space="0" w:color="auto"/>
      </w:divBdr>
    </w:div>
    <w:div w:id="165942227">
      <w:bodyDiv w:val="1"/>
      <w:marLeft w:val="0"/>
      <w:marRight w:val="0"/>
      <w:marTop w:val="0"/>
      <w:marBottom w:val="0"/>
      <w:divBdr>
        <w:top w:val="none" w:sz="0" w:space="0" w:color="auto"/>
        <w:left w:val="none" w:sz="0" w:space="0" w:color="auto"/>
        <w:bottom w:val="none" w:sz="0" w:space="0" w:color="auto"/>
        <w:right w:val="none" w:sz="0" w:space="0" w:color="auto"/>
      </w:divBdr>
    </w:div>
    <w:div w:id="166016663">
      <w:bodyDiv w:val="1"/>
      <w:marLeft w:val="0"/>
      <w:marRight w:val="0"/>
      <w:marTop w:val="0"/>
      <w:marBottom w:val="0"/>
      <w:divBdr>
        <w:top w:val="none" w:sz="0" w:space="0" w:color="auto"/>
        <w:left w:val="none" w:sz="0" w:space="0" w:color="auto"/>
        <w:bottom w:val="none" w:sz="0" w:space="0" w:color="auto"/>
        <w:right w:val="none" w:sz="0" w:space="0" w:color="auto"/>
      </w:divBdr>
    </w:div>
    <w:div w:id="169292401">
      <w:bodyDiv w:val="1"/>
      <w:marLeft w:val="0"/>
      <w:marRight w:val="0"/>
      <w:marTop w:val="0"/>
      <w:marBottom w:val="0"/>
      <w:divBdr>
        <w:top w:val="none" w:sz="0" w:space="0" w:color="auto"/>
        <w:left w:val="none" w:sz="0" w:space="0" w:color="auto"/>
        <w:bottom w:val="none" w:sz="0" w:space="0" w:color="auto"/>
        <w:right w:val="none" w:sz="0" w:space="0" w:color="auto"/>
      </w:divBdr>
    </w:div>
    <w:div w:id="169610277">
      <w:bodyDiv w:val="1"/>
      <w:marLeft w:val="0"/>
      <w:marRight w:val="0"/>
      <w:marTop w:val="0"/>
      <w:marBottom w:val="0"/>
      <w:divBdr>
        <w:top w:val="none" w:sz="0" w:space="0" w:color="auto"/>
        <w:left w:val="none" w:sz="0" w:space="0" w:color="auto"/>
        <w:bottom w:val="none" w:sz="0" w:space="0" w:color="auto"/>
        <w:right w:val="none" w:sz="0" w:space="0" w:color="auto"/>
      </w:divBdr>
    </w:div>
    <w:div w:id="173495181">
      <w:bodyDiv w:val="1"/>
      <w:marLeft w:val="0"/>
      <w:marRight w:val="0"/>
      <w:marTop w:val="0"/>
      <w:marBottom w:val="0"/>
      <w:divBdr>
        <w:top w:val="none" w:sz="0" w:space="0" w:color="auto"/>
        <w:left w:val="none" w:sz="0" w:space="0" w:color="auto"/>
        <w:bottom w:val="none" w:sz="0" w:space="0" w:color="auto"/>
        <w:right w:val="none" w:sz="0" w:space="0" w:color="auto"/>
      </w:divBdr>
    </w:div>
    <w:div w:id="177501920">
      <w:bodyDiv w:val="1"/>
      <w:marLeft w:val="0"/>
      <w:marRight w:val="0"/>
      <w:marTop w:val="0"/>
      <w:marBottom w:val="0"/>
      <w:divBdr>
        <w:top w:val="none" w:sz="0" w:space="0" w:color="auto"/>
        <w:left w:val="none" w:sz="0" w:space="0" w:color="auto"/>
        <w:bottom w:val="none" w:sz="0" w:space="0" w:color="auto"/>
        <w:right w:val="none" w:sz="0" w:space="0" w:color="auto"/>
      </w:divBdr>
    </w:div>
    <w:div w:id="183331111">
      <w:bodyDiv w:val="1"/>
      <w:marLeft w:val="0"/>
      <w:marRight w:val="0"/>
      <w:marTop w:val="0"/>
      <w:marBottom w:val="0"/>
      <w:divBdr>
        <w:top w:val="none" w:sz="0" w:space="0" w:color="auto"/>
        <w:left w:val="none" w:sz="0" w:space="0" w:color="auto"/>
        <w:bottom w:val="none" w:sz="0" w:space="0" w:color="auto"/>
        <w:right w:val="none" w:sz="0" w:space="0" w:color="auto"/>
      </w:divBdr>
    </w:div>
    <w:div w:id="190605255">
      <w:bodyDiv w:val="1"/>
      <w:marLeft w:val="0"/>
      <w:marRight w:val="0"/>
      <w:marTop w:val="0"/>
      <w:marBottom w:val="0"/>
      <w:divBdr>
        <w:top w:val="none" w:sz="0" w:space="0" w:color="auto"/>
        <w:left w:val="none" w:sz="0" w:space="0" w:color="auto"/>
        <w:bottom w:val="none" w:sz="0" w:space="0" w:color="auto"/>
        <w:right w:val="none" w:sz="0" w:space="0" w:color="auto"/>
      </w:divBdr>
    </w:div>
    <w:div w:id="193733610">
      <w:bodyDiv w:val="1"/>
      <w:marLeft w:val="0"/>
      <w:marRight w:val="0"/>
      <w:marTop w:val="0"/>
      <w:marBottom w:val="0"/>
      <w:divBdr>
        <w:top w:val="none" w:sz="0" w:space="0" w:color="auto"/>
        <w:left w:val="none" w:sz="0" w:space="0" w:color="auto"/>
        <w:bottom w:val="none" w:sz="0" w:space="0" w:color="auto"/>
        <w:right w:val="none" w:sz="0" w:space="0" w:color="auto"/>
      </w:divBdr>
    </w:div>
    <w:div w:id="200825027">
      <w:bodyDiv w:val="1"/>
      <w:marLeft w:val="0"/>
      <w:marRight w:val="0"/>
      <w:marTop w:val="0"/>
      <w:marBottom w:val="0"/>
      <w:divBdr>
        <w:top w:val="none" w:sz="0" w:space="0" w:color="auto"/>
        <w:left w:val="none" w:sz="0" w:space="0" w:color="auto"/>
        <w:bottom w:val="none" w:sz="0" w:space="0" w:color="auto"/>
        <w:right w:val="none" w:sz="0" w:space="0" w:color="auto"/>
      </w:divBdr>
    </w:div>
    <w:div w:id="203907331">
      <w:bodyDiv w:val="1"/>
      <w:marLeft w:val="0"/>
      <w:marRight w:val="0"/>
      <w:marTop w:val="0"/>
      <w:marBottom w:val="0"/>
      <w:divBdr>
        <w:top w:val="none" w:sz="0" w:space="0" w:color="auto"/>
        <w:left w:val="none" w:sz="0" w:space="0" w:color="auto"/>
        <w:bottom w:val="none" w:sz="0" w:space="0" w:color="auto"/>
        <w:right w:val="none" w:sz="0" w:space="0" w:color="auto"/>
      </w:divBdr>
    </w:div>
    <w:div w:id="216399895">
      <w:bodyDiv w:val="1"/>
      <w:marLeft w:val="0"/>
      <w:marRight w:val="0"/>
      <w:marTop w:val="0"/>
      <w:marBottom w:val="0"/>
      <w:divBdr>
        <w:top w:val="none" w:sz="0" w:space="0" w:color="auto"/>
        <w:left w:val="none" w:sz="0" w:space="0" w:color="auto"/>
        <w:bottom w:val="none" w:sz="0" w:space="0" w:color="auto"/>
        <w:right w:val="none" w:sz="0" w:space="0" w:color="auto"/>
      </w:divBdr>
    </w:div>
    <w:div w:id="230122028">
      <w:bodyDiv w:val="1"/>
      <w:marLeft w:val="0"/>
      <w:marRight w:val="0"/>
      <w:marTop w:val="0"/>
      <w:marBottom w:val="0"/>
      <w:divBdr>
        <w:top w:val="none" w:sz="0" w:space="0" w:color="auto"/>
        <w:left w:val="none" w:sz="0" w:space="0" w:color="auto"/>
        <w:bottom w:val="none" w:sz="0" w:space="0" w:color="auto"/>
        <w:right w:val="none" w:sz="0" w:space="0" w:color="auto"/>
      </w:divBdr>
    </w:div>
    <w:div w:id="235627227">
      <w:bodyDiv w:val="1"/>
      <w:marLeft w:val="0"/>
      <w:marRight w:val="0"/>
      <w:marTop w:val="0"/>
      <w:marBottom w:val="0"/>
      <w:divBdr>
        <w:top w:val="none" w:sz="0" w:space="0" w:color="auto"/>
        <w:left w:val="none" w:sz="0" w:space="0" w:color="auto"/>
        <w:bottom w:val="none" w:sz="0" w:space="0" w:color="auto"/>
        <w:right w:val="none" w:sz="0" w:space="0" w:color="auto"/>
      </w:divBdr>
    </w:div>
    <w:div w:id="239410534">
      <w:bodyDiv w:val="1"/>
      <w:marLeft w:val="0"/>
      <w:marRight w:val="0"/>
      <w:marTop w:val="0"/>
      <w:marBottom w:val="0"/>
      <w:divBdr>
        <w:top w:val="none" w:sz="0" w:space="0" w:color="auto"/>
        <w:left w:val="none" w:sz="0" w:space="0" w:color="auto"/>
        <w:bottom w:val="none" w:sz="0" w:space="0" w:color="auto"/>
        <w:right w:val="none" w:sz="0" w:space="0" w:color="auto"/>
      </w:divBdr>
    </w:div>
    <w:div w:id="255360032">
      <w:bodyDiv w:val="1"/>
      <w:marLeft w:val="0"/>
      <w:marRight w:val="0"/>
      <w:marTop w:val="0"/>
      <w:marBottom w:val="0"/>
      <w:divBdr>
        <w:top w:val="none" w:sz="0" w:space="0" w:color="auto"/>
        <w:left w:val="none" w:sz="0" w:space="0" w:color="auto"/>
        <w:bottom w:val="none" w:sz="0" w:space="0" w:color="auto"/>
        <w:right w:val="none" w:sz="0" w:space="0" w:color="auto"/>
      </w:divBdr>
    </w:div>
    <w:div w:id="255597279">
      <w:bodyDiv w:val="1"/>
      <w:marLeft w:val="0"/>
      <w:marRight w:val="0"/>
      <w:marTop w:val="0"/>
      <w:marBottom w:val="0"/>
      <w:divBdr>
        <w:top w:val="none" w:sz="0" w:space="0" w:color="auto"/>
        <w:left w:val="none" w:sz="0" w:space="0" w:color="auto"/>
        <w:bottom w:val="none" w:sz="0" w:space="0" w:color="auto"/>
        <w:right w:val="none" w:sz="0" w:space="0" w:color="auto"/>
      </w:divBdr>
    </w:div>
    <w:div w:id="274288694">
      <w:bodyDiv w:val="1"/>
      <w:marLeft w:val="0"/>
      <w:marRight w:val="0"/>
      <w:marTop w:val="0"/>
      <w:marBottom w:val="0"/>
      <w:divBdr>
        <w:top w:val="none" w:sz="0" w:space="0" w:color="auto"/>
        <w:left w:val="none" w:sz="0" w:space="0" w:color="auto"/>
        <w:bottom w:val="none" w:sz="0" w:space="0" w:color="auto"/>
        <w:right w:val="none" w:sz="0" w:space="0" w:color="auto"/>
      </w:divBdr>
    </w:div>
    <w:div w:id="276957199">
      <w:bodyDiv w:val="1"/>
      <w:marLeft w:val="0"/>
      <w:marRight w:val="0"/>
      <w:marTop w:val="0"/>
      <w:marBottom w:val="0"/>
      <w:divBdr>
        <w:top w:val="none" w:sz="0" w:space="0" w:color="auto"/>
        <w:left w:val="none" w:sz="0" w:space="0" w:color="auto"/>
        <w:bottom w:val="none" w:sz="0" w:space="0" w:color="auto"/>
        <w:right w:val="none" w:sz="0" w:space="0" w:color="auto"/>
      </w:divBdr>
    </w:div>
    <w:div w:id="301084148">
      <w:bodyDiv w:val="1"/>
      <w:marLeft w:val="0"/>
      <w:marRight w:val="0"/>
      <w:marTop w:val="0"/>
      <w:marBottom w:val="0"/>
      <w:divBdr>
        <w:top w:val="none" w:sz="0" w:space="0" w:color="auto"/>
        <w:left w:val="none" w:sz="0" w:space="0" w:color="auto"/>
        <w:bottom w:val="none" w:sz="0" w:space="0" w:color="auto"/>
        <w:right w:val="none" w:sz="0" w:space="0" w:color="auto"/>
      </w:divBdr>
    </w:div>
    <w:div w:id="305622323">
      <w:bodyDiv w:val="1"/>
      <w:marLeft w:val="0"/>
      <w:marRight w:val="0"/>
      <w:marTop w:val="0"/>
      <w:marBottom w:val="0"/>
      <w:divBdr>
        <w:top w:val="none" w:sz="0" w:space="0" w:color="auto"/>
        <w:left w:val="none" w:sz="0" w:space="0" w:color="auto"/>
        <w:bottom w:val="none" w:sz="0" w:space="0" w:color="auto"/>
        <w:right w:val="none" w:sz="0" w:space="0" w:color="auto"/>
      </w:divBdr>
    </w:div>
    <w:div w:id="305939474">
      <w:bodyDiv w:val="1"/>
      <w:marLeft w:val="0"/>
      <w:marRight w:val="0"/>
      <w:marTop w:val="0"/>
      <w:marBottom w:val="0"/>
      <w:divBdr>
        <w:top w:val="none" w:sz="0" w:space="0" w:color="auto"/>
        <w:left w:val="none" w:sz="0" w:space="0" w:color="auto"/>
        <w:bottom w:val="none" w:sz="0" w:space="0" w:color="auto"/>
        <w:right w:val="none" w:sz="0" w:space="0" w:color="auto"/>
      </w:divBdr>
    </w:div>
    <w:div w:id="306597091">
      <w:bodyDiv w:val="1"/>
      <w:marLeft w:val="0"/>
      <w:marRight w:val="0"/>
      <w:marTop w:val="0"/>
      <w:marBottom w:val="0"/>
      <w:divBdr>
        <w:top w:val="none" w:sz="0" w:space="0" w:color="auto"/>
        <w:left w:val="none" w:sz="0" w:space="0" w:color="auto"/>
        <w:bottom w:val="none" w:sz="0" w:space="0" w:color="auto"/>
        <w:right w:val="none" w:sz="0" w:space="0" w:color="auto"/>
      </w:divBdr>
    </w:div>
    <w:div w:id="307172277">
      <w:bodyDiv w:val="1"/>
      <w:marLeft w:val="0"/>
      <w:marRight w:val="0"/>
      <w:marTop w:val="0"/>
      <w:marBottom w:val="0"/>
      <w:divBdr>
        <w:top w:val="none" w:sz="0" w:space="0" w:color="auto"/>
        <w:left w:val="none" w:sz="0" w:space="0" w:color="auto"/>
        <w:bottom w:val="none" w:sz="0" w:space="0" w:color="auto"/>
        <w:right w:val="none" w:sz="0" w:space="0" w:color="auto"/>
      </w:divBdr>
    </w:div>
    <w:div w:id="311909936">
      <w:bodyDiv w:val="1"/>
      <w:marLeft w:val="0"/>
      <w:marRight w:val="0"/>
      <w:marTop w:val="0"/>
      <w:marBottom w:val="0"/>
      <w:divBdr>
        <w:top w:val="none" w:sz="0" w:space="0" w:color="auto"/>
        <w:left w:val="none" w:sz="0" w:space="0" w:color="auto"/>
        <w:bottom w:val="none" w:sz="0" w:space="0" w:color="auto"/>
        <w:right w:val="none" w:sz="0" w:space="0" w:color="auto"/>
      </w:divBdr>
    </w:div>
    <w:div w:id="318656653">
      <w:bodyDiv w:val="1"/>
      <w:marLeft w:val="0"/>
      <w:marRight w:val="0"/>
      <w:marTop w:val="0"/>
      <w:marBottom w:val="0"/>
      <w:divBdr>
        <w:top w:val="none" w:sz="0" w:space="0" w:color="auto"/>
        <w:left w:val="none" w:sz="0" w:space="0" w:color="auto"/>
        <w:bottom w:val="none" w:sz="0" w:space="0" w:color="auto"/>
        <w:right w:val="none" w:sz="0" w:space="0" w:color="auto"/>
      </w:divBdr>
    </w:div>
    <w:div w:id="318968039">
      <w:bodyDiv w:val="1"/>
      <w:marLeft w:val="0"/>
      <w:marRight w:val="0"/>
      <w:marTop w:val="0"/>
      <w:marBottom w:val="0"/>
      <w:divBdr>
        <w:top w:val="none" w:sz="0" w:space="0" w:color="auto"/>
        <w:left w:val="none" w:sz="0" w:space="0" w:color="auto"/>
        <w:bottom w:val="none" w:sz="0" w:space="0" w:color="auto"/>
        <w:right w:val="none" w:sz="0" w:space="0" w:color="auto"/>
      </w:divBdr>
    </w:div>
    <w:div w:id="324012848">
      <w:bodyDiv w:val="1"/>
      <w:marLeft w:val="0"/>
      <w:marRight w:val="0"/>
      <w:marTop w:val="0"/>
      <w:marBottom w:val="0"/>
      <w:divBdr>
        <w:top w:val="none" w:sz="0" w:space="0" w:color="auto"/>
        <w:left w:val="none" w:sz="0" w:space="0" w:color="auto"/>
        <w:bottom w:val="none" w:sz="0" w:space="0" w:color="auto"/>
        <w:right w:val="none" w:sz="0" w:space="0" w:color="auto"/>
      </w:divBdr>
    </w:div>
    <w:div w:id="328674705">
      <w:bodyDiv w:val="1"/>
      <w:marLeft w:val="0"/>
      <w:marRight w:val="0"/>
      <w:marTop w:val="0"/>
      <w:marBottom w:val="0"/>
      <w:divBdr>
        <w:top w:val="none" w:sz="0" w:space="0" w:color="auto"/>
        <w:left w:val="none" w:sz="0" w:space="0" w:color="auto"/>
        <w:bottom w:val="none" w:sz="0" w:space="0" w:color="auto"/>
        <w:right w:val="none" w:sz="0" w:space="0" w:color="auto"/>
      </w:divBdr>
    </w:div>
    <w:div w:id="330957809">
      <w:bodyDiv w:val="1"/>
      <w:marLeft w:val="0"/>
      <w:marRight w:val="0"/>
      <w:marTop w:val="0"/>
      <w:marBottom w:val="0"/>
      <w:divBdr>
        <w:top w:val="none" w:sz="0" w:space="0" w:color="auto"/>
        <w:left w:val="none" w:sz="0" w:space="0" w:color="auto"/>
        <w:bottom w:val="none" w:sz="0" w:space="0" w:color="auto"/>
        <w:right w:val="none" w:sz="0" w:space="0" w:color="auto"/>
      </w:divBdr>
    </w:div>
    <w:div w:id="344333573">
      <w:bodyDiv w:val="1"/>
      <w:marLeft w:val="0"/>
      <w:marRight w:val="0"/>
      <w:marTop w:val="0"/>
      <w:marBottom w:val="0"/>
      <w:divBdr>
        <w:top w:val="none" w:sz="0" w:space="0" w:color="auto"/>
        <w:left w:val="none" w:sz="0" w:space="0" w:color="auto"/>
        <w:bottom w:val="none" w:sz="0" w:space="0" w:color="auto"/>
        <w:right w:val="none" w:sz="0" w:space="0" w:color="auto"/>
      </w:divBdr>
    </w:div>
    <w:div w:id="356855594">
      <w:bodyDiv w:val="1"/>
      <w:marLeft w:val="0"/>
      <w:marRight w:val="0"/>
      <w:marTop w:val="0"/>
      <w:marBottom w:val="0"/>
      <w:divBdr>
        <w:top w:val="none" w:sz="0" w:space="0" w:color="auto"/>
        <w:left w:val="none" w:sz="0" w:space="0" w:color="auto"/>
        <w:bottom w:val="none" w:sz="0" w:space="0" w:color="auto"/>
        <w:right w:val="none" w:sz="0" w:space="0" w:color="auto"/>
      </w:divBdr>
    </w:div>
    <w:div w:id="359934808">
      <w:bodyDiv w:val="1"/>
      <w:marLeft w:val="0"/>
      <w:marRight w:val="0"/>
      <w:marTop w:val="0"/>
      <w:marBottom w:val="0"/>
      <w:divBdr>
        <w:top w:val="none" w:sz="0" w:space="0" w:color="auto"/>
        <w:left w:val="none" w:sz="0" w:space="0" w:color="auto"/>
        <w:bottom w:val="none" w:sz="0" w:space="0" w:color="auto"/>
        <w:right w:val="none" w:sz="0" w:space="0" w:color="auto"/>
      </w:divBdr>
    </w:div>
    <w:div w:id="363747364">
      <w:bodyDiv w:val="1"/>
      <w:marLeft w:val="0"/>
      <w:marRight w:val="0"/>
      <w:marTop w:val="0"/>
      <w:marBottom w:val="0"/>
      <w:divBdr>
        <w:top w:val="none" w:sz="0" w:space="0" w:color="auto"/>
        <w:left w:val="none" w:sz="0" w:space="0" w:color="auto"/>
        <w:bottom w:val="none" w:sz="0" w:space="0" w:color="auto"/>
        <w:right w:val="none" w:sz="0" w:space="0" w:color="auto"/>
      </w:divBdr>
    </w:div>
    <w:div w:id="369648521">
      <w:bodyDiv w:val="1"/>
      <w:marLeft w:val="0"/>
      <w:marRight w:val="0"/>
      <w:marTop w:val="0"/>
      <w:marBottom w:val="0"/>
      <w:divBdr>
        <w:top w:val="none" w:sz="0" w:space="0" w:color="auto"/>
        <w:left w:val="none" w:sz="0" w:space="0" w:color="auto"/>
        <w:bottom w:val="none" w:sz="0" w:space="0" w:color="auto"/>
        <w:right w:val="none" w:sz="0" w:space="0" w:color="auto"/>
      </w:divBdr>
    </w:div>
    <w:div w:id="380904595">
      <w:bodyDiv w:val="1"/>
      <w:marLeft w:val="0"/>
      <w:marRight w:val="0"/>
      <w:marTop w:val="0"/>
      <w:marBottom w:val="0"/>
      <w:divBdr>
        <w:top w:val="none" w:sz="0" w:space="0" w:color="auto"/>
        <w:left w:val="none" w:sz="0" w:space="0" w:color="auto"/>
        <w:bottom w:val="none" w:sz="0" w:space="0" w:color="auto"/>
        <w:right w:val="none" w:sz="0" w:space="0" w:color="auto"/>
      </w:divBdr>
    </w:div>
    <w:div w:id="391196648">
      <w:bodyDiv w:val="1"/>
      <w:marLeft w:val="0"/>
      <w:marRight w:val="0"/>
      <w:marTop w:val="0"/>
      <w:marBottom w:val="0"/>
      <w:divBdr>
        <w:top w:val="none" w:sz="0" w:space="0" w:color="auto"/>
        <w:left w:val="none" w:sz="0" w:space="0" w:color="auto"/>
        <w:bottom w:val="none" w:sz="0" w:space="0" w:color="auto"/>
        <w:right w:val="none" w:sz="0" w:space="0" w:color="auto"/>
      </w:divBdr>
    </w:div>
    <w:div w:id="394284890">
      <w:bodyDiv w:val="1"/>
      <w:marLeft w:val="0"/>
      <w:marRight w:val="0"/>
      <w:marTop w:val="0"/>
      <w:marBottom w:val="0"/>
      <w:divBdr>
        <w:top w:val="none" w:sz="0" w:space="0" w:color="auto"/>
        <w:left w:val="none" w:sz="0" w:space="0" w:color="auto"/>
        <w:bottom w:val="none" w:sz="0" w:space="0" w:color="auto"/>
        <w:right w:val="none" w:sz="0" w:space="0" w:color="auto"/>
      </w:divBdr>
    </w:div>
    <w:div w:id="406807911">
      <w:bodyDiv w:val="1"/>
      <w:marLeft w:val="0"/>
      <w:marRight w:val="0"/>
      <w:marTop w:val="0"/>
      <w:marBottom w:val="0"/>
      <w:divBdr>
        <w:top w:val="none" w:sz="0" w:space="0" w:color="auto"/>
        <w:left w:val="none" w:sz="0" w:space="0" w:color="auto"/>
        <w:bottom w:val="none" w:sz="0" w:space="0" w:color="auto"/>
        <w:right w:val="none" w:sz="0" w:space="0" w:color="auto"/>
      </w:divBdr>
    </w:div>
    <w:div w:id="407852699">
      <w:bodyDiv w:val="1"/>
      <w:marLeft w:val="0"/>
      <w:marRight w:val="0"/>
      <w:marTop w:val="0"/>
      <w:marBottom w:val="0"/>
      <w:divBdr>
        <w:top w:val="none" w:sz="0" w:space="0" w:color="auto"/>
        <w:left w:val="none" w:sz="0" w:space="0" w:color="auto"/>
        <w:bottom w:val="none" w:sz="0" w:space="0" w:color="auto"/>
        <w:right w:val="none" w:sz="0" w:space="0" w:color="auto"/>
      </w:divBdr>
    </w:div>
    <w:div w:id="416099106">
      <w:bodyDiv w:val="1"/>
      <w:marLeft w:val="0"/>
      <w:marRight w:val="0"/>
      <w:marTop w:val="0"/>
      <w:marBottom w:val="0"/>
      <w:divBdr>
        <w:top w:val="none" w:sz="0" w:space="0" w:color="auto"/>
        <w:left w:val="none" w:sz="0" w:space="0" w:color="auto"/>
        <w:bottom w:val="none" w:sz="0" w:space="0" w:color="auto"/>
        <w:right w:val="none" w:sz="0" w:space="0" w:color="auto"/>
      </w:divBdr>
    </w:div>
    <w:div w:id="422839369">
      <w:bodyDiv w:val="1"/>
      <w:marLeft w:val="0"/>
      <w:marRight w:val="0"/>
      <w:marTop w:val="0"/>
      <w:marBottom w:val="0"/>
      <w:divBdr>
        <w:top w:val="none" w:sz="0" w:space="0" w:color="auto"/>
        <w:left w:val="none" w:sz="0" w:space="0" w:color="auto"/>
        <w:bottom w:val="none" w:sz="0" w:space="0" w:color="auto"/>
        <w:right w:val="none" w:sz="0" w:space="0" w:color="auto"/>
      </w:divBdr>
    </w:div>
    <w:div w:id="428081681">
      <w:bodyDiv w:val="1"/>
      <w:marLeft w:val="0"/>
      <w:marRight w:val="0"/>
      <w:marTop w:val="0"/>
      <w:marBottom w:val="0"/>
      <w:divBdr>
        <w:top w:val="none" w:sz="0" w:space="0" w:color="auto"/>
        <w:left w:val="none" w:sz="0" w:space="0" w:color="auto"/>
        <w:bottom w:val="none" w:sz="0" w:space="0" w:color="auto"/>
        <w:right w:val="none" w:sz="0" w:space="0" w:color="auto"/>
      </w:divBdr>
    </w:div>
    <w:div w:id="433867905">
      <w:bodyDiv w:val="1"/>
      <w:marLeft w:val="0"/>
      <w:marRight w:val="0"/>
      <w:marTop w:val="0"/>
      <w:marBottom w:val="0"/>
      <w:divBdr>
        <w:top w:val="none" w:sz="0" w:space="0" w:color="auto"/>
        <w:left w:val="none" w:sz="0" w:space="0" w:color="auto"/>
        <w:bottom w:val="none" w:sz="0" w:space="0" w:color="auto"/>
        <w:right w:val="none" w:sz="0" w:space="0" w:color="auto"/>
      </w:divBdr>
    </w:div>
    <w:div w:id="441153306">
      <w:bodyDiv w:val="1"/>
      <w:marLeft w:val="0"/>
      <w:marRight w:val="0"/>
      <w:marTop w:val="0"/>
      <w:marBottom w:val="0"/>
      <w:divBdr>
        <w:top w:val="none" w:sz="0" w:space="0" w:color="auto"/>
        <w:left w:val="none" w:sz="0" w:space="0" w:color="auto"/>
        <w:bottom w:val="none" w:sz="0" w:space="0" w:color="auto"/>
        <w:right w:val="none" w:sz="0" w:space="0" w:color="auto"/>
      </w:divBdr>
    </w:div>
    <w:div w:id="444888556">
      <w:bodyDiv w:val="1"/>
      <w:marLeft w:val="0"/>
      <w:marRight w:val="0"/>
      <w:marTop w:val="0"/>
      <w:marBottom w:val="0"/>
      <w:divBdr>
        <w:top w:val="none" w:sz="0" w:space="0" w:color="auto"/>
        <w:left w:val="none" w:sz="0" w:space="0" w:color="auto"/>
        <w:bottom w:val="none" w:sz="0" w:space="0" w:color="auto"/>
        <w:right w:val="none" w:sz="0" w:space="0" w:color="auto"/>
      </w:divBdr>
    </w:div>
    <w:div w:id="446701974">
      <w:bodyDiv w:val="1"/>
      <w:marLeft w:val="0"/>
      <w:marRight w:val="0"/>
      <w:marTop w:val="0"/>
      <w:marBottom w:val="0"/>
      <w:divBdr>
        <w:top w:val="none" w:sz="0" w:space="0" w:color="auto"/>
        <w:left w:val="none" w:sz="0" w:space="0" w:color="auto"/>
        <w:bottom w:val="none" w:sz="0" w:space="0" w:color="auto"/>
        <w:right w:val="none" w:sz="0" w:space="0" w:color="auto"/>
      </w:divBdr>
    </w:div>
    <w:div w:id="456686573">
      <w:bodyDiv w:val="1"/>
      <w:marLeft w:val="0"/>
      <w:marRight w:val="0"/>
      <w:marTop w:val="0"/>
      <w:marBottom w:val="0"/>
      <w:divBdr>
        <w:top w:val="none" w:sz="0" w:space="0" w:color="auto"/>
        <w:left w:val="none" w:sz="0" w:space="0" w:color="auto"/>
        <w:bottom w:val="none" w:sz="0" w:space="0" w:color="auto"/>
        <w:right w:val="none" w:sz="0" w:space="0" w:color="auto"/>
      </w:divBdr>
    </w:div>
    <w:div w:id="459807447">
      <w:bodyDiv w:val="1"/>
      <w:marLeft w:val="0"/>
      <w:marRight w:val="0"/>
      <w:marTop w:val="0"/>
      <w:marBottom w:val="0"/>
      <w:divBdr>
        <w:top w:val="none" w:sz="0" w:space="0" w:color="auto"/>
        <w:left w:val="none" w:sz="0" w:space="0" w:color="auto"/>
        <w:bottom w:val="none" w:sz="0" w:space="0" w:color="auto"/>
        <w:right w:val="none" w:sz="0" w:space="0" w:color="auto"/>
      </w:divBdr>
    </w:div>
    <w:div w:id="462818280">
      <w:bodyDiv w:val="1"/>
      <w:marLeft w:val="0"/>
      <w:marRight w:val="0"/>
      <w:marTop w:val="0"/>
      <w:marBottom w:val="0"/>
      <w:divBdr>
        <w:top w:val="none" w:sz="0" w:space="0" w:color="auto"/>
        <w:left w:val="none" w:sz="0" w:space="0" w:color="auto"/>
        <w:bottom w:val="none" w:sz="0" w:space="0" w:color="auto"/>
        <w:right w:val="none" w:sz="0" w:space="0" w:color="auto"/>
      </w:divBdr>
    </w:div>
    <w:div w:id="472865817">
      <w:bodyDiv w:val="1"/>
      <w:marLeft w:val="0"/>
      <w:marRight w:val="0"/>
      <w:marTop w:val="0"/>
      <w:marBottom w:val="0"/>
      <w:divBdr>
        <w:top w:val="none" w:sz="0" w:space="0" w:color="auto"/>
        <w:left w:val="none" w:sz="0" w:space="0" w:color="auto"/>
        <w:bottom w:val="none" w:sz="0" w:space="0" w:color="auto"/>
        <w:right w:val="none" w:sz="0" w:space="0" w:color="auto"/>
      </w:divBdr>
    </w:div>
    <w:div w:id="477920020">
      <w:bodyDiv w:val="1"/>
      <w:marLeft w:val="0"/>
      <w:marRight w:val="0"/>
      <w:marTop w:val="0"/>
      <w:marBottom w:val="0"/>
      <w:divBdr>
        <w:top w:val="none" w:sz="0" w:space="0" w:color="auto"/>
        <w:left w:val="none" w:sz="0" w:space="0" w:color="auto"/>
        <w:bottom w:val="none" w:sz="0" w:space="0" w:color="auto"/>
        <w:right w:val="none" w:sz="0" w:space="0" w:color="auto"/>
      </w:divBdr>
    </w:div>
    <w:div w:id="477966507">
      <w:bodyDiv w:val="1"/>
      <w:marLeft w:val="0"/>
      <w:marRight w:val="0"/>
      <w:marTop w:val="0"/>
      <w:marBottom w:val="0"/>
      <w:divBdr>
        <w:top w:val="none" w:sz="0" w:space="0" w:color="auto"/>
        <w:left w:val="none" w:sz="0" w:space="0" w:color="auto"/>
        <w:bottom w:val="none" w:sz="0" w:space="0" w:color="auto"/>
        <w:right w:val="none" w:sz="0" w:space="0" w:color="auto"/>
      </w:divBdr>
    </w:div>
    <w:div w:id="480737578">
      <w:bodyDiv w:val="1"/>
      <w:marLeft w:val="0"/>
      <w:marRight w:val="0"/>
      <w:marTop w:val="0"/>
      <w:marBottom w:val="0"/>
      <w:divBdr>
        <w:top w:val="none" w:sz="0" w:space="0" w:color="auto"/>
        <w:left w:val="none" w:sz="0" w:space="0" w:color="auto"/>
        <w:bottom w:val="none" w:sz="0" w:space="0" w:color="auto"/>
        <w:right w:val="none" w:sz="0" w:space="0" w:color="auto"/>
      </w:divBdr>
    </w:div>
    <w:div w:id="482085149">
      <w:bodyDiv w:val="1"/>
      <w:marLeft w:val="0"/>
      <w:marRight w:val="0"/>
      <w:marTop w:val="0"/>
      <w:marBottom w:val="0"/>
      <w:divBdr>
        <w:top w:val="none" w:sz="0" w:space="0" w:color="auto"/>
        <w:left w:val="none" w:sz="0" w:space="0" w:color="auto"/>
        <w:bottom w:val="none" w:sz="0" w:space="0" w:color="auto"/>
        <w:right w:val="none" w:sz="0" w:space="0" w:color="auto"/>
      </w:divBdr>
    </w:div>
    <w:div w:id="490874117">
      <w:bodyDiv w:val="1"/>
      <w:marLeft w:val="0"/>
      <w:marRight w:val="0"/>
      <w:marTop w:val="0"/>
      <w:marBottom w:val="0"/>
      <w:divBdr>
        <w:top w:val="none" w:sz="0" w:space="0" w:color="auto"/>
        <w:left w:val="none" w:sz="0" w:space="0" w:color="auto"/>
        <w:bottom w:val="none" w:sz="0" w:space="0" w:color="auto"/>
        <w:right w:val="none" w:sz="0" w:space="0" w:color="auto"/>
      </w:divBdr>
    </w:div>
    <w:div w:id="492306822">
      <w:bodyDiv w:val="1"/>
      <w:marLeft w:val="0"/>
      <w:marRight w:val="0"/>
      <w:marTop w:val="0"/>
      <w:marBottom w:val="0"/>
      <w:divBdr>
        <w:top w:val="none" w:sz="0" w:space="0" w:color="auto"/>
        <w:left w:val="none" w:sz="0" w:space="0" w:color="auto"/>
        <w:bottom w:val="none" w:sz="0" w:space="0" w:color="auto"/>
        <w:right w:val="none" w:sz="0" w:space="0" w:color="auto"/>
      </w:divBdr>
    </w:div>
    <w:div w:id="496120387">
      <w:bodyDiv w:val="1"/>
      <w:marLeft w:val="0"/>
      <w:marRight w:val="0"/>
      <w:marTop w:val="0"/>
      <w:marBottom w:val="0"/>
      <w:divBdr>
        <w:top w:val="none" w:sz="0" w:space="0" w:color="auto"/>
        <w:left w:val="none" w:sz="0" w:space="0" w:color="auto"/>
        <w:bottom w:val="none" w:sz="0" w:space="0" w:color="auto"/>
        <w:right w:val="none" w:sz="0" w:space="0" w:color="auto"/>
      </w:divBdr>
    </w:div>
    <w:div w:id="509951465">
      <w:bodyDiv w:val="1"/>
      <w:marLeft w:val="0"/>
      <w:marRight w:val="0"/>
      <w:marTop w:val="0"/>
      <w:marBottom w:val="0"/>
      <w:divBdr>
        <w:top w:val="none" w:sz="0" w:space="0" w:color="auto"/>
        <w:left w:val="none" w:sz="0" w:space="0" w:color="auto"/>
        <w:bottom w:val="none" w:sz="0" w:space="0" w:color="auto"/>
        <w:right w:val="none" w:sz="0" w:space="0" w:color="auto"/>
      </w:divBdr>
    </w:div>
    <w:div w:id="512957455">
      <w:bodyDiv w:val="1"/>
      <w:marLeft w:val="0"/>
      <w:marRight w:val="0"/>
      <w:marTop w:val="0"/>
      <w:marBottom w:val="0"/>
      <w:divBdr>
        <w:top w:val="none" w:sz="0" w:space="0" w:color="auto"/>
        <w:left w:val="none" w:sz="0" w:space="0" w:color="auto"/>
        <w:bottom w:val="none" w:sz="0" w:space="0" w:color="auto"/>
        <w:right w:val="none" w:sz="0" w:space="0" w:color="auto"/>
      </w:divBdr>
    </w:div>
    <w:div w:id="522134458">
      <w:bodyDiv w:val="1"/>
      <w:marLeft w:val="0"/>
      <w:marRight w:val="0"/>
      <w:marTop w:val="0"/>
      <w:marBottom w:val="0"/>
      <w:divBdr>
        <w:top w:val="none" w:sz="0" w:space="0" w:color="auto"/>
        <w:left w:val="none" w:sz="0" w:space="0" w:color="auto"/>
        <w:bottom w:val="none" w:sz="0" w:space="0" w:color="auto"/>
        <w:right w:val="none" w:sz="0" w:space="0" w:color="auto"/>
      </w:divBdr>
    </w:div>
    <w:div w:id="543442450">
      <w:bodyDiv w:val="1"/>
      <w:marLeft w:val="0"/>
      <w:marRight w:val="0"/>
      <w:marTop w:val="0"/>
      <w:marBottom w:val="0"/>
      <w:divBdr>
        <w:top w:val="none" w:sz="0" w:space="0" w:color="auto"/>
        <w:left w:val="none" w:sz="0" w:space="0" w:color="auto"/>
        <w:bottom w:val="none" w:sz="0" w:space="0" w:color="auto"/>
        <w:right w:val="none" w:sz="0" w:space="0" w:color="auto"/>
      </w:divBdr>
    </w:div>
    <w:div w:id="545601146">
      <w:bodyDiv w:val="1"/>
      <w:marLeft w:val="0"/>
      <w:marRight w:val="0"/>
      <w:marTop w:val="0"/>
      <w:marBottom w:val="0"/>
      <w:divBdr>
        <w:top w:val="none" w:sz="0" w:space="0" w:color="auto"/>
        <w:left w:val="none" w:sz="0" w:space="0" w:color="auto"/>
        <w:bottom w:val="none" w:sz="0" w:space="0" w:color="auto"/>
        <w:right w:val="none" w:sz="0" w:space="0" w:color="auto"/>
      </w:divBdr>
    </w:div>
    <w:div w:id="552618752">
      <w:bodyDiv w:val="1"/>
      <w:marLeft w:val="0"/>
      <w:marRight w:val="0"/>
      <w:marTop w:val="0"/>
      <w:marBottom w:val="0"/>
      <w:divBdr>
        <w:top w:val="none" w:sz="0" w:space="0" w:color="auto"/>
        <w:left w:val="none" w:sz="0" w:space="0" w:color="auto"/>
        <w:bottom w:val="none" w:sz="0" w:space="0" w:color="auto"/>
        <w:right w:val="none" w:sz="0" w:space="0" w:color="auto"/>
      </w:divBdr>
    </w:div>
    <w:div w:id="561209364">
      <w:bodyDiv w:val="1"/>
      <w:marLeft w:val="0"/>
      <w:marRight w:val="0"/>
      <w:marTop w:val="0"/>
      <w:marBottom w:val="0"/>
      <w:divBdr>
        <w:top w:val="none" w:sz="0" w:space="0" w:color="auto"/>
        <w:left w:val="none" w:sz="0" w:space="0" w:color="auto"/>
        <w:bottom w:val="none" w:sz="0" w:space="0" w:color="auto"/>
        <w:right w:val="none" w:sz="0" w:space="0" w:color="auto"/>
      </w:divBdr>
    </w:div>
    <w:div w:id="574709991">
      <w:bodyDiv w:val="1"/>
      <w:marLeft w:val="0"/>
      <w:marRight w:val="0"/>
      <w:marTop w:val="0"/>
      <w:marBottom w:val="0"/>
      <w:divBdr>
        <w:top w:val="none" w:sz="0" w:space="0" w:color="auto"/>
        <w:left w:val="none" w:sz="0" w:space="0" w:color="auto"/>
        <w:bottom w:val="none" w:sz="0" w:space="0" w:color="auto"/>
        <w:right w:val="none" w:sz="0" w:space="0" w:color="auto"/>
      </w:divBdr>
    </w:div>
    <w:div w:id="594171010">
      <w:bodyDiv w:val="1"/>
      <w:marLeft w:val="0"/>
      <w:marRight w:val="0"/>
      <w:marTop w:val="0"/>
      <w:marBottom w:val="0"/>
      <w:divBdr>
        <w:top w:val="none" w:sz="0" w:space="0" w:color="auto"/>
        <w:left w:val="none" w:sz="0" w:space="0" w:color="auto"/>
        <w:bottom w:val="none" w:sz="0" w:space="0" w:color="auto"/>
        <w:right w:val="none" w:sz="0" w:space="0" w:color="auto"/>
      </w:divBdr>
    </w:div>
    <w:div w:id="595594371">
      <w:bodyDiv w:val="1"/>
      <w:marLeft w:val="0"/>
      <w:marRight w:val="0"/>
      <w:marTop w:val="0"/>
      <w:marBottom w:val="0"/>
      <w:divBdr>
        <w:top w:val="none" w:sz="0" w:space="0" w:color="auto"/>
        <w:left w:val="none" w:sz="0" w:space="0" w:color="auto"/>
        <w:bottom w:val="none" w:sz="0" w:space="0" w:color="auto"/>
        <w:right w:val="none" w:sz="0" w:space="0" w:color="auto"/>
      </w:divBdr>
    </w:div>
    <w:div w:id="611865580">
      <w:bodyDiv w:val="1"/>
      <w:marLeft w:val="0"/>
      <w:marRight w:val="0"/>
      <w:marTop w:val="0"/>
      <w:marBottom w:val="0"/>
      <w:divBdr>
        <w:top w:val="none" w:sz="0" w:space="0" w:color="auto"/>
        <w:left w:val="none" w:sz="0" w:space="0" w:color="auto"/>
        <w:bottom w:val="none" w:sz="0" w:space="0" w:color="auto"/>
        <w:right w:val="none" w:sz="0" w:space="0" w:color="auto"/>
      </w:divBdr>
    </w:div>
    <w:div w:id="632367577">
      <w:bodyDiv w:val="1"/>
      <w:marLeft w:val="0"/>
      <w:marRight w:val="0"/>
      <w:marTop w:val="0"/>
      <w:marBottom w:val="0"/>
      <w:divBdr>
        <w:top w:val="none" w:sz="0" w:space="0" w:color="auto"/>
        <w:left w:val="none" w:sz="0" w:space="0" w:color="auto"/>
        <w:bottom w:val="none" w:sz="0" w:space="0" w:color="auto"/>
        <w:right w:val="none" w:sz="0" w:space="0" w:color="auto"/>
      </w:divBdr>
    </w:div>
    <w:div w:id="636689208">
      <w:bodyDiv w:val="1"/>
      <w:marLeft w:val="0"/>
      <w:marRight w:val="0"/>
      <w:marTop w:val="0"/>
      <w:marBottom w:val="0"/>
      <w:divBdr>
        <w:top w:val="none" w:sz="0" w:space="0" w:color="auto"/>
        <w:left w:val="none" w:sz="0" w:space="0" w:color="auto"/>
        <w:bottom w:val="none" w:sz="0" w:space="0" w:color="auto"/>
        <w:right w:val="none" w:sz="0" w:space="0" w:color="auto"/>
      </w:divBdr>
    </w:div>
    <w:div w:id="637803457">
      <w:bodyDiv w:val="1"/>
      <w:marLeft w:val="0"/>
      <w:marRight w:val="0"/>
      <w:marTop w:val="0"/>
      <w:marBottom w:val="0"/>
      <w:divBdr>
        <w:top w:val="none" w:sz="0" w:space="0" w:color="auto"/>
        <w:left w:val="none" w:sz="0" w:space="0" w:color="auto"/>
        <w:bottom w:val="none" w:sz="0" w:space="0" w:color="auto"/>
        <w:right w:val="none" w:sz="0" w:space="0" w:color="auto"/>
      </w:divBdr>
    </w:div>
    <w:div w:id="637883638">
      <w:bodyDiv w:val="1"/>
      <w:marLeft w:val="0"/>
      <w:marRight w:val="0"/>
      <w:marTop w:val="0"/>
      <w:marBottom w:val="0"/>
      <w:divBdr>
        <w:top w:val="none" w:sz="0" w:space="0" w:color="auto"/>
        <w:left w:val="none" w:sz="0" w:space="0" w:color="auto"/>
        <w:bottom w:val="none" w:sz="0" w:space="0" w:color="auto"/>
        <w:right w:val="none" w:sz="0" w:space="0" w:color="auto"/>
      </w:divBdr>
    </w:div>
    <w:div w:id="637994094">
      <w:bodyDiv w:val="1"/>
      <w:marLeft w:val="0"/>
      <w:marRight w:val="0"/>
      <w:marTop w:val="0"/>
      <w:marBottom w:val="0"/>
      <w:divBdr>
        <w:top w:val="none" w:sz="0" w:space="0" w:color="auto"/>
        <w:left w:val="none" w:sz="0" w:space="0" w:color="auto"/>
        <w:bottom w:val="none" w:sz="0" w:space="0" w:color="auto"/>
        <w:right w:val="none" w:sz="0" w:space="0" w:color="auto"/>
      </w:divBdr>
    </w:div>
    <w:div w:id="641664017">
      <w:bodyDiv w:val="1"/>
      <w:marLeft w:val="0"/>
      <w:marRight w:val="0"/>
      <w:marTop w:val="0"/>
      <w:marBottom w:val="0"/>
      <w:divBdr>
        <w:top w:val="none" w:sz="0" w:space="0" w:color="auto"/>
        <w:left w:val="none" w:sz="0" w:space="0" w:color="auto"/>
        <w:bottom w:val="none" w:sz="0" w:space="0" w:color="auto"/>
        <w:right w:val="none" w:sz="0" w:space="0" w:color="auto"/>
      </w:divBdr>
    </w:div>
    <w:div w:id="642200739">
      <w:bodyDiv w:val="1"/>
      <w:marLeft w:val="0"/>
      <w:marRight w:val="0"/>
      <w:marTop w:val="0"/>
      <w:marBottom w:val="0"/>
      <w:divBdr>
        <w:top w:val="none" w:sz="0" w:space="0" w:color="auto"/>
        <w:left w:val="none" w:sz="0" w:space="0" w:color="auto"/>
        <w:bottom w:val="none" w:sz="0" w:space="0" w:color="auto"/>
        <w:right w:val="none" w:sz="0" w:space="0" w:color="auto"/>
      </w:divBdr>
    </w:div>
    <w:div w:id="675959876">
      <w:bodyDiv w:val="1"/>
      <w:marLeft w:val="0"/>
      <w:marRight w:val="0"/>
      <w:marTop w:val="0"/>
      <w:marBottom w:val="0"/>
      <w:divBdr>
        <w:top w:val="none" w:sz="0" w:space="0" w:color="auto"/>
        <w:left w:val="none" w:sz="0" w:space="0" w:color="auto"/>
        <w:bottom w:val="none" w:sz="0" w:space="0" w:color="auto"/>
        <w:right w:val="none" w:sz="0" w:space="0" w:color="auto"/>
      </w:divBdr>
    </w:div>
    <w:div w:id="677973052">
      <w:bodyDiv w:val="1"/>
      <w:marLeft w:val="0"/>
      <w:marRight w:val="0"/>
      <w:marTop w:val="0"/>
      <w:marBottom w:val="0"/>
      <w:divBdr>
        <w:top w:val="none" w:sz="0" w:space="0" w:color="auto"/>
        <w:left w:val="none" w:sz="0" w:space="0" w:color="auto"/>
        <w:bottom w:val="none" w:sz="0" w:space="0" w:color="auto"/>
        <w:right w:val="none" w:sz="0" w:space="0" w:color="auto"/>
      </w:divBdr>
    </w:div>
    <w:div w:id="684554229">
      <w:bodyDiv w:val="1"/>
      <w:marLeft w:val="0"/>
      <w:marRight w:val="0"/>
      <w:marTop w:val="0"/>
      <w:marBottom w:val="0"/>
      <w:divBdr>
        <w:top w:val="none" w:sz="0" w:space="0" w:color="auto"/>
        <w:left w:val="none" w:sz="0" w:space="0" w:color="auto"/>
        <w:bottom w:val="none" w:sz="0" w:space="0" w:color="auto"/>
        <w:right w:val="none" w:sz="0" w:space="0" w:color="auto"/>
      </w:divBdr>
    </w:div>
    <w:div w:id="693380128">
      <w:bodyDiv w:val="1"/>
      <w:marLeft w:val="0"/>
      <w:marRight w:val="0"/>
      <w:marTop w:val="0"/>
      <w:marBottom w:val="0"/>
      <w:divBdr>
        <w:top w:val="none" w:sz="0" w:space="0" w:color="auto"/>
        <w:left w:val="none" w:sz="0" w:space="0" w:color="auto"/>
        <w:bottom w:val="none" w:sz="0" w:space="0" w:color="auto"/>
        <w:right w:val="none" w:sz="0" w:space="0" w:color="auto"/>
      </w:divBdr>
    </w:div>
    <w:div w:id="695425344">
      <w:bodyDiv w:val="1"/>
      <w:marLeft w:val="0"/>
      <w:marRight w:val="0"/>
      <w:marTop w:val="0"/>
      <w:marBottom w:val="0"/>
      <w:divBdr>
        <w:top w:val="none" w:sz="0" w:space="0" w:color="auto"/>
        <w:left w:val="none" w:sz="0" w:space="0" w:color="auto"/>
        <w:bottom w:val="none" w:sz="0" w:space="0" w:color="auto"/>
        <w:right w:val="none" w:sz="0" w:space="0" w:color="auto"/>
      </w:divBdr>
    </w:div>
    <w:div w:id="700666960">
      <w:bodyDiv w:val="1"/>
      <w:marLeft w:val="0"/>
      <w:marRight w:val="0"/>
      <w:marTop w:val="0"/>
      <w:marBottom w:val="0"/>
      <w:divBdr>
        <w:top w:val="none" w:sz="0" w:space="0" w:color="auto"/>
        <w:left w:val="none" w:sz="0" w:space="0" w:color="auto"/>
        <w:bottom w:val="none" w:sz="0" w:space="0" w:color="auto"/>
        <w:right w:val="none" w:sz="0" w:space="0" w:color="auto"/>
      </w:divBdr>
    </w:div>
    <w:div w:id="702487074">
      <w:bodyDiv w:val="1"/>
      <w:marLeft w:val="0"/>
      <w:marRight w:val="0"/>
      <w:marTop w:val="0"/>
      <w:marBottom w:val="0"/>
      <w:divBdr>
        <w:top w:val="none" w:sz="0" w:space="0" w:color="auto"/>
        <w:left w:val="none" w:sz="0" w:space="0" w:color="auto"/>
        <w:bottom w:val="none" w:sz="0" w:space="0" w:color="auto"/>
        <w:right w:val="none" w:sz="0" w:space="0" w:color="auto"/>
      </w:divBdr>
    </w:div>
    <w:div w:id="702943591">
      <w:bodyDiv w:val="1"/>
      <w:marLeft w:val="0"/>
      <w:marRight w:val="0"/>
      <w:marTop w:val="0"/>
      <w:marBottom w:val="0"/>
      <w:divBdr>
        <w:top w:val="none" w:sz="0" w:space="0" w:color="auto"/>
        <w:left w:val="none" w:sz="0" w:space="0" w:color="auto"/>
        <w:bottom w:val="none" w:sz="0" w:space="0" w:color="auto"/>
        <w:right w:val="none" w:sz="0" w:space="0" w:color="auto"/>
      </w:divBdr>
    </w:div>
    <w:div w:id="704644267">
      <w:bodyDiv w:val="1"/>
      <w:marLeft w:val="0"/>
      <w:marRight w:val="0"/>
      <w:marTop w:val="0"/>
      <w:marBottom w:val="0"/>
      <w:divBdr>
        <w:top w:val="none" w:sz="0" w:space="0" w:color="auto"/>
        <w:left w:val="none" w:sz="0" w:space="0" w:color="auto"/>
        <w:bottom w:val="none" w:sz="0" w:space="0" w:color="auto"/>
        <w:right w:val="none" w:sz="0" w:space="0" w:color="auto"/>
      </w:divBdr>
    </w:div>
    <w:div w:id="705063353">
      <w:bodyDiv w:val="1"/>
      <w:marLeft w:val="0"/>
      <w:marRight w:val="0"/>
      <w:marTop w:val="0"/>
      <w:marBottom w:val="0"/>
      <w:divBdr>
        <w:top w:val="none" w:sz="0" w:space="0" w:color="auto"/>
        <w:left w:val="none" w:sz="0" w:space="0" w:color="auto"/>
        <w:bottom w:val="none" w:sz="0" w:space="0" w:color="auto"/>
        <w:right w:val="none" w:sz="0" w:space="0" w:color="auto"/>
      </w:divBdr>
    </w:div>
    <w:div w:id="721441220">
      <w:bodyDiv w:val="1"/>
      <w:marLeft w:val="0"/>
      <w:marRight w:val="0"/>
      <w:marTop w:val="0"/>
      <w:marBottom w:val="0"/>
      <w:divBdr>
        <w:top w:val="none" w:sz="0" w:space="0" w:color="auto"/>
        <w:left w:val="none" w:sz="0" w:space="0" w:color="auto"/>
        <w:bottom w:val="none" w:sz="0" w:space="0" w:color="auto"/>
        <w:right w:val="none" w:sz="0" w:space="0" w:color="auto"/>
      </w:divBdr>
    </w:div>
    <w:div w:id="730421290">
      <w:bodyDiv w:val="1"/>
      <w:marLeft w:val="0"/>
      <w:marRight w:val="0"/>
      <w:marTop w:val="0"/>
      <w:marBottom w:val="0"/>
      <w:divBdr>
        <w:top w:val="none" w:sz="0" w:space="0" w:color="auto"/>
        <w:left w:val="none" w:sz="0" w:space="0" w:color="auto"/>
        <w:bottom w:val="none" w:sz="0" w:space="0" w:color="auto"/>
        <w:right w:val="none" w:sz="0" w:space="0" w:color="auto"/>
      </w:divBdr>
    </w:div>
    <w:div w:id="749933919">
      <w:bodyDiv w:val="1"/>
      <w:marLeft w:val="0"/>
      <w:marRight w:val="0"/>
      <w:marTop w:val="0"/>
      <w:marBottom w:val="0"/>
      <w:divBdr>
        <w:top w:val="none" w:sz="0" w:space="0" w:color="auto"/>
        <w:left w:val="none" w:sz="0" w:space="0" w:color="auto"/>
        <w:bottom w:val="none" w:sz="0" w:space="0" w:color="auto"/>
        <w:right w:val="none" w:sz="0" w:space="0" w:color="auto"/>
      </w:divBdr>
    </w:div>
    <w:div w:id="774402381">
      <w:bodyDiv w:val="1"/>
      <w:marLeft w:val="0"/>
      <w:marRight w:val="0"/>
      <w:marTop w:val="0"/>
      <w:marBottom w:val="0"/>
      <w:divBdr>
        <w:top w:val="none" w:sz="0" w:space="0" w:color="auto"/>
        <w:left w:val="none" w:sz="0" w:space="0" w:color="auto"/>
        <w:bottom w:val="none" w:sz="0" w:space="0" w:color="auto"/>
        <w:right w:val="none" w:sz="0" w:space="0" w:color="auto"/>
      </w:divBdr>
    </w:div>
    <w:div w:id="780077096">
      <w:bodyDiv w:val="1"/>
      <w:marLeft w:val="0"/>
      <w:marRight w:val="0"/>
      <w:marTop w:val="0"/>
      <w:marBottom w:val="0"/>
      <w:divBdr>
        <w:top w:val="none" w:sz="0" w:space="0" w:color="auto"/>
        <w:left w:val="none" w:sz="0" w:space="0" w:color="auto"/>
        <w:bottom w:val="none" w:sz="0" w:space="0" w:color="auto"/>
        <w:right w:val="none" w:sz="0" w:space="0" w:color="auto"/>
      </w:divBdr>
    </w:div>
    <w:div w:id="793865155">
      <w:bodyDiv w:val="1"/>
      <w:marLeft w:val="0"/>
      <w:marRight w:val="0"/>
      <w:marTop w:val="0"/>
      <w:marBottom w:val="0"/>
      <w:divBdr>
        <w:top w:val="none" w:sz="0" w:space="0" w:color="auto"/>
        <w:left w:val="none" w:sz="0" w:space="0" w:color="auto"/>
        <w:bottom w:val="none" w:sz="0" w:space="0" w:color="auto"/>
        <w:right w:val="none" w:sz="0" w:space="0" w:color="auto"/>
      </w:divBdr>
    </w:div>
    <w:div w:id="795299037">
      <w:bodyDiv w:val="1"/>
      <w:marLeft w:val="0"/>
      <w:marRight w:val="0"/>
      <w:marTop w:val="0"/>
      <w:marBottom w:val="0"/>
      <w:divBdr>
        <w:top w:val="none" w:sz="0" w:space="0" w:color="auto"/>
        <w:left w:val="none" w:sz="0" w:space="0" w:color="auto"/>
        <w:bottom w:val="none" w:sz="0" w:space="0" w:color="auto"/>
        <w:right w:val="none" w:sz="0" w:space="0" w:color="auto"/>
      </w:divBdr>
    </w:div>
    <w:div w:id="808745827">
      <w:bodyDiv w:val="1"/>
      <w:marLeft w:val="0"/>
      <w:marRight w:val="0"/>
      <w:marTop w:val="0"/>
      <w:marBottom w:val="0"/>
      <w:divBdr>
        <w:top w:val="none" w:sz="0" w:space="0" w:color="auto"/>
        <w:left w:val="none" w:sz="0" w:space="0" w:color="auto"/>
        <w:bottom w:val="none" w:sz="0" w:space="0" w:color="auto"/>
        <w:right w:val="none" w:sz="0" w:space="0" w:color="auto"/>
      </w:divBdr>
    </w:div>
    <w:div w:id="818959994">
      <w:bodyDiv w:val="1"/>
      <w:marLeft w:val="0"/>
      <w:marRight w:val="0"/>
      <w:marTop w:val="0"/>
      <w:marBottom w:val="0"/>
      <w:divBdr>
        <w:top w:val="none" w:sz="0" w:space="0" w:color="auto"/>
        <w:left w:val="none" w:sz="0" w:space="0" w:color="auto"/>
        <w:bottom w:val="none" w:sz="0" w:space="0" w:color="auto"/>
        <w:right w:val="none" w:sz="0" w:space="0" w:color="auto"/>
      </w:divBdr>
    </w:div>
    <w:div w:id="820121179">
      <w:bodyDiv w:val="1"/>
      <w:marLeft w:val="0"/>
      <w:marRight w:val="0"/>
      <w:marTop w:val="0"/>
      <w:marBottom w:val="0"/>
      <w:divBdr>
        <w:top w:val="none" w:sz="0" w:space="0" w:color="auto"/>
        <w:left w:val="none" w:sz="0" w:space="0" w:color="auto"/>
        <w:bottom w:val="none" w:sz="0" w:space="0" w:color="auto"/>
        <w:right w:val="none" w:sz="0" w:space="0" w:color="auto"/>
      </w:divBdr>
    </w:div>
    <w:div w:id="821308355">
      <w:bodyDiv w:val="1"/>
      <w:marLeft w:val="0"/>
      <w:marRight w:val="0"/>
      <w:marTop w:val="0"/>
      <w:marBottom w:val="0"/>
      <w:divBdr>
        <w:top w:val="none" w:sz="0" w:space="0" w:color="auto"/>
        <w:left w:val="none" w:sz="0" w:space="0" w:color="auto"/>
        <w:bottom w:val="none" w:sz="0" w:space="0" w:color="auto"/>
        <w:right w:val="none" w:sz="0" w:space="0" w:color="auto"/>
      </w:divBdr>
    </w:div>
    <w:div w:id="822889967">
      <w:bodyDiv w:val="1"/>
      <w:marLeft w:val="0"/>
      <w:marRight w:val="0"/>
      <w:marTop w:val="0"/>
      <w:marBottom w:val="0"/>
      <w:divBdr>
        <w:top w:val="none" w:sz="0" w:space="0" w:color="auto"/>
        <w:left w:val="none" w:sz="0" w:space="0" w:color="auto"/>
        <w:bottom w:val="none" w:sz="0" w:space="0" w:color="auto"/>
        <w:right w:val="none" w:sz="0" w:space="0" w:color="auto"/>
      </w:divBdr>
    </w:div>
    <w:div w:id="824515137">
      <w:bodyDiv w:val="1"/>
      <w:marLeft w:val="0"/>
      <w:marRight w:val="0"/>
      <w:marTop w:val="0"/>
      <w:marBottom w:val="0"/>
      <w:divBdr>
        <w:top w:val="none" w:sz="0" w:space="0" w:color="auto"/>
        <w:left w:val="none" w:sz="0" w:space="0" w:color="auto"/>
        <w:bottom w:val="none" w:sz="0" w:space="0" w:color="auto"/>
        <w:right w:val="none" w:sz="0" w:space="0" w:color="auto"/>
      </w:divBdr>
    </w:div>
    <w:div w:id="828909662">
      <w:bodyDiv w:val="1"/>
      <w:marLeft w:val="0"/>
      <w:marRight w:val="0"/>
      <w:marTop w:val="0"/>
      <w:marBottom w:val="0"/>
      <w:divBdr>
        <w:top w:val="none" w:sz="0" w:space="0" w:color="auto"/>
        <w:left w:val="none" w:sz="0" w:space="0" w:color="auto"/>
        <w:bottom w:val="none" w:sz="0" w:space="0" w:color="auto"/>
        <w:right w:val="none" w:sz="0" w:space="0" w:color="auto"/>
      </w:divBdr>
    </w:div>
    <w:div w:id="832111870">
      <w:bodyDiv w:val="1"/>
      <w:marLeft w:val="0"/>
      <w:marRight w:val="0"/>
      <w:marTop w:val="0"/>
      <w:marBottom w:val="0"/>
      <w:divBdr>
        <w:top w:val="none" w:sz="0" w:space="0" w:color="auto"/>
        <w:left w:val="none" w:sz="0" w:space="0" w:color="auto"/>
        <w:bottom w:val="none" w:sz="0" w:space="0" w:color="auto"/>
        <w:right w:val="none" w:sz="0" w:space="0" w:color="auto"/>
      </w:divBdr>
    </w:div>
    <w:div w:id="832797490">
      <w:bodyDiv w:val="1"/>
      <w:marLeft w:val="0"/>
      <w:marRight w:val="0"/>
      <w:marTop w:val="0"/>
      <w:marBottom w:val="0"/>
      <w:divBdr>
        <w:top w:val="none" w:sz="0" w:space="0" w:color="auto"/>
        <w:left w:val="none" w:sz="0" w:space="0" w:color="auto"/>
        <w:bottom w:val="none" w:sz="0" w:space="0" w:color="auto"/>
        <w:right w:val="none" w:sz="0" w:space="0" w:color="auto"/>
      </w:divBdr>
    </w:div>
    <w:div w:id="838234811">
      <w:bodyDiv w:val="1"/>
      <w:marLeft w:val="0"/>
      <w:marRight w:val="0"/>
      <w:marTop w:val="0"/>
      <w:marBottom w:val="0"/>
      <w:divBdr>
        <w:top w:val="none" w:sz="0" w:space="0" w:color="auto"/>
        <w:left w:val="none" w:sz="0" w:space="0" w:color="auto"/>
        <w:bottom w:val="none" w:sz="0" w:space="0" w:color="auto"/>
        <w:right w:val="none" w:sz="0" w:space="0" w:color="auto"/>
      </w:divBdr>
    </w:div>
    <w:div w:id="848907706">
      <w:bodyDiv w:val="1"/>
      <w:marLeft w:val="0"/>
      <w:marRight w:val="0"/>
      <w:marTop w:val="0"/>
      <w:marBottom w:val="0"/>
      <w:divBdr>
        <w:top w:val="none" w:sz="0" w:space="0" w:color="auto"/>
        <w:left w:val="none" w:sz="0" w:space="0" w:color="auto"/>
        <w:bottom w:val="none" w:sz="0" w:space="0" w:color="auto"/>
        <w:right w:val="none" w:sz="0" w:space="0" w:color="auto"/>
      </w:divBdr>
    </w:div>
    <w:div w:id="850067711">
      <w:bodyDiv w:val="1"/>
      <w:marLeft w:val="0"/>
      <w:marRight w:val="0"/>
      <w:marTop w:val="0"/>
      <w:marBottom w:val="0"/>
      <w:divBdr>
        <w:top w:val="none" w:sz="0" w:space="0" w:color="auto"/>
        <w:left w:val="none" w:sz="0" w:space="0" w:color="auto"/>
        <w:bottom w:val="none" w:sz="0" w:space="0" w:color="auto"/>
        <w:right w:val="none" w:sz="0" w:space="0" w:color="auto"/>
      </w:divBdr>
    </w:div>
    <w:div w:id="853572316">
      <w:bodyDiv w:val="1"/>
      <w:marLeft w:val="0"/>
      <w:marRight w:val="0"/>
      <w:marTop w:val="0"/>
      <w:marBottom w:val="0"/>
      <w:divBdr>
        <w:top w:val="none" w:sz="0" w:space="0" w:color="auto"/>
        <w:left w:val="none" w:sz="0" w:space="0" w:color="auto"/>
        <w:bottom w:val="none" w:sz="0" w:space="0" w:color="auto"/>
        <w:right w:val="none" w:sz="0" w:space="0" w:color="auto"/>
      </w:divBdr>
    </w:div>
    <w:div w:id="875116001">
      <w:bodyDiv w:val="1"/>
      <w:marLeft w:val="0"/>
      <w:marRight w:val="0"/>
      <w:marTop w:val="0"/>
      <w:marBottom w:val="0"/>
      <w:divBdr>
        <w:top w:val="none" w:sz="0" w:space="0" w:color="auto"/>
        <w:left w:val="none" w:sz="0" w:space="0" w:color="auto"/>
        <w:bottom w:val="none" w:sz="0" w:space="0" w:color="auto"/>
        <w:right w:val="none" w:sz="0" w:space="0" w:color="auto"/>
      </w:divBdr>
    </w:div>
    <w:div w:id="876116273">
      <w:bodyDiv w:val="1"/>
      <w:marLeft w:val="0"/>
      <w:marRight w:val="0"/>
      <w:marTop w:val="0"/>
      <w:marBottom w:val="0"/>
      <w:divBdr>
        <w:top w:val="none" w:sz="0" w:space="0" w:color="auto"/>
        <w:left w:val="none" w:sz="0" w:space="0" w:color="auto"/>
        <w:bottom w:val="none" w:sz="0" w:space="0" w:color="auto"/>
        <w:right w:val="none" w:sz="0" w:space="0" w:color="auto"/>
      </w:divBdr>
    </w:div>
    <w:div w:id="884175858">
      <w:bodyDiv w:val="1"/>
      <w:marLeft w:val="0"/>
      <w:marRight w:val="0"/>
      <w:marTop w:val="0"/>
      <w:marBottom w:val="0"/>
      <w:divBdr>
        <w:top w:val="none" w:sz="0" w:space="0" w:color="auto"/>
        <w:left w:val="none" w:sz="0" w:space="0" w:color="auto"/>
        <w:bottom w:val="none" w:sz="0" w:space="0" w:color="auto"/>
        <w:right w:val="none" w:sz="0" w:space="0" w:color="auto"/>
      </w:divBdr>
    </w:div>
    <w:div w:id="901644447">
      <w:bodyDiv w:val="1"/>
      <w:marLeft w:val="0"/>
      <w:marRight w:val="0"/>
      <w:marTop w:val="0"/>
      <w:marBottom w:val="0"/>
      <w:divBdr>
        <w:top w:val="none" w:sz="0" w:space="0" w:color="auto"/>
        <w:left w:val="none" w:sz="0" w:space="0" w:color="auto"/>
        <w:bottom w:val="none" w:sz="0" w:space="0" w:color="auto"/>
        <w:right w:val="none" w:sz="0" w:space="0" w:color="auto"/>
      </w:divBdr>
    </w:div>
    <w:div w:id="911307637">
      <w:bodyDiv w:val="1"/>
      <w:marLeft w:val="0"/>
      <w:marRight w:val="0"/>
      <w:marTop w:val="0"/>
      <w:marBottom w:val="0"/>
      <w:divBdr>
        <w:top w:val="none" w:sz="0" w:space="0" w:color="auto"/>
        <w:left w:val="none" w:sz="0" w:space="0" w:color="auto"/>
        <w:bottom w:val="none" w:sz="0" w:space="0" w:color="auto"/>
        <w:right w:val="none" w:sz="0" w:space="0" w:color="auto"/>
      </w:divBdr>
    </w:div>
    <w:div w:id="913469799">
      <w:bodyDiv w:val="1"/>
      <w:marLeft w:val="0"/>
      <w:marRight w:val="0"/>
      <w:marTop w:val="0"/>
      <w:marBottom w:val="0"/>
      <w:divBdr>
        <w:top w:val="none" w:sz="0" w:space="0" w:color="auto"/>
        <w:left w:val="none" w:sz="0" w:space="0" w:color="auto"/>
        <w:bottom w:val="none" w:sz="0" w:space="0" w:color="auto"/>
        <w:right w:val="none" w:sz="0" w:space="0" w:color="auto"/>
      </w:divBdr>
    </w:div>
    <w:div w:id="915821139">
      <w:bodyDiv w:val="1"/>
      <w:marLeft w:val="0"/>
      <w:marRight w:val="0"/>
      <w:marTop w:val="0"/>
      <w:marBottom w:val="0"/>
      <w:divBdr>
        <w:top w:val="none" w:sz="0" w:space="0" w:color="auto"/>
        <w:left w:val="none" w:sz="0" w:space="0" w:color="auto"/>
        <w:bottom w:val="none" w:sz="0" w:space="0" w:color="auto"/>
        <w:right w:val="none" w:sz="0" w:space="0" w:color="auto"/>
      </w:divBdr>
    </w:div>
    <w:div w:id="923998796">
      <w:bodyDiv w:val="1"/>
      <w:marLeft w:val="0"/>
      <w:marRight w:val="0"/>
      <w:marTop w:val="0"/>
      <w:marBottom w:val="0"/>
      <w:divBdr>
        <w:top w:val="none" w:sz="0" w:space="0" w:color="auto"/>
        <w:left w:val="none" w:sz="0" w:space="0" w:color="auto"/>
        <w:bottom w:val="none" w:sz="0" w:space="0" w:color="auto"/>
        <w:right w:val="none" w:sz="0" w:space="0" w:color="auto"/>
      </w:divBdr>
    </w:div>
    <w:div w:id="934748494">
      <w:bodyDiv w:val="1"/>
      <w:marLeft w:val="0"/>
      <w:marRight w:val="0"/>
      <w:marTop w:val="0"/>
      <w:marBottom w:val="0"/>
      <w:divBdr>
        <w:top w:val="none" w:sz="0" w:space="0" w:color="auto"/>
        <w:left w:val="none" w:sz="0" w:space="0" w:color="auto"/>
        <w:bottom w:val="none" w:sz="0" w:space="0" w:color="auto"/>
        <w:right w:val="none" w:sz="0" w:space="0" w:color="auto"/>
      </w:divBdr>
    </w:div>
    <w:div w:id="939996289">
      <w:bodyDiv w:val="1"/>
      <w:marLeft w:val="0"/>
      <w:marRight w:val="0"/>
      <w:marTop w:val="0"/>
      <w:marBottom w:val="0"/>
      <w:divBdr>
        <w:top w:val="none" w:sz="0" w:space="0" w:color="auto"/>
        <w:left w:val="none" w:sz="0" w:space="0" w:color="auto"/>
        <w:bottom w:val="none" w:sz="0" w:space="0" w:color="auto"/>
        <w:right w:val="none" w:sz="0" w:space="0" w:color="auto"/>
      </w:divBdr>
    </w:div>
    <w:div w:id="941230678">
      <w:bodyDiv w:val="1"/>
      <w:marLeft w:val="0"/>
      <w:marRight w:val="0"/>
      <w:marTop w:val="0"/>
      <w:marBottom w:val="0"/>
      <w:divBdr>
        <w:top w:val="none" w:sz="0" w:space="0" w:color="auto"/>
        <w:left w:val="none" w:sz="0" w:space="0" w:color="auto"/>
        <w:bottom w:val="none" w:sz="0" w:space="0" w:color="auto"/>
        <w:right w:val="none" w:sz="0" w:space="0" w:color="auto"/>
      </w:divBdr>
    </w:div>
    <w:div w:id="944847453">
      <w:bodyDiv w:val="1"/>
      <w:marLeft w:val="0"/>
      <w:marRight w:val="0"/>
      <w:marTop w:val="0"/>
      <w:marBottom w:val="0"/>
      <w:divBdr>
        <w:top w:val="none" w:sz="0" w:space="0" w:color="auto"/>
        <w:left w:val="none" w:sz="0" w:space="0" w:color="auto"/>
        <w:bottom w:val="none" w:sz="0" w:space="0" w:color="auto"/>
        <w:right w:val="none" w:sz="0" w:space="0" w:color="auto"/>
      </w:divBdr>
    </w:div>
    <w:div w:id="972100014">
      <w:bodyDiv w:val="1"/>
      <w:marLeft w:val="0"/>
      <w:marRight w:val="0"/>
      <w:marTop w:val="0"/>
      <w:marBottom w:val="0"/>
      <w:divBdr>
        <w:top w:val="none" w:sz="0" w:space="0" w:color="auto"/>
        <w:left w:val="none" w:sz="0" w:space="0" w:color="auto"/>
        <w:bottom w:val="none" w:sz="0" w:space="0" w:color="auto"/>
        <w:right w:val="none" w:sz="0" w:space="0" w:color="auto"/>
      </w:divBdr>
    </w:div>
    <w:div w:id="981229544">
      <w:bodyDiv w:val="1"/>
      <w:marLeft w:val="0"/>
      <w:marRight w:val="0"/>
      <w:marTop w:val="0"/>
      <w:marBottom w:val="0"/>
      <w:divBdr>
        <w:top w:val="none" w:sz="0" w:space="0" w:color="auto"/>
        <w:left w:val="none" w:sz="0" w:space="0" w:color="auto"/>
        <w:bottom w:val="none" w:sz="0" w:space="0" w:color="auto"/>
        <w:right w:val="none" w:sz="0" w:space="0" w:color="auto"/>
      </w:divBdr>
    </w:div>
    <w:div w:id="993919606">
      <w:bodyDiv w:val="1"/>
      <w:marLeft w:val="0"/>
      <w:marRight w:val="0"/>
      <w:marTop w:val="0"/>
      <w:marBottom w:val="0"/>
      <w:divBdr>
        <w:top w:val="none" w:sz="0" w:space="0" w:color="auto"/>
        <w:left w:val="none" w:sz="0" w:space="0" w:color="auto"/>
        <w:bottom w:val="none" w:sz="0" w:space="0" w:color="auto"/>
        <w:right w:val="none" w:sz="0" w:space="0" w:color="auto"/>
      </w:divBdr>
    </w:div>
    <w:div w:id="995037105">
      <w:bodyDiv w:val="1"/>
      <w:marLeft w:val="0"/>
      <w:marRight w:val="0"/>
      <w:marTop w:val="0"/>
      <w:marBottom w:val="0"/>
      <w:divBdr>
        <w:top w:val="none" w:sz="0" w:space="0" w:color="auto"/>
        <w:left w:val="none" w:sz="0" w:space="0" w:color="auto"/>
        <w:bottom w:val="none" w:sz="0" w:space="0" w:color="auto"/>
        <w:right w:val="none" w:sz="0" w:space="0" w:color="auto"/>
      </w:divBdr>
    </w:div>
    <w:div w:id="999849682">
      <w:bodyDiv w:val="1"/>
      <w:marLeft w:val="0"/>
      <w:marRight w:val="0"/>
      <w:marTop w:val="0"/>
      <w:marBottom w:val="0"/>
      <w:divBdr>
        <w:top w:val="none" w:sz="0" w:space="0" w:color="auto"/>
        <w:left w:val="none" w:sz="0" w:space="0" w:color="auto"/>
        <w:bottom w:val="none" w:sz="0" w:space="0" w:color="auto"/>
        <w:right w:val="none" w:sz="0" w:space="0" w:color="auto"/>
      </w:divBdr>
    </w:div>
    <w:div w:id="1010107856">
      <w:bodyDiv w:val="1"/>
      <w:marLeft w:val="0"/>
      <w:marRight w:val="0"/>
      <w:marTop w:val="0"/>
      <w:marBottom w:val="0"/>
      <w:divBdr>
        <w:top w:val="none" w:sz="0" w:space="0" w:color="auto"/>
        <w:left w:val="none" w:sz="0" w:space="0" w:color="auto"/>
        <w:bottom w:val="none" w:sz="0" w:space="0" w:color="auto"/>
        <w:right w:val="none" w:sz="0" w:space="0" w:color="auto"/>
      </w:divBdr>
    </w:div>
    <w:div w:id="1012416910">
      <w:bodyDiv w:val="1"/>
      <w:marLeft w:val="0"/>
      <w:marRight w:val="0"/>
      <w:marTop w:val="0"/>
      <w:marBottom w:val="0"/>
      <w:divBdr>
        <w:top w:val="none" w:sz="0" w:space="0" w:color="auto"/>
        <w:left w:val="none" w:sz="0" w:space="0" w:color="auto"/>
        <w:bottom w:val="none" w:sz="0" w:space="0" w:color="auto"/>
        <w:right w:val="none" w:sz="0" w:space="0" w:color="auto"/>
      </w:divBdr>
    </w:div>
    <w:div w:id="1016034752">
      <w:bodyDiv w:val="1"/>
      <w:marLeft w:val="0"/>
      <w:marRight w:val="0"/>
      <w:marTop w:val="0"/>
      <w:marBottom w:val="0"/>
      <w:divBdr>
        <w:top w:val="none" w:sz="0" w:space="0" w:color="auto"/>
        <w:left w:val="none" w:sz="0" w:space="0" w:color="auto"/>
        <w:bottom w:val="none" w:sz="0" w:space="0" w:color="auto"/>
        <w:right w:val="none" w:sz="0" w:space="0" w:color="auto"/>
      </w:divBdr>
    </w:div>
    <w:div w:id="1019430176">
      <w:bodyDiv w:val="1"/>
      <w:marLeft w:val="0"/>
      <w:marRight w:val="0"/>
      <w:marTop w:val="0"/>
      <w:marBottom w:val="0"/>
      <w:divBdr>
        <w:top w:val="none" w:sz="0" w:space="0" w:color="auto"/>
        <w:left w:val="none" w:sz="0" w:space="0" w:color="auto"/>
        <w:bottom w:val="none" w:sz="0" w:space="0" w:color="auto"/>
        <w:right w:val="none" w:sz="0" w:space="0" w:color="auto"/>
      </w:divBdr>
    </w:div>
    <w:div w:id="1038748216">
      <w:bodyDiv w:val="1"/>
      <w:marLeft w:val="0"/>
      <w:marRight w:val="0"/>
      <w:marTop w:val="0"/>
      <w:marBottom w:val="0"/>
      <w:divBdr>
        <w:top w:val="none" w:sz="0" w:space="0" w:color="auto"/>
        <w:left w:val="none" w:sz="0" w:space="0" w:color="auto"/>
        <w:bottom w:val="none" w:sz="0" w:space="0" w:color="auto"/>
        <w:right w:val="none" w:sz="0" w:space="0" w:color="auto"/>
      </w:divBdr>
    </w:div>
    <w:div w:id="1048726018">
      <w:bodyDiv w:val="1"/>
      <w:marLeft w:val="0"/>
      <w:marRight w:val="0"/>
      <w:marTop w:val="0"/>
      <w:marBottom w:val="0"/>
      <w:divBdr>
        <w:top w:val="none" w:sz="0" w:space="0" w:color="auto"/>
        <w:left w:val="none" w:sz="0" w:space="0" w:color="auto"/>
        <w:bottom w:val="none" w:sz="0" w:space="0" w:color="auto"/>
        <w:right w:val="none" w:sz="0" w:space="0" w:color="auto"/>
      </w:divBdr>
    </w:div>
    <w:div w:id="1054310345">
      <w:bodyDiv w:val="1"/>
      <w:marLeft w:val="0"/>
      <w:marRight w:val="0"/>
      <w:marTop w:val="0"/>
      <w:marBottom w:val="0"/>
      <w:divBdr>
        <w:top w:val="none" w:sz="0" w:space="0" w:color="auto"/>
        <w:left w:val="none" w:sz="0" w:space="0" w:color="auto"/>
        <w:bottom w:val="none" w:sz="0" w:space="0" w:color="auto"/>
        <w:right w:val="none" w:sz="0" w:space="0" w:color="auto"/>
      </w:divBdr>
    </w:div>
    <w:div w:id="1057247338">
      <w:bodyDiv w:val="1"/>
      <w:marLeft w:val="0"/>
      <w:marRight w:val="0"/>
      <w:marTop w:val="0"/>
      <w:marBottom w:val="0"/>
      <w:divBdr>
        <w:top w:val="none" w:sz="0" w:space="0" w:color="auto"/>
        <w:left w:val="none" w:sz="0" w:space="0" w:color="auto"/>
        <w:bottom w:val="none" w:sz="0" w:space="0" w:color="auto"/>
        <w:right w:val="none" w:sz="0" w:space="0" w:color="auto"/>
      </w:divBdr>
    </w:div>
    <w:div w:id="1061051583">
      <w:bodyDiv w:val="1"/>
      <w:marLeft w:val="0"/>
      <w:marRight w:val="0"/>
      <w:marTop w:val="0"/>
      <w:marBottom w:val="0"/>
      <w:divBdr>
        <w:top w:val="none" w:sz="0" w:space="0" w:color="auto"/>
        <w:left w:val="none" w:sz="0" w:space="0" w:color="auto"/>
        <w:bottom w:val="none" w:sz="0" w:space="0" w:color="auto"/>
        <w:right w:val="none" w:sz="0" w:space="0" w:color="auto"/>
      </w:divBdr>
    </w:div>
    <w:div w:id="1078596843">
      <w:bodyDiv w:val="1"/>
      <w:marLeft w:val="0"/>
      <w:marRight w:val="0"/>
      <w:marTop w:val="0"/>
      <w:marBottom w:val="0"/>
      <w:divBdr>
        <w:top w:val="none" w:sz="0" w:space="0" w:color="auto"/>
        <w:left w:val="none" w:sz="0" w:space="0" w:color="auto"/>
        <w:bottom w:val="none" w:sz="0" w:space="0" w:color="auto"/>
        <w:right w:val="none" w:sz="0" w:space="0" w:color="auto"/>
      </w:divBdr>
    </w:div>
    <w:div w:id="1080174151">
      <w:bodyDiv w:val="1"/>
      <w:marLeft w:val="0"/>
      <w:marRight w:val="0"/>
      <w:marTop w:val="0"/>
      <w:marBottom w:val="0"/>
      <w:divBdr>
        <w:top w:val="none" w:sz="0" w:space="0" w:color="auto"/>
        <w:left w:val="none" w:sz="0" w:space="0" w:color="auto"/>
        <w:bottom w:val="none" w:sz="0" w:space="0" w:color="auto"/>
        <w:right w:val="none" w:sz="0" w:space="0" w:color="auto"/>
      </w:divBdr>
    </w:div>
    <w:div w:id="1086613432">
      <w:bodyDiv w:val="1"/>
      <w:marLeft w:val="0"/>
      <w:marRight w:val="0"/>
      <w:marTop w:val="0"/>
      <w:marBottom w:val="0"/>
      <w:divBdr>
        <w:top w:val="none" w:sz="0" w:space="0" w:color="auto"/>
        <w:left w:val="none" w:sz="0" w:space="0" w:color="auto"/>
        <w:bottom w:val="none" w:sz="0" w:space="0" w:color="auto"/>
        <w:right w:val="none" w:sz="0" w:space="0" w:color="auto"/>
      </w:divBdr>
    </w:div>
    <w:div w:id="1090004173">
      <w:bodyDiv w:val="1"/>
      <w:marLeft w:val="0"/>
      <w:marRight w:val="0"/>
      <w:marTop w:val="0"/>
      <w:marBottom w:val="0"/>
      <w:divBdr>
        <w:top w:val="none" w:sz="0" w:space="0" w:color="auto"/>
        <w:left w:val="none" w:sz="0" w:space="0" w:color="auto"/>
        <w:bottom w:val="none" w:sz="0" w:space="0" w:color="auto"/>
        <w:right w:val="none" w:sz="0" w:space="0" w:color="auto"/>
      </w:divBdr>
    </w:div>
    <w:div w:id="1093285625">
      <w:bodyDiv w:val="1"/>
      <w:marLeft w:val="0"/>
      <w:marRight w:val="0"/>
      <w:marTop w:val="0"/>
      <w:marBottom w:val="0"/>
      <w:divBdr>
        <w:top w:val="none" w:sz="0" w:space="0" w:color="auto"/>
        <w:left w:val="none" w:sz="0" w:space="0" w:color="auto"/>
        <w:bottom w:val="none" w:sz="0" w:space="0" w:color="auto"/>
        <w:right w:val="none" w:sz="0" w:space="0" w:color="auto"/>
      </w:divBdr>
    </w:div>
    <w:div w:id="1096907131">
      <w:bodyDiv w:val="1"/>
      <w:marLeft w:val="0"/>
      <w:marRight w:val="0"/>
      <w:marTop w:val="0"/>
      <w:marBottom w:val="0"/>
      <w:divBdr>
        <w:top w:val="none" w:sz="0" w:space="0" w:color="auto"/>
        <w:left w:val="none" w:sz="0" w:space="0" w:color="auto"/>
        <w:bottom w:val="none" w:sz="0" w:space="0" w:color="auto"/>
        <w:right w:val="none" w:sz="0" w:space="0" w:color="auto"/>
      </w:divBdr>
    </w:div>
    <w:div w:id="1107000576">
      <w:bodyDiv w:val="1"/>
      <w:marLeft w:val="0"/>
      <w:marRight w:val="0"/>
      <w:marTop w:val="0"/>
      <w:marBottom w:val="0"/>
      <w:divBdr>
        <w:top w:val="none" w:sz="0" w:space="0" w:color="auto"/>
        <w:left w:val="none" w:sz="0" w:space="0" w:color="auto"/>
        <w:bottom w:val="none" w:sz="0" w:space="0" w:color="auto"/>
        <w:right w:val="none" w:sz="0" w:space="0" w:color="auto"/>
      </w:divBdr>
    </w:div>
    <w:div w:id="1118989414">
      <w:bodyDiv w:val="1"/>
      <w:marLeft w:val="0"/>
      <w:marRight w:val="0"/>
      <w:marTop w:val="0"/>
      <w:marBottom w:val="0"/>
      <w:divBdr>
        <w:top w:val="none" w:sz="0" w:space="0" w:color="auto"/>
        <w:left w:val="none" w:sz="0" w:space="0" w:color="auto"/>
        <w:bottom w:val="none" w:sz="0" w:space="0" w:color="auto"/>
        <w:right w:val="none" w:sz="0" w:space="0" w:color="auto"/>
      </w:divBdr>
    </w:div>
    <w:div w:id="1147630846">
      <w:bodyDiv w:val="1"/>
      <w:marLeft w:val="0"/>
      <w:marRight w:val="0"/>
      <w:marTop w:val="0"/>
      <w:marBottom w:val="0"/>
      <w:divBdr>
        <w:top w:val="none" w:sz="0" w:space="0" w:color="auto"/>
        <w:left w:val="none" w:sz="0" w:space="0" w:color="auto"/>
        <w:bottom w:val="none" w:sz="0" w:space="0" w:color="auto"/>
        <w:right w:val="none" w:sz="0" w:space="0" w:color="auto"/>
      </w:divBdr>
    </w:div>
    <w:div w:id="1148981907">
      <w:bodyDiv w:val="1"/>
      <w:marLeft w:val="0"/>
      <w:marRight w:val="0"/>
      <w:marTop w:val="0"/>
      <w:marBottom w:val="0"/>
      <w:divBdr>
        <w:top w:val="none" w:sz="0" w:space="0" w:color="auto"/>
        <w:left w:val="none" w:sz="0" w:space="0" w:color="auto"/>
        <w:bottom w:val="none" w:sz="0" w:space="0" w:color="auto"/>
        <w:right w:val="none" w:sz="0" w:space="0" w:color="auto"/>
      </w:divBdr>
    </w:div>
    <w:div w:id="1156335556">
      <w:bodyDiv w:val="1"/>
      <w:marLeft w:val="0"/>
      <w:marRight w:val="0"/>
      <w:marTop w:val="0"/>
      <w:marBottom w:val="0"/>
      <w:divBdr>
        <w:top w:val="none" w:sz="0" w:space="0" w:color="auto"/>
        <w:left w:val="none" w:sz="0" w:space="0" w:color="auto"/>
        <w:bottom w:val="none" w:sz="0" w:space="0" w:color="auto"/>
        <w:right w:val="none" w:sz="0" w:space="0" w:color="auto"/>
      </w:divBdr>
    </w:div>
    <w:div w:id="1159229710">
      <w:bodyDiv w:val="1"/>
      <w:marLeft w:val="0"/>
      <w:marRight w:val="0"/>
      <w:marTop w:val="0"/>
      <w:marBottom w:val="0"/>
      <w:divBdr>
        <w:top w:val="none" w:sz="0" w:space="0" w:color="auto"/>
        <w:left w:val="none" w:sz="0" w:space="0" w:color="auto"/>
        <w:bottom w:val="none" w:sz="0" w:space="0" w:color="auto"/>
        <w:right w:val="none" w:sz="0" w:space="0" w:color="auto"/>
      </w:divBdr>
    </w:div>
    <w:div w:id="1163854543">
      <w:bodyDiv w:val="1"/>
      <w:marLeft w:val="0"/>
      <w:marRight w:val="0"/>
      <w:marTop w:val="0"/>
      <w:marBottom w:val="0"/>
      <w:divBdr>
        <w:top w:val="none" w:sz="0" w:space="0" w:color="auto"/>
        <w:left w:val="none" w:sz="0" w:space="0" w:color="auto"/>
        <w:bottom w:val="none" w:sz="0" w:space="0" w:color="auto"/>
        <w:right w:val="none" w:sz="0" w:space="0" w:color="auto"/>
      </w:divBdr>
    </w:div>
    <w:div w:id="1172453141">
      <w:bodyDiv w:val="1"/>
      <w:marLeft w:val="0"/>
      <w:marRight w:val="0"/>
      <w:marTop w:val="0"/>
      <w:marBottom w:val="0"/>
      <w:divBdr>
        <w:top w:val="none" w:sz="0" w:space="0" w:color="auto"/>
        <w:left w:val="none" w:sz="0" w:space="0" w:color="auto"/>
        <w:bottom w:val="none" w:sz="0" w:space="0" w:color="auto"/>
        <w:right w:val="none" w:sz="0" w:space="0" w:color="auto"/>
      </w:divBdr>
    </w:div>
    <w:div w:id="1179470772">
      <w:bodyDiv w:val="1"/>
      <w:marLeft w:val="0"/>
      <w:marRight w:val="0"/>
      <w:marTop w:val="0"/>
      <w:marBottom w:val="0"/>
      <w:divBdr>
        <w:top w:val="none" w:sz="0" w:space="0" w:color="auto"/>
        <w:left w:val="none" w:sz="0" w:space="0" w:color="auto"/>
        <w:bottom w:val="none" w:sz="0" w:space="0" w:color="auto"/>
        <w:right w:val="none" w:sz="0" w:space="0" w:color="auto"/>
      </w:divBdr>
    </w:div>
    <w:div w:id="1184199385">
      <w:bodyDiv w:val="1"/>
      <w:marLeft w:val="0"/>
      <w:marRight w:val="0"/>
      <w:marTop w:val="0"/>
      <w:marBottom w:val="0"/>
      <w:divBdr>
        <w:top w:val="none" w:sz="0" w:space="0" w:color="auto"/>
        <w:left w:val="none" w:sz="0" w:space="0" w:color="auto"/>
        <w:bottom w:val="none" w:sz="0" w:space="0" w:color="auto"/>
        <w:right w:val="none" w:sz="0" w:space="0" w:color="auto"/>
      </w:divBdr>
    </w:div>
    <w:div w:id="1188561887">
      <w:bodyDiv w:val="1"/>
      <w:marLeft w:val="0"/>
      <w:marRight w:val="0"/>
      <w:marTop w:val="0"/>
      <w:marBottom w:val="0"/>
      <w:divBdr>
        <w:top w:val="none" w:sz="0" w:space="0" w:color="auto"/>
        <w:left w:val="none" w:sz="0" w:space="0" w:color="auto"/>
        <w:bottom w:val="none" w:sz="0" w:space="0" w:color="auto"/>
        <w:right w:val="none" w:sz="0" w:space="0" w:color="auto"/>
      </w:divBdr>
    </w:div>
    <w:div w:id="1212155639">
      <w:bodyDiv w:val="1"/>
      <w:marLeft w:val="0"/>
      <w:marRight w:val="0"/>
      <w:marTop w:val="0"/>
      <w:marBottom w:val="0"/>
      <w:divBdr>
        <w:top w:val="none" w:sz="0" w:space="0" w:color="auto"/>
        <w:left w:val="none" w:sz="0" w:space="0" w:color="auto"/>
        <w:bottom w:val="none" w:sz="0" w:space="0" w:color="auto"/>
        <w:right w:val="none" w:sz="0" w:space="0" w:color="auto"/>
      </w:divBdr>
    </w:div>
    <w:div w:id="1224179265">
      <w:bodyDiv w:val="1"/>
      <w:marLeft w:val="0"/>
      <w:marRight w:val="0"/>
      <w:marTop w:val="0"/>
      <w:marBottom w:val="0"/>
      <w:divBdr>
        <w:top w:val="none" w:sz="0" w:space="0" w:color="auto"/>
        <w:left w:val="none" w:sz="0" w:space="0" w:color="auto"/>
        <w:bottom w:val="none" w:sz="0" w:space="0" w:color="auto"/>
        <w:right w:val="none" w:sz="0" w:space="0" w:color="auto"/>
      </w:divBdr>
    </w:div>
    <w:div w:id="1225604553">
      <w:bodyDiv w:val="1"/>
      <w:marLeft w:val="0"/>
      <w:marRight w:val="0"/>
      <w:marTop w:val="0"/>
      <w:marBottom w:val="0"/>
      <w:divBdr>
        <w:top w:val="none" w:sz="0" w:space="0" w:color="auto"/>
        <w:left w:val="none" w:sz="0" w:space="0" w:color="auto"/>
        <w:bottom w:val="none" w:sz="0" w:space="0" w:color="auto"/>
        <w:right w:val="none" w:sz="0" w:space="0" w:color="auto"/>
      </w:divBdr>
    </w:div>
    <w:div w:id="1228959785">
      <w:bodyDiv w:val="1"/>
      <w:marLeft w:val="0"/>
      <w:marRight w:val="0"/>
      <w:marTop w:val="0"/>
      <w:marBottom w:val="0"/>
      <w:divBdr>
        <w:top w:val="none" w:sz="0" w:space="0" w:color="auto"/>
        <w:left w:val="none" w:sz="0" w:space="0" w:color="auto"/>
        <w:bottom w:val="none" w:sz="0" w:space="0" w:color="auto"/>
        <w:right w:val="none" w:sz="0" w:space="0" w:color="auto"/>
      </w:divBdr>
    </w:div>
    <w:div w:id="1240866650">
      <w:bodyDiv w:val="1"/>
      <w:marLeft w:val="0"/>
      <w:marRight w:val="0"/>
      <w:marTop w:val="0"/>
      <w:marBottom w:val="0"/>
      <w:divBdr>
        <w:top w:val="none" w:sz="0" w:space="0" w:color="auto"/>
        <w:left w:val="none" w:sz="0" w:space="0" w:color="auto"/>
        <w:bottom w:val="none" w:sz="0" w:space="0" w:color="auto"/>
        <w:right w:val="none" w:sz="0" w:space="0" w:color="auto"/>
      </w:divBdr>
    </w:div>
    <w:div w:id="1247416571">
      <w:bodyDiv w:val="1"/>
      <w:marLeft w:val="0"/>
      <w:marRight w:val="0"/>
      <w:marTop w:val="0"/>
      <w:marBottom w:val="0"/>
      <w:divBdr>
        <w:top w:val="none" w:sz="0" w:space="0" w:color="auto"/>
        <w:left w:val="none" w:sz="0" w:space="0" w:color="auto"/>
        <w:bottom w:val="none" w:sz="0" w:space="0" w:color="auto"/>
        <w:right w:val="none" w:sz="0" w:space="0" w:color="auto"/>
      </w:divBdr>
    </w:div>
    <w:div w:id="1249653951">
      <w:bodyDiv w:val="1"/>
      <w:marLeft w:val="0"/>
      <w:marRight w:val="0"/>
      <w:marTop w:val="0"/>
      <w:marBottom w:val="0"/>
      <w:divBdr>
        <w:top w:val="none" w:sz="0" w:space="0" w:color="auto"/>
        <w:left w:val="none" w:sz="0" w:space="0" w:color="auto"/>
        <w:bottom w:val="none" w:sz="0" w:space="0" w:color="auto"/>
        <w:right w:val="none" w:sz="0" w:space="0" w:color="auto"/>
      </w:divBdr>
    </w:div>
    <w:div w:id="1251351840">
      <w:bodyDiv w:val="1"/>
      <w:marLeft w:val="0"/>
      <w:marRight w:val="0"/>
      <w:marTop w:val="0"/>
      <w:marBottom w:val="0"/>
      <w:divBdr>
        <w:top w:val="none" w:sz="0" w:space="0" w:color="auto"/>
        <w:left w:val="none" w:sz="0" w:space="0" w:color="auto"/>
        <w:bottom w:val="none" w:sz="0" w:space="0" w:color="auto"/>
        <w:right w:val="none" w:sz="0" w:space="0" w:color="auto"/>
      </w:divBdr>
    </w:div>
    <w:div w:id="1259025682">
      <w:bodyDiv w:val="1"/>
      <w:marLeft w:val="0"/>
      <w:marRight w:val="0"/>
      <w:marTop w:val="0"/>
      <w:marBottom w:val="0"/>
      <w:divBdr>
        <w:top w:val="none" w:sz="0" w:space="0" w:color="auto"/>
        <w:left w:val="none" w:sz="0" w:space="0" w:color="auto"/>
        <w:bottom w:val="none" w:sz="0" w:space="0" w:color="auto"/>
        <w:right w:val="none" w:sz="0" w:space="0" w:color="auto"/>
      </w:divBdr>
    </w:div>
    <w:div w:id="1259756450">
      <w:bodyDiv w:val="1"/>
      <w:marLeft w:val="0"/>
      <w:marRight w:val="0"/>
      <w:marTop w:val="0"/>
      <w:marBottom w:val="0"/>
      <w:divBdr>
        <w:top w:val="none" w:sz="0" w:space="0" w:color="auto"/>
        <w:left w:val="none" w:sz="0" w:space="0" w:color="auto"/>
        <w:bottom w:val="none" w:sz="0" w:space="0" w:color="auto"/>
        <w:right w:val="none" w:sz="0" w:space="0" w:color="auto"/>
      </w:divBdr>
    </w:div>
    <w:div w:id="1271862201">
      <w:bodyDiv w:val="1"/>
      <w:marLeft w:val="0"/>
      <w:marRight w:val="0"/>
      <w:marTop w:val="0"/>
      <w:marBottom w:val="0"/>
      <w:divBdr>
        <w:top w:val="none" w:sz="0" w:space="0" w:color="auto"/>
        <w:left w:val="none" w:sz="0" w:space="0" w:color="auto"/>
        <w:bottom w:val="none" w:sz="0" w:space="0" w:color="auto"/>
        <w:right w:val="none" w:sz="0" w:space="0" w:color="auto"/>
      </w:divBdr>
    </w:div>
    <w:div w:id="1272519653">
      <w:bodyDiv w:val="1"/>
      <w:marLeft w:val="0"/>
      <w:marRight w:val="0"/>
      <w:marTop w:val="0"/>
      <w:marBottom w:val="0"/>
      <w:divBdr>
        <w:top w:val="none" w:sz="0" w:space="0" w:color="auto"/>
        <w:left w:val="none" w:sz="0" w:space="0" w:color="auto"/>
        <w:bottom w:val="none" w:sz="0" w:space="0" w:color="auto"/>
        <w:right w:val="none" w:sz="0" w:space="0" w:color="auto"/>
      </w:divBdr>
    </w:div>
    <w:div w:id="1282541246">
      <w:bodyDiv w:val="1"/>
      <w:marLeft w:val="0"/>
      <w:marRight w:val="0"/>
      <w:marTop w:val="0"/>
      <w:marBottom w:val="0"/>
      <w:divBdr>
        <w:top w:val="none" w:sz="0" w:space="0" w:color="auto"/>
        <w:left w:val="none" w:sz="0" w:space="0" w:color="auto"/>
        <w:bottom w:val="none" w:sz="0" w:space="0" w:color="auto"/>
        <w:right w:val="none" w:sz="0" w:space="0" w:color="auto"/>
      </w:divBdr>
    </w:div>
    <w:div w:id="1284656918">
      <w:bodyDiv w:val="1"/>
      <w:marLeft w:val="0"/>
      <w:marRight w:val="0"/>
      <w:marTop w:val="0"/>
      <w:marBottom w:val="0"/>
      <w:divBdr>
        <w:top w:val="none" w:sz="0" w:space="0" w:color="auto"/>
        <w:left w:val="none" w:sz="0" w:space="0" w:color="auto"/>
        <w:bottom w:val="none" w:sz="0" w:space="0" w:color="auto"/>
        <w:right w:val="none" w:sz="0" w:space="0" w:color="auto"/>
      </w:divBdr>
    </w:div>
    <w:div w:id="1288584743">
      <w:bodyDiv w:val="1"/>
      <w:marLeft w:val="0"/>
      <w:marRight w:val="0"/>
      <w:marTop w:val="0"/>
      <w:marBottom w:val="0"/>
      <w:divBdr>
        <w:top w:val="none" w:sz="0" w:space="0" w:color="auto"/>
        <w:left w:val="none" w:sz="0" w:space="0" w:color="auto"/>
        <w:bottom w:val="none" w:sz="0" w:space="0" w:color="auto"/>
        <w:right w:val="none" w:sz="0" w:space="0" w:color="auto"/>
      </w:divBdr>
    </w:div>
    <w:div w:id="1291715752">
      <w:bodyDiv w:val="1"/>
      <w:marLeft w:val="0"/>
      <w:marRight w:val="0"/>
      <w:marTop w:val="0"/>
      <w:marBottom w:val="0"/>
      <w:divBdr>
        <w:top w:val="none" w:sz="0" w:space="0" w:color="auto"/>
        <w:left w:val="none" w:sz="0" w:space="0" w:color="auto"/>
        <w:bottom w:val="none" w:sz="0" w:space="0" w:color="auto"/>
        <w:right w:val="none" w:sz="0" w:space="0" w:color="auto"/>
      </w:divBdr>
    </w:div>
    <w:div w:id="1299529138">
      <w:bodyDiv w:val="1"/>
      <w:marLeft w:val="0"/>
      <w:marRight w:val="0"/>
      <w:marTop w:val="0"/>
      <w:marBottom w:val="0"/>
      <w:divBdr>
        <w:top w:val="none" w:sz="0" w:space="0" w:color="auto"/>
        <w:left w:val="none" w:sz="0" w:space="0" w:color="auto"/>
        <w:bottom w:val="none" w:sz="0" w:space="0" w:color="auto"/>
        <w:right w:val="none" w:sz="0" w:space="0" w:color="auto"/>
      </w:divBdr>
    </w:div>
    <w:div w:id="1314867968">
      <w:bodyDiv w:val="1"/>
      <w:marLeft w:val="0"/>
      <w:marRight w:val="0"/>
      <w:marTop w:val="0"/>
      <w:marBottom w:val="0"/>
      <w:divBdr>
        <w:top w:val="none" w:sz="0" w:space="0" w:color="auto"/>
        <w:left w:val="none" w:sz="0" w:space="0" w:color="auto"/>
        <w:bottom w:val="none" w:sz="0" w:space="0" w:color="auto"/>
        <w:right w:val="none" w:sz="0" w:space="0" w:color="auto"/>
      </w:divBdr>
    </w:div>
    <w:div w:id="1322999733">
      <w:bodyDiv w:val="1"/>
      <w:marLeft w:val="0"/>
      <w:marRight w:val="0"/>
      <w:marTop w:val="0"/>
      <w:marBottom w:val="0"/>
      <w:divBdr>
        <w:top w:val="none" w:sz="0" w:space="0" w:color="auto"/>
        <w:left w:val="none" w:sz="0" w:space="0" w:color="auto"/>
        <w:bottom w:val="none" w:sz="0" w:space="0" w:color="auto"/>
        <w:right w:val="none" w:sz="0" w:space="0" w:color="auto"/>
      </w:divBdr>
    </w:div>
    <w:div w:id="1334062929">
      <w:bodyDiv w:val="1"/>
      <w:marLeft w:val="0"/>
      <w:marRight w:val="0"/>
      <w:marTop w:val="0"/>
      <w:marBottom w:val="0"/>
      <w:divBdr>
        <w:top w:val="none" w:sz="0" w:space="0" w:color="auto"/>
        <w:left w:val="none" w:sz="0" w:space="0" w:color="auto"/>
        <w:bottom w:val="none" w:sz="0" w:space="0" w:color="auto"/>
        <w:right w:val="none" w:sz="0" w:space="0" w:color="auto"/>
      </w:divBdr>
    </w:div>
    <w:div w:id="1334911937">
      <w:bodyDiv w:val="1"/>
      <w:marLeft w:val="0"/>
      <w:marRight w:val="0"/>
      <w:marTop w:val="0"/>
      <w:marBottom w:val="0"/>
      <w:divBdr>
        <w:top w:val="none" w:sz="0" w:space="0" w:color="auto"/>
        <w:left w:val="none" w:sz="0" w:space="0" w:color="auto"/>
        <w:bottom w:val="none" w:sz="0" w:space="0" w:color="auto"/>
        <w:right w:val="none" w:sz="0" w:space="0" w:color="auto"/>
      </w:divBdr>
    </w:div>
    <w:div w:id="1338342348">
      <w:bodyDiv w:val="1"/>
      <w:marLeft w:val="0"/>
      <w:marRight w:val="0"/>
      <w:marTop w:val="0"/>
      <w:marBottom w:val="0"/>
      <w:divBdr>
        <w:top w:val="none" w:sz="0" w:space="0" w:color="auto"/>
        <w:left w:val="none" w:sz="0" w:space="0" w:color="auto"/>
        <w:bottom w:val="none" w:sz="0" w:space="0" w:color="auto"/>
        <w:right w:val="none" w:sz="0" w:space="0" w:color="auto"/>
      </w:divBdr>
    </w:div>
    <w:div w:id="1338848540">
      <w:bodyDiv w:val="1"/>
      <w:marLeft w:val="0"/>
      <w:marRight w:val="0"/>
      <w:marTop w:val="0"/>
      <w:marBottom w:val="0"/>
      <w:divBdr>
        <w:top w:val="none" w:sz="0" w:space="0" w:color="auto"/>
        <w:left w:val="none" w:sz="0" w:space="0" w:color="auto"/>
        <w:bottom w:val="none" w:sz="0" w:space="0" w:color="auto"/>
        <w:right w:val="none" w:sz="0" w:space="0" w:color="auto"/>
      </w:divBdr>
    </w:div>
    <w:div w:id="1340304556">
      <w:bodyDiv w:val="1"/>
      <w:marLeft w:val="0"/>
      <w:marRight w:val="0"/>
      <w:marTop w:val="0"/>
      <w:marBottom w:val="0"/>
      <w:divBdr>
        <w:top w:val="none" w:sz="0" w:space="0" w:color="auto"/>
        <w:left w:val="none" w:sz="0" w:space="0" w:color="auto"/>
        <w:bottom w:val="none" w:sz="0" w:space="0" w:color="auto"/>
        <w:right w:val="none" w:sz="0" w:space="0" w:color="auto"/>
      </w:divBdr>
    </w:div>
    <w:div w:id="1353069611">
      <w:bodyDiv w:val="1"/>
      <w:marLeft w:val="0"/>
      <w:marRight w:val="0"/>
      <w:marTop w:val="0"/>
      <w:marBottom w:val="0"/>
      <w:divBdr>
        <w:top w:val="none" w:sz="0" w:space="0" w:color="auto"/>
        <w:left w:val="none" w:sz="0" w:space="0" w:color="auto"/>
        <w:bottom w:val="none" w:sz="0" w:space="0" w:color="auto"/>
        <w:right w:val="none" w:sz="0" w:space="0" w:color="auto"/>
      </w:divBdr>
    </w:div>
    <w:div w:id="1358432235">
      <w:bodyDiv w:val="1"/>
      <w:marLeft w:val="0"/>
      <w:marRight w:val="0"/>
      <w:marTop w:val="0"/>
      <w:marBottom w:val="0"/>
      <w:divBdr>
        <w:top w:val="none" w:sz="0" w:space="0" w:color="auto"/>
        <w:left w:val="none" w:sz="0" w:space="0" w:color="auto"/>
        <w:bottom w:val="none" w:sz="0" w:space="0" w:color="auto"/>
        <w:right w:val="none" w:sz="0" w:space="0" w:color="auto"/>
      </w:divBdr>
    </w:div>
    <w:div w:id="1369602221">
      <w:bodyDiv w:val="1"/>
      <w:marLeft w:val="0"/>
      <w:marRight w:val="0"/>
      <w:marTop w:val="0"/>
      <w:marBottom w:val="0"/>
      <w:divBdr>
        <w:top w:val="none" w:sz="0" w:space="0" w:color="auto"/>
        <w:left w:val="none" w:sz="0" w:space="0" w:color="auto"/>
        <w:bottom w:val="none" w:sz="0" w:space="0" w:color="auto"/>
        <w:right w:val="none" w:sz="0" w:space="0" w:color="auto"/>
      </w:divBdr>
    </w:div>
    <w:div w:id="1378311440">
      <w:bodyDiv w:val="1"/>
      <w:marLeft w:val="0"/>
      <w:marRight w:val="0"/>
      <w:marTop w:val="0"/>
      <w:marBottom w:val="0"/>
      <w:divBdr>
        <w:top w:val="none" w:sz="0" w:space="0" w:color="auto"/>
        <w:left w:val="none" w:sz="0" w:space="0" w:color="auto"/>
        <w:bottom w:val="none" w:sz="0" w:space="0" w:color="auto"/>
        <w:right w:val="none" w:sz="0" w:space="0" w:color="auto"/>
      </w:divBdr>
    </w:div>
    <w:div w:id="1386566936">
      <w:bodyDiv w:val="1"/>
      <w:marLeft w:val="0"/>
      <w:marRight w:val="0"/>
      <w:marTop w:val="0"/>
      <w:marBottom w:val="0"/>
      <w:divBdr>
        <w:top w:val="none" w:sz="0" w:space="0" w:color="auto"/>
        <w:left w:val="none" w:sz="0" w:space="0" w:color="auto"/>
        <w:bottom w:val="none" w:sz="0" w:space="0" w:color="auto"/>
        <w:right w:val="none" w:sz="0" w:space="0" w:color="auto"/>
      </w:divBdr>
    </w:div>
    <w:div w:id="1393432253">
      <w:bodyDiv w:val="1"/>
      <w:marLeft w:val="0"/>
      <w:marRight w:val="0"/>
      <w:marTop w:val="0"/>
      <w:marBottom w:val="0"/>
      <w:divBdr>
        <w:top w:val="none" w:sz="0" w:space="0" w:color="auto"/>
        <w:left w:val="none" w:sz="0" w:space="0" w:color="auto"/>
        <w:bottom w:val="none" w:sz="0" w:space="0" w:color="auto"/>
        <w:right w:val="none" w:sz="0" w:space="0" w:color="auto"/>
      </w:divBdr>
    </w:div>
    <w:div w:id="1398015771">
      <w:bodyDiv w:val="1"/>
      <w:marLeft w:val="0"/>
      <w:marRight w:val="0"/>
      <w:marTop w:val="0"/>
      <w:marBottom w:val="0"/>
      <w:divBdr>
        <w:top w:val="none" w:sz="0" w:space="0" w:color="auto"/>
        <w:left w:val="none" w:sz="0" w:space="0" w:color="auto"/>
        <w:bottom w:val="none" w:sz="0" w:space="0" w:color="auto"/>
        <w:right w:val="none" w:sz="0" w:space="0" w:color="auto"/>
      </w:divBdr>
    </w:div>
    <w:div w:id="1409352117">
      <w:bodyDiv w:val="1"/>
      <w:marLeft w:val="0"/>
      <w:marRight w:val="0"/>
      <w:marTop w:val="0"/>
      <w:marBottom w:val="0"/>
      <w:divBdr>
        <w:top w:val="none" w:sz="0" w:space="0" w:color="auto"/>
        <w:left w:val="none" w:sz="0" w:space="0" w:color="auto"/>
        <w:bottom w:val="none" w:sz="0" w:space="0" w:color="auto"/>
        <w:right w:val="none" w:sz="0" w:space="0" w:color="auto"/>
      </w:divBdr>
    </w:div>
    <w:div w:id="1415976290">
      <w:bodyDiv w:val="1"/>
      <w:marLeft w:val="0"/>
      <w:marRight w:val="0"/>
      <w:marTop w:val="0"/>
      <w:marBottom w:val="0"/>
      <w:divBdr>
        <w:top w:val="none" w:sz="0" w:space="0" w:color="auto"/>
        <w:left w:val="none" w:sz="0" w:space="0" w:color="auto"/>
        <w:bottom w:val="none" w:sz="0" w:space="0" w:color="auto"/>
        <w:right w:val="none" w:sz="0" w:space="0" w:color="auto"/>
      </w:divBdr>
    </w:div>
    <w:div w:id="1417558404">
      <w:bodyDiv w:val="1"/>
      <w:marLeft w:val="0"/>
      <w:marRight w:val="0"/>
      <w:marTop w:val="0"/>
      <w:marBottom w:val="0"/>
      <w:divBdr>
        <w:top w:val="none" w:sz="0" w:space="0" w:color="auto"/>
        <w:left w:val="none" w:sz="0" w:space="0" w:color="auto"/>
        <w:bottom w:val="none" w:sz="0" w:space="0" w:color="auto"/>
        <w:right w:val="none" w:sz="0" w:space="0" w:color="auto"/>
      </w:divBdr>
    </w:div>
    <w:div w:id="1418286499">
      <w:bodyDiv w:val="1"/>
      <w:marLeft w:val="0"/>
      <w:marRight w:val="0"/>
      <w:marTop w:val="0"/>
      <w:marBottom w:val="0"/>
      <w:divBdr>
        <w:top w:val="none" w:sz="0" w:space="0" w:color="auto"/>
        <w:left w:val="none" w:sz="0" w:space="0" w:color="auto"/>
        <w:bottom w:val="none" w:sz="0" w:space="0" w:color="auto"/>
        <w:right w:val="none" w:sz="0" w:space="0" w:color="auto"/>
      </w:divBdr>
    </w:div>
    <w:div w:id="1420639094">
      <w:bodyDiv w:val="1"/>
      <w:marLeft w:val="0"/>
      <w:marRight w:val="0"/>
      <w:marTop w:val="0"/>
      <w:marBottom w:val="0"/>
      <w:divBdr>
        <w:top w:val="none" w:sz="0" w:space="0" w:color="auto"/>
        <w:left w:val="none" w:sz="0" w:space="0" w:color="auto"/>
        <w:bottom w:val="none" w:sz="0" w:space="0" w:color="auto"/>
        <w:right w:val="none" w:sz="0" w:space="0" w:color="auto"/>
      </w:divBdr>
    </w:div>
    <w:div w:id="1450585466">
      <w:bodyDiv w:val="1"/>
      <w:marLeft w:val="0"/>
      <w:marRight w:val="0"/>
      <w:marTop w:val="0"/>
      <w:marBottom w:val="0"/>
      <w:divBdr>
        <w:top w:val="none" w:sz="0" w:space="0" w:color="auto"/>
        <w:left w:val="none" w:sz="0" w:space="0" w:color="auto"/>
        <w:bottom w:val="none" w:sz="0" w:space="0" w:color="auto"/>
        <w:right w:val="none" w:sz="0" w:space="0" w:color="auto"/>
      </w:divBdr>
    </w:div>
    <w:div w:id="1462842695">
      <w:bodyDiv w:val="1"/>
      <w:marLeft w:val="0"/>
      <w:marRight w:val="0"/>
      <w:marTop w:val="0"/>
      <w:marBottom w:val="0"/>
      <w:divBdr>
        <w:top w:val="none" w:sz="0" w:space="0" w:color="auto"/>
        <w:left w:val="none" w:sz="0" w:space="0" w:color="auto"/>
        <w:bottom w:val="none" w:sz="0" w:space="0" w:color="auto"/>
        <w:right w:val="none" w:sz="0" w:space="0" w:color="auto"/>
      </w:divBdr>
    </w:div>
    <w:div w:id="1471899749">
      <w:bodyDiv w:val="1"/>
      <w:marLeft w:val="0"/>
      <w:marRight w:val="0"/>
      <w:marTop w:val="0"/>
      <w:marBottom w:val="0"/>
      <w:divBdr>
        <w:top w:val="none" w:sz="0" w:space="0" w:color="auto"/>
        <w:left w:val="none" w:sz="0" w:space="0" w:color="auto"/>
        <w:bottom w:val="none" w:sz="0" w:space="0" w:color="auto"/>
        <w:right w:val="none" w:sz="0" w:space="0" w:color="auto"/>
      </w:divBdr>
    </w:div>
    <w:div w:id="1475949766">
      <w:bodyDiv w:val="1"/>
      <w:marLeft w:val="0"/>
      <w:marRight w:val="0"/>
      <w:marTop w:val="0"/>
      <w:marBottom w:val="0"/>
      <w:divBdr>
        <w:top w:val="none" w:sz="0" w:space="0" w:color="auto"/>
        <w:left w:val="none" w:sz="0" w:space="0" w:color="auto"/>
        <w:bottom w:val="none" w:sz="0" w:space="0" w:color="auto"/>
        <w:right w:val="none" w:sz="0" w:space="0" w:color="auto"/>
      </w:divBdr>
    </w:div>
    <w:div w:id="1484008458">
      <w:bodyDiv w:val="1"/>
      <w:marLeft w:val="0"/>
      <w:marRight w:val="0"/>
      <w:marTop w:val="0"/>
      <w:marBottom w:val="0"/>
      <w:divBdr>
        <w:top w:val="none" w:sz="0" w:space="0" w:color="auto"/>
        <w:left w:val="none" w:sz="0" w:space="0" w:color="auto"/>
        <w:bottom w:val="none" w:sz="0" w:space="0" w:color="auto"/>
        <w:right w:val="none" w:sz="0" w:space="0" w:color="auto"/>
      </w:divBdr>
    </w:div>
    <w:div w:id="1495143347">
      <w:bodyDiv w:val="1"/>
      <w:marLeft w:val="0"/>
      <w:marRight w:val="0"/>
      <w:marTop w:val="0"/>
      <w:marBottom w:val="0"/>
      <w:divBdr>
        <w:top w:val="none" w:sz="0" w:space="0" w:color="auto"/>
        <w:left w:val="none" w:sz="0" w:space="0" w:color="auto"/>
        <w:bottom w:val="none" w:sz="0" w:space="0" w:color="auto"/>
        <w:right w:val="none" w:sz="0" w:space="0" w:color="auto"/>
      </w:divBdr>
    </w:div>
    <w:div w:id="1523204964">
      <w:bodyDiv w:val="1"/>
      <w:marLeft w:val="0"/>
      <w:marRight w:val="0"/>
      <w:marTop w:val="0"/>
      <w:marBottom w:val="0"/>
      <w:divBdr>
        <w:top w:val="none" w:sz="0" w:space="0" w:color="auto"/>
        <w:left w:val="none" w:sz="0" w:space="0" w:color="auto"/>
        <w:bottom w:val="none" w:sz="0" w:space="0" w:color="auto"/>
        <w:right w:val="none" w:sz="0" w:space="0" w:color="auto"/>
      </w:divBdr>
    </w:div>
    <w:div w:id="1527282308">
      <w:bodyDiv w:val="1"/>
      <w:marLeft w:val="0"/>
      <w:marRight w:val="0"/>
      <w:marTop w:val="0"/>
      <w:marBottom w:val="0"/>
      <w:divBdr>
        <w:top w:val="none" w:sz="0" w:space="0" w:color="auto"/>
        <w:left w:val="none" w:sz="0" w:space="0" w:color="auto"/>
        <w:bottom w:val="none" w:sz="0" w:space="0" w:color="auto"/>
        <w:right w:val="none" w:sz="0" w:space="0" w:color="auto"/>
      </w:divBdr>
    </w:div>
    <w:div w:id="1527868319">
      <w:bodyDiv w:val="1"/>
      <w:marLeft w:val="0"/>
      <w:marRight w:val="0"/>
      <w:marTop w:val="0"/>
      <w:marBottom w:val="0"/>
      <w:divBdr>
        <w:top w:val="none" w:sz="0" w:space="0" w:color="auto"/>
        <w:left w:val="none" w:sz="0" w:space="0" w:color="auto"/>
        <w:bottom w:val="none" w:sz="0" w:space="0" w:color="auto"/>
        <w:right w:val="none" w:sz="0" w:space="0" w:color="auto"/>
      </w:divBdr>
    </w:div>
    <w:div w:id="1542739779">
      <w:bodyDiv w:val="1"/>
      <w:marLeft w:val="0"/>
      <w:marRight w:val="0"/>
      <w:marTop w:val="0"/>
      <w:marBottom w:val="0"/>
      <w:divBdr>
        <w:top w:val="none" w:sz="0" w:space="0" w:color="auto"/>
        <w:left w:val="none" w:sz="0" w:space="0" w:color="auto"/>
        <w:bottom w:val="none" w:sz="0" w:space="0" w:color="auto"/>
        <w:right w:val="none" w:sz="0" w:space="0" w:color="auto"/>
      </w:divBdr>
    </w:div>
    <w:div w:id="1544097342">
      <w:bodyDiv w:val="1"/>
      <w:marLeft w:val="0"/>
      <w:marRight w:val="0"/>
      <w:marTop w:val="0"/>
      <w:marBottom w:val="0"/>
      <w:divBdr>
        <w:top w:val="none" w:sz="0" w:space="0" w:color="auto"/>
        <w:left w:val="none" w:sz="0" w:space="0" w:color="auto"/>
        <w:bottom w:val="none" w:sz="0" w:space="0" w:color="auto"/>
        <w:right w:val="none" w:sz="0" w:space="0" w:color="auto"/>
      </w:divBdr>
    </w:div>
    <w:div w:id="1559053875">
      <w:bodyDiv w:val="1"/>
      <w:marLeft w:val="0"/>
      <w:marRight w:val="0"/>
      <w:marTop w:val="0"/>
      <w:marBottom w:val="0"/>
      <w:divBdr>
        <w:top w:val="none" w:sz="0" w:space="0" w:color="auto"/>
        <w:left w:val="none" w:sz="0" w:space="0" w:color="auto"/>
        <w:bottom w:val="none" w:sz="0" w:space="0" w:color="auto"/>
        <w:right w:val="none" w:sz="0" w:space="0" w:color="auto"/>
      </w:divBdr>
    </w:div>
    <w:div w:id="1560432116">
      <w:bodyDiv w:val="1"/>
      <w:marLeft w:val="0"/>
      <w:marRight w:val="0"/>
      <w:marTop w:val="0"/>
      <w:marBottom w:val="0"/>
      <w:divBdr>
        <w:top w:val="none" w:sz="0" w:space="0" w:color="auto"/>
        <w:left w:val="none" w:sz="0" w:space="0" w:color="auto"/>
        <w:bottom w:val="none" w:sz="0" w:space="0" w:color="auto"/>
        <w:right w:val="none" w:sz="0" w:space="0" w:color="auto"/>
      </w:divBdr>
    </w:div>
    <w:div w:id="1560705043">
      <w:bodyDiv w:val="1"/>
      <w:marLeft w:val="0"/>
      <w:marRight w:val="0"/>
      <w:marTop w:val="0"/>
      <w:marBottom w:val="0"/>
      <w:divBdr>
        <w:top w:val="none" w:sz="0" w:space="0" w:color="auto"/>
        <w:left w:val="none" w:sz="0" w:space="0" w:color="auto"/>
        <w:bottom w:val="none" w:sz="0" w:space="0" w:color="auto"/>
        <w:right w:val="none" w:sz="0" w:space="0" w:color="auto"/>
      </w:divBdr>
    </w:div>
    <w:div w:id="1572689351">
      <w:bodyDiv w:val="1"/>
      <w:marLeft w:val="0"/>
      <w:marRight w:val="0"/>
      <w:marTop w:val="0"/>
      <w:marBottom w:val="0"/>
      <w:divBdr>
        <w:top w:val="none" w:sz="0" w:space="0" w:color="auto"/>
        <w:left w:val="none" w:sz="0" w:space="0" w:color="auto"/>
        <w:bottom w:val="none" w:sz="0" w:space="0" w:color="auto"/>
        <w:right w:val="none" w:sz="0" w:space="0" w:color="auto"/>
      </w:divBdr>
    </w:div>
    <w:div w:id="1579634795">
      <w:bodyDiv w:val="1"/>
      <w:marLeft w:val="0"/>
      <w:marRight w:val="0"/>
      <w:marTop w:val="0"/>
      <w:marBottom w:val="0"/>
      <w:divBdr>
        <w:top w:val="none" w:sz="0" w:space="0" w:color="auto"/>
        <w:left w:val="none" w:sz="0" w:space="0" w:color="auto"/>
        <w:bottom w:val="none" w:sz="0" w:space="0" w:color="auto"/>
        <w:right w:val="none" w:sz="0" w:space="0" w:color="auto"/>
      </w:divBdr>
    </w:div>
    <w:div w:id="1582332012">
      <w:bodyDiv w:val="1"/>
      <w:marLeft w:val="0"/>
      <w:marRight w:val="0"/>
      <w:marTop w:val="0"/>
      <w:marBottom w:val="0"/>
      <w:divBdr>
        <w:top w:val="none" w:sz="0" w:space="0" w:color="auto"/>
        <w:left w:val="none" w:sz="0" w:space="0" w:color="auto"/>
        <w:bottom w:val="none" w:sz="0" w:space="0" w:color="auto"/>
        <w:right w:val="none" w:sz="0" w:space="0" w:color="auto"/>
      </w:divBdr>
    </w:div>
    <w:div w:id="1584490307">
      <w:bodyDiv w:val="1"/>
      <w:marLeft w:val="0"/>
      <w:marRight w:val="0"/>
      <w:marTop w:val="0"/>
      <w:marBottom w:val="0"/>
      <w:divBdr>
        <w:top w:val="none" w:sz="0" w:space="0" w:color="auto"/>
        <w:left w:val="none" w:sz="0" w:space="0" w:color="auto"/>
        <w:bottom w:val="none" w:sz="0" w:space="0" w:color="auto"/>
        <w:right w:val="none" w:sz="0" w:space="0" w:color="auto"/>
      </w:divBdr>
    </w:div>
    <w:div w:id="1589539781">
      <w:bodyDiv w:val="1"/>
      <w:marLeft w:val="0"/>
      <w:marRight w:val="0"/>
      <w:marTop w:val="0"/>
      <w:marBottom w:val="0"/>
      <w:divBdr>
        <w:top w:val="none" w:sz="0" w:space="0" w:color="auto"/>
        <w:left w:val="none" w:sz="0" w:space="0" w:color="auto"/>
        <w:bottom w:val="none" w:sz="0" w:space="0" w:color="auto"/>
        <w:right w:val="none" w:sz="0" w:space="0" w:color="auto"/>
      </w:divBdr>
    </w:div>
    <w:div w:id="1590313491">
      <w:bodyDiv w:val="1"/>
      <w:marLeft w:val="0"/>
      <w:marRight w:val="0"/>
      <w:marTop w:val="0"/>
      <w:marBottom w:val="0"/>
      <w:divBdr>
        <w:top w:val="none" w:sz="0" w:space="0" w:color="auto"/>
        <w:left w:val="none" w:sz="0" w:space="0" w:color="auto"/>
        <w:bottom w:val="none" w:sz="0" w:space="0" w:color="auto"/>
        <w:right w:val="none" w:sz="0" w:space="0" w:color="auto"/>
      </w:divBdr>
    </w:div>
    <w:div w:id="1597788469">
      <w:bodyDiv w:val="1"/>
      <w:marLeft w:val="0"/>
      <w:marRight w:val="0"/>
      <w:marTop w:val="0"/>
      <w:marBottom w:val="0"/>
      <w:divBdr>
        <w:top w:val="none" w:sz="0" w:space="0" w:color="auto"/>
        <w:left w:val="none" w:sz="0" w:space="0" w:color="auto"/>
        <w:bottom w:val="none" w:sz="0" w:space="0" w:color="auto"/>
        <w:right w:val="none" w:sz="0" w:space="0" w:color="auto"/>
      </w:divBdr>
    </w:div>
    <w:div w:id="1604725322">
      <w:bodyDiv w:val="1"/>
      <w:marLeft w:val="0"/>
      <w:marRight w:val="0"/>
      <w:marTop w:val="0"/>
      <w:marBottom w:val="0"/>
      <w:divBdr>
        <w:top w:val="none" w:sz="0" w:space="0" w:color="auto"/>
        <w:left w:val="none" w:sz="0" w:space="0" w:color="auto"/>
        <w:bottom w:val="none" w:sz="0" w:space="0" w:color="auto"/>
        <w:right w:val="none" w:sz="0" w:space="0" w:color="auto"/>
      </w:divBdr>
    </w:div>
    <w:div w:id="1605727895">
      <w:bodyDiv w:val="1"/>
      <w:marLeft w:val="0"/>
      <w:marRight w:val="0"/>
      <w:marTop w:val="0"/>
      <w:marBottom w:val="0"/>
      <w:divBdr>
        <w:top w:val="none" w:sz="0" w:space="0" w:color="auto"/>
        <w:left w:val="none" w:sz="0" w:space="0" w:color="auto"/>
        <w:bottom w:val="none" w:sz="0" w:space="0" w:color="auto"/>
        <w:right w:val="none" w:sz="0" w:space="0" w:color="auto"/>
      </w:divBdr>
    </w:div>
    <w:div w:id="1609005399">
      <w:bodyDiv w:val="1"/>
      <w:marLeft w:val="0"/>
      <w:marRight w:val="0"/>
      <w:marTop w:val="0"/>
      <w:marBottom w:val="0"/>
      <w:divBdr>
        <w:top w:val="none" w:sz="0" w:space="0" w:color="auto"/>
        <w:left w:val="none" w:sz="0" w:space="0" w:color="auto"/>
        <w:bottom w:val="none" w:sz="0" w:space="0" w:color="auto"/>
        <w:right w:val="none" w:sz="0" w:space="0" w:color="auto"/>
      </w:divBdr>
    </w:div>
    <w:div w:id="1627276873">
      <w:bodyDiv w:val="1"/>
      <w:marLeft w:val="0"/>
      <w:marRight w:val="0"/>
      <w:marTop w:val="0"/>
      <w:marBottom w:val="0"/>
      <w:divBdr>
        <w:top w:val="none" w:sz="0" w:space="0" w:color="auto"/>
        <w:left w:val="none" w:sz="0" w:space="0" w:color="auto"/>
        <w:bottom w:val="none" w:sz="0" w:space="0" w:color="auto"/>
        <w:right w:val="none" w:sz="0" w:space="0" w:color="auto"/>
      </w:divBdr>
    </w:div>
    <w:div w:id="1632974552">
      <w:bodyDiv w:val="1"/>
      <w:marLeft w:val="0"/>
      <w:marRight w:val="0"/>
      <w:marTop w:val="0"/>
      <w:marBottom w:val="0"/>
      <w:divBdr>
        <w:top w:val="none" w:sz="0" w:space="0" w:color="auto"/>
        <w:left w:val="none" w:sz="0" w:space="0" w:color="auto"/>
        <w:bottom w:val="none" w:sz="0" w:space="0" w:color="auto"/>
        <w:right w:val="none" w:sz="0" w:space="0" w:color="auto"/>
      </w:divBdr>
    </w:div>
    <w:div w:id="1633293398">
      <w:bodyDiv w:val="1"/>
      <w:marLeft w:val="0"/>
      <w:marRight w:val="0"/>
      <w:marTop w:val="0"/>
      <w:marBottom w:val="0"/>
      <w:divBdr>
        <w:top w:val="none" w:sz="0" w:space="0" w:color="auto"/>
        <w:left w:val="none" w:sz="0" w:space="0" w:color="auto"/>
        <w:bottom w:val="none" w:sz="0" w:space="0" w:color="auto"/>
        <w:right w:val="none" w:sz="0" w:space="0" w:color="auto"/>
      </w:divBdr>
    </w:div>
    <w:div w:id="1636637180">
      <w:bodyDiv w:val="1"/>
      <w:marLeft w:val="0"/>
      <w:marRight w:val="0"/>
      <w:marTop w:val="0"/>
      <w:marBottom w:val="0"/>
      <w:divBdr>
        <w:top w:val="none" w:sz="0" w:space="0" w:color="auto"/>
        <w:left w:val="none" w:sz="0" w:space="0" w:color="auto"/>
        <w:bottom w:val="none" w:sz="0" w:space="0" w:color="auto"/>
        <w:right w:val="none" w:sz="0" w:space="0" w:color="auto"/>
      </w:divBdr>
    </w:div>
    <w:div w:id="1646154920">
      <w:bodyDiv w:val="1"/>
      <w:marLeft w:val="0"/>
      <w:marRight w:val="0"/>
      <w:marTop w:val="0"/>
      <w:marBottom w:val="0"/>
      <w:divBdr>
        <w:top w:val="none" w:sz="0" w:space="0" w:color="auto"/>
        <w:left w:val="none" w:sz="0" w:space="0" w:color="auto"/>
        <w:bottom w:val="none" w:sz="0" w:space="0" w:color="auto"/>
        <w:right w:val="none" w:sz="0" w:space="0" w:color="auto"/>
      </w:divBdr>
    </w:div>
    <w:div w:id="1650746280">
      <w:bodyDiv w:val="1"/>
      <w:marLeft w:val="0"/>
      <w:marRight w:val="0"/>
      <w:marTop w:val="0"/>
      <w:marBottom w:val="0"/>
      <w:divBdr>
        <w:top w:val="none" w:sz="0" w:space="0" w:color="auto"/>
        <w:left w:val="none" w:sz="0" w:space="0" w:color="auto"/>
        <w:bottom w:val="none" w:sz="0" w:space="0" w:color="auto"/>
        <w:right w:val="none" w:sz="0" w:space="0" w:color="auto"/>
      </w:divBdr>
    </w:div>
    <w:div w:id="1654720408">
      <w:bodyDiv w:val="1"/>
      <w:marLeft w:val="0"/>
      <w:marRight w:val="0"/>
      <w:marTop w:val="0"/>
      <w:marBottom w:val="0"/>
      <w:divBdr>
        <w:top w:val="none" w:sz="0" w:space="0" w:color="auto"/>
        <w:left w:val="none" w:sz="0" w:space="0" w:color="auto"/>
        <w:bottom w:val="none" w:sz="0" w:space="0" w:color="auto"/>
        <w:right w:val="none" w:sz="0" w:space="0" w:color="auto"/>
      </w:divBdr>
    </w:div>
    <w:div w:id="1658143567">
      <w:bodyDiv w:val="1"/>
      <w:marLeft w:val="0"/>
      <w:marRight w:val="0"/>
      <w:marTop w:val="0"/>
      <w:marBottom w:val="0"/>
      <w:divBdr>
        <w:top w:val="none" w:sz="0" w:space="0" w:color="auto"/>
        <w:left w:val="none" w:sz="0" w:space="0" w:color="auto"/>
        <w:bottom w:val="none" w:sz="0" w:space="0" w:color="auto"/>
        <w:right w:val="none" w:sz="0" w:space="0" w:color="auto"/>
      </w:divBdr>
    </w:div>
    <w:div w:id="1661956162">
      <w:bodyDiv w:val="1"/>
      <w:marLeft w:val="0"/>
      <w:marRight w:val="0"/>
      <w:marTop w:val="0"/>
      <w:marBottom w:val="0"/>
      <w:divBdr>
        <w:top w:val="none" w:sz="0" w:space="0" w:color="auto"/>
        <w:left w:val="none" w:sz="0" w:space="0" w:color="auto"/>
        <w:bottom w:val="none" w:sz="0" w:space="0" w:color="auto"/>
        <w:right w:val="none" w:sz="0" w:space="0" w:color="auto"/>
      </w:divBdr>
    </w:div>
    <w:div w:id="1662195936">
      <w:bodyDiv w:val="1"/>
      <w:marLeft w:val="0"/>
      <w:marRight w:val="0"/>
      <w:marTop w:val="0"/>
      <w:marBottom w:val="0"/>
      <w:divBdr>
        <w:top w:val="none" w:sz="0" w:space="0" w:color="auto"/>
        <w:left w:val="none" w:sz="0" w:space="0" w:color="auto"/>
        <w:bottom w:val="none" w:sz="0" w:space="0" w:color="auto"/>
        <w:right w:val="none" w:sz="0" w:space="0" w:color="auto"/>
      </w:divBdr>
    </w:div>
    <w:div w:id="1680424327">
      <w:bodyDiv w:val="1"/>
      <w:marLeft w:val="0"/>
      <w:marRight w:val="0"/>
      <w:marTop w:val="0"/>
      <w:marBottom w:val="0"/>
      <w:divBdr>
        <w:top w:val="none" w:sz="0" w:space="0" w:color="auto"/>
        <w:left w:val="none" w:sz="0" w:space="0" w:color="auto"/>
        <w:bottom w:val="none" w:sz="0" w:space="0" w:color="auto"/>
        <w:right w:val="none" w:sz="0" w:space="0" w:color="auto"/>
      </w:divBdr>
    </w:div>
    <w:div w:id="1684086498">
      <w:bodyDiv w:val="1"/>
      <w:marLeft w:val="0"/>
      <w:marRight w:val="0"/>
      <w:marTop w:val="0"/>
      <w:marBottom w:val="0"/>
      <w:divBdr>
        <w:top w:val="none" w:sz="0" w:space="0" w:color="auto"/>
        <w:left w:val="none" w:sz="0" w:space="0" w:color="auto"/>
        <w:bottom w:val="none" w:sz="0" w:space="0" w:color="auto"/>
        <w:right w:val="none" w:sz="0" w:space="0" w:color="auto"/>
      </w:divBdr>
    </w:div>
    <w:div w:id="1699742530">
      <w:bodyDiv w:val="1"/>
      <w:marLeft w:val="0"/>
      <w:marRight w:val="0"/>
      <w:marTop w:val="0"/>
      <w:marBottom w:val="0"/>
      <w:divBdr>
        <w:top w:val="none" w:sz="0" w:space="0" w:color="auto"/>
        <w:left w:val="none" w:sz="0" w:space="0" w:color="auto"/>
        <w:bottom w:val="none" w:sz="0" w:space="0" w:color="auto"/>
        <w:right w:val="none" w:sz="0" w:space="0" w:color="auto"/>
      </w:divBdr>
    </w:div>
    <w:div w:id="1705864688">
      <w:bodyDiv w:val="1"/>
      <w:marLeft w:val="0"/>
      <w:marRight w:val="0"/>
      <w:marTop w:val="0"/>
      <w:marBottom w:val="0"/>
      <w:divBdr>
        <w:top w:val="none" w:sz="0" w:space="0" w:color="auto"/>
        <w:left w:val="none" w:sz="0" w:space="0" w:color="auto"/>
        <w:bottom w:val="none" w:sz="0" w:space="0" w:color="auto"/>
        <w:right w:val="none" w:sz="0" w:space="0" w:color="auto"/>
      </w:divBdr>
    </w:div>
    <w:div w:id="1711027627">
      <w:bodyDiv w:val="1"/>
      <w:marLeft w:val="0"/>
      <w:marRight w:val="0"/>
      <w:marTop w:val="0"/>
      <w:marBottom w:val="0"/>
      <w:divBdr>
        <w:top w:val="none" w:sz="0" w:space="0" w:color="auto"/>
        <w:left w:val="none" w:sz="0" w:space="0" w:color="auto"/>
        <w:bottom w:val="none" w:sz="0" w:space="0" w:color="auto"/>
        <w:right w:val="none" w:sz="0" w:space="0" w:color="auto"/>
      </w:divBdr>
    </w:div>
    <w:div w:id="1725568453">
      <w:bodyDiv w:val="1"/>
      <w:marLeft w:val="0"/>
      <w:marRight w:val="0"/>
      <w:marTop w:val="0"/>
      <w:marBottom w:val="0"/>
      <w:divBdr>
        <w:top w:val="none" w:sz="0" w:space="0" w:color="auto"/>
        <w:left w:val="none" w:sz="0" w:space="0" w:color="auto"/>
        <w:bottom w:val="none" w:sz="0" w:space="0" w:color="auto"/>
        <w:right w:val="none" w:sz="0" w:space="0" w:color="auto"/>
      </w:divBdr>
    </w:div>
    <w:div w:id="1744714313">
      <w:bodyDiv w:val="1"/>
      <w:marLeft w:val="0"/>
      <w:marRight w:val="0"/>
      <w:marTop w:val="0"/>
      <w:marBottom w:val="0"/>
      <w:divBdr>
        <w:top w:val="none" w:sz="0" w:space="0" w:color="auto"/>
        <w:left w:val="none" w:sz="0" w:space="0" w:color="auto"/>
        <w:bottom w:val="none" w:sz="0" w:space="0" w:color="auto"/>
        <w:right w:val="none" w:sz="0" w:space="0" w:color="auto"/>
      </w:divBdr>
    </w:div>
    <w:div w:id="1745643930">
      <w:bodyDiv w:val="1"/>
      <w:marLeft w:val="0"/>
      <w:marRight w:val="0"/>
      <w:marTop w:val="0"/>
      <w:marBottom w:val="0"/>
      <w:divBdr>
        <w:top w:val="none" w:sz="0" w:space="0" w:color="auto"/>
        <w:left w:val="none" w:sz="0" w:space="0" w:color="auto"/>
        <w:bottom w:val="none" w:sz="0" w:space="0" w:color="auto"/>
        <w:right w:val="none" w:sz="0" w:space="0" w:color="auto"/>
      </w:divBdr>
    </w:div>
    <w:div w:id="1752922461">
      <w:bodyDiv w:val="1"/>
      <w:marLeft w:val="0"/>
      <w:marRight w:val="0"/>
      <w:marTop w:val="0"/>
      <w:marBottom w:val="0"/>
      <w:divBdr>
        <w:top w:val="none" w:sz="0" w:space="0" w:color="auto"/>
        <w:left w:val="none" w:sz="0" w:space="0" w:color="auto"/>
        <w:bottom w:val="none" w:sz="0" w:space="0" w:color="auto"/>
        <w:right w:val="none" w:sz="0" w:space="0" w:color="auto"/>
      </w:divBdr>
    </w:div>
    <w:div w:id="1761099061">
      <w:bodyDiv w:val="1"/>
      <w:marLeft w:val="0"/>
      <w:marRight w:val="0"/>
      <w:marTop w:val="0"/>
      <w:marBottom w:val="0"/>
      <w:divBdr>
        <w:top w:val="none" w:sz="0" w:space="0" w:color="auto"/>
        <w:left w:val="none" w:sz="0" w:space="0" w:color="auto"/>
        <w:bottom w:val="none" w:sz="0" w:space="0" w:color="auto"/>
        <w:right w:val="none" w:sz="0" w:space="0" w:color="auto"/>
      </w:divBdr>
    </w:div>
    <w:div w:id="1767075497">
      <w:bodyDiv w:val="1"/>
      <w:marLeft w:val="0"/>
      <w:marRight w:val="0"/>
      <w:marTop w:val="0"/>
      <w:marBottom w:val="0"/>
      <w:divBdr>
        <w:top w:val="none" w:sz="0" w:space="0" w:color="auto"/>
        <w:left w:val="none" w:sz="0" w:space="0" w:color="auto"/>
        <w:bottom w:val="none" w:sz="0" w:space="0" w:color="auto"/>
        <w:right w:val="none" w:sz="0" w:space="0" w:color="auto"/>
      </w:divBdr>
    </w:div>
    <w:div w:id="1772235480">
      <w:bodyDiv w:val="1"/>
      <w:marLeft w:val="0"/>
      <w:marRight w:val="0"/>
      <w:marTop w:val="0"/>
      <w:marBottom w:val="0"/>
      <w:divBdr>
        <w:top w:val="none" w:sz="0" w:space="0" w:color="auto"/>
        <w:left w:val="none" w:sz="0" w:space="0" w:color="auto"/>
        <w:bottom w:val="none" w:sz="0" w:space="0" w:color="auto"/>
        <w:right w:val="none" w:sz="0" w:space="0" w:color="auto"/>
      </w:divBdr>
    </w:div>
    <w:div w:id="1776510768">
      <w:bodyDiv w:val="1"/>
      <w:marLeft w:val="0"/>
      <w:marRight w:val="0"/>
      <w:marTop w:val="0"/>
      <w:marBottom w:val="0"/>
      <w:divBdr>
        <w:top w:val="none" w:sz="0" w:space="0" w:color="auto"/>
        <w:left w:val="none" w:sz="0" w:space="0" w:color="auto"/>
        <w:bottom w:val="none" w:sz="0" w:space="0" w:color="auto"/>
        <w:right w:val="none" w:sz="0" w:space="0" w:color="auto"/>
      </w:divBdr>
    </w:div>
    <w:div w:id="1777485313">
      <w:bodyDiv w:val="1"/>
      <w:marLeft w:val="0"/>
      <w:marRight w:val="0"/>
      <w:marTop w:val="0"/>
      <w:marBottom w:val="0"/>
      <w:divBdr>
        <w:top w:val="none" w:sz="0" w:space="0" w:color="auto"/>
        <w:left w:val="none" w:sz="0" w:space="0" w:color="auto"/>
        <w:bottom w:val="none" w:sz="0" w:space="0" w:color="auto"/>
        <w:right w:val="none" w:sz="0" w:space="0" w:color="auto"/>
      </w:divBdr>
    </w:div>
    <w:div w:id="1777796649">
      <w:bodyDiv w:val="1"/>
      <w:marLeft w:val="0"/>
      <w:marRight w:val="0"/>
      <w:marTop w:val="0"/>
      <w:marBottom w:val="0"/>
      <w:divBdr>
        <w:top w:val="none" w:sz="0" w:space="0" w:color="auto"/>
        <w:left w:val="none" w:sz="0" w:space="0" w:color="auto"/>
        <w:bottom w:val="none" w:sz="0" w:space="0" w:color="auto"/>
        <w:right w:val="none" w:sz="0" w:space="0" w:color="auto"/>
      </w:divBdr>
    </w:div>
    <w:div w:id="1778258620">
      <w:bodyDiv w:val="1"/>
      <w:marLeft w:val="0"/>
      <w:marRight w:val="0"/>
      <w:marTop w:val="0"/>
      <w:marBottom w:val="0"/>
      <w:divBdr>
        <w:top w:val="none" w:sz="0" w:space="0" w:color="auto"/>
        <w:left w:val="none" w:sz="0" w:space="0" w:color="auto"/>
        <w:bottom w:val="none" w:sz="0" w:space="0" w:color="auto"/>
        <w:right w:val="none" w:sz="0" w:space="0" w:color="auto"/>
      </w:divBdr>
    </w:div>
    <w:div w:id="1780371729">
      <w:bodyDiv w:val="1"/>
      <w:marLeft w:val="0"/>
      <w:marRight w:val="0"/>
      <w:marTop w:val="0"/>
      <w:marBottom w:val="0"/>
      <w:divBdr>
        <w:top w:val="none" w:sz="0" w:space="0" w:color="auto"/>
        <w:left w:val="none" w:sz="0" w:space="0" w:color="auto"/>
        <w:bottom w:val="none" w:sz="0" w:space="0" w:color="auto"/>
        <w:right w:val="none" w:sz="0" w:space="0" w:color="auto"/>
      </w:divBdr>
    </w:div>
    <w:div w:id="1787700785">
      <w:bodyDiv w:val="1"/>
      <w:marLeft w:val="0"/>
      <w:marRight w:val="0"/>
      <w:marTop w:val="0"/>
      <w:marBottom w:val="0"/>
      <w:divBdr>
        <w:top w:val="none" w:sz="0" w:space="0" w:color="auto"/>
        <w:left w:val="none" w:sz="0" w:space="0" w:color="auto"/>
        <w:bottom w:val="none" w:sz="0" w:space="0" w:color="auto"/>
        <w:right w:val="none" w:sz="0" w:space="0" w:color="auto"/>
      </w:divBdr>
    </w:div>
    <w:div w:id="1801339537">
      <w:bodyDiv w:val="1"/>
      <w:marLeft w:val="0"/>
      <w:marRight w:val="0"/>
      <w:marTop w:val="0"/>
      <w:marBottom w:val="0"/>
      <w:divBdr>
        <w:top w:val="none" w:sz="0" w:space="0" w:color="auto"/>
        <w:left w:val="none" w:sz="0" w:space="0" w:color="auto"/>
        <w:bottom w:val="none" w:sz="0" w:space="0" w:color="auto"/>
        <w:right w:val="none" w:sz="0" w:space="0" w:color="auto"/>
      </w:divBdr>
    </w:div>
    <w:div w:id="1801653907">
      <w:bodyDiv w:val="1"/>
      <w:marLeft w:val="0"/>
      <w:marRight w:val="0"/>
      <w:marTop w:val="0"/>
      <w:marBottom w:val="0"/>
      <w:divBdr>
        <w:top w:val="none" w:sz="0" w:space="0" w:color="auto"/>
        <w:left w:val="none" w:sz="0" w:space="0" w:color="auto"/>
        <w:bottom w:val="none" w:sz="0" w:space="0" w:color="auto"/>
        <w:right w:val="none" w:sz="0" w:space="0" w:color="auto"/>
      </w:divBdr>
    </w:div>
    <w:div w:id="1813015284">
      <w:bodyDiv w:val="1"/>
      <w:marLeft w:val="0"/>
      <w:marRight w:val="0"/>
      <w:marTop w:val="0"/>
      <w:marBottom w:val="0"/>
      <w:divBdr>
        <w:top w:val="none" w:sz="0" w:space="0" w:color="auto"/>
        <w:left w:val="none" w:sz="0" w:space="0" w:color="auto"/>
        <w:bottom w:val="none" w:sz="0" w:space="0" w:color="auto"/>
        <w:right w:val="none" w:sz="0" w:space="0" w:color="auto"/>
      </w:divBdr>
    </w:div>
    <w:div w:id="1819956009">
      <w:bodyDiv w:val="1"/>
      <w:marLeft w:val="0"/>
      <w:marRight w:val="0"/>
      <w:marTop w:val="0"/>
      <w:marBottom w:val="0"/>
      <w:divBdr>
        <w:top w:val="none" w:sz="0" w:space="0" w:color="auto"/>
        <w:left w:val="none" w:sz="0" w:space="0" w:color="auto"/>
        <w:bottom w:val="none" w:sz="0" w:space="0" w:color="auto"/>
        <w:right w:val="none" w:sz="0" w:space="0" w:color="auto"/>
      </w:divBdr>
    </w:div>
    <w:div w:id="1830368951">
      <w:bodyDiv w:val="1"/>
      <w:marLeft w:val="0"/>
      <w:marRight w:val="0"/>
      <w:marTop w:val="0"/>
      <w:marBottom w:val="0"/>
      <w:divBdr>
        <w:top w:val="none" w:sz="0" w:space="0" w:color="auto"/>
        <w:left w:val="none" w:sz="0" w:space="0" w:color="auto"/>
        <w:bottom w:val="none" w:sz="0" w:space="0" w:color="auto"/>
        <w:right w:val="none" w:sz="0" w:space="0" w:color="auto"/>
      </w:divBdr>
    </w:div>
    <w:div w:id="1837768700">
      <w:bodyDiv w:val="1"/>
      <w:marLeft w:val="0"/>
      <w:marRight w:val="0"/>
      <w:marTop w:val="0"/>
      <w:marBottom w:val="0"/>
      <w:divBdr>
        <w:top w:val="none" w:sz="0" w:space="0" w:color="auto"/>
        <w:left w:val="none" w:sz="0" w:space="0" w:color="auto"/>
        <w:bottom w:val="none" w:sz="0" w:space="0" w:color="auto"/>
        <w:right w:val="none" w:sz="0" w:space="0" w:color="auto"/>
      </w:divBdr>
    </w:div>
    <w:div w:id="1848254733">
      <w:bodyDiv w:val="1"/>
      <w:marLeft w:val="0"/>
      <w:marRight w:val="0"/>
      <w:marTop w:val="0"/>
      <w:marBottom w:val="0"/>
      <w:divBdr>
        <w:top w:val="none" w:sz="0" w:space="0" w:color="auto"/>
        <w:left w:val="none" w:sz="0" w:space="0" w:color="auto"/>
        <w:bottom w:val="none" w:sz="0" w:space="0" w:color="auto"/>
        <w:right w:val="none" w:sz="0" w:space="0" w:color="auto"/>
      </w:divBdr>
    </w:div>
    <w:div w:id="1854761413">
      <w:bodyDiv w:val="1"/>
      <w:marLeft w:val="0"/>
      <w:marRight w:val="0"/>
      <w:marTop w:val="0"/>
      <w:marBottom w:val="0"/>
      <w:divBdr>
        <w:top w:val="none" w:sz="0" w:space="0" w:color="auto"/>
        <w:left w:val="none" w:sz="0" w:space="0" w:color="auto"/>
        <w:bottom w:val="none" w:sz="0" w:space="0" w:color="auto"/>
        <w:right w:val="none" w:sz="0" w:space="0" w:color="auto"/>
      </w:divBdr>
    </w:div>
    <w:div w:id="1884099356">
      <w:bodyDiv w:val="1"/>
      <w:marLeft w:val="0"/>
      <w:marRight w:val="0"/>
      <w:marTop w:val="0"/>
      <w:marBottom w:val="0"/>
      <w:divBdr>
        <w:top w:val="none" w:sz="0" w:space="0" w:color="auto"/>
        <w:left w:val="none" w:sz="0" w:space="0" w:color="auto"/>
        <w:bottom w:val="none" w:sz="0" w:space="0" w:color="auto"/>
        <w:right w:val="none" w:sz="0" w:space="0" w:color="auto"/>
      </w:divBdr>
    </w:div>
    <w:div w:id="1888255782">
      <w:bodyDiv w:val="1"/>
      <w:marLeft w:val="0"/>
      <w:marRight w:val="0"/>
      <w:marTop w:val="0"/>
      <w:marBottom w:val="0"/>
      <w:divBdr>
        <w:top w:val="none" w:sz="0" w:space="0" w:color="auto"/>
        <w:left w:val="none" w:sz="0" w:space="0" w:color="auto"/>
        <w:bottom w:val="none" w:sz="0" w:space="0" w:color="auto"/>
        <w:right w:val="none" w:sz="0" w:space="0" w:color="auto"/>
      </w:divBdr>
    </w:div>
    <w:div w:id="1890679036">
      <w:bodyDiv w:val="1"/>
      <w:marLeft w:val="0"/>
      <w:marRight w:val="0"/>
      <w:marTop w:val="0"/>
      <w:marBottom w:val="0"/>
      <w:divBdr>
        <w:top w:val="none" w:sz="0" w:space="0" w:color="auto"/>
        <w:left w:val="none" w:sz="0" w:space="0" w:color="auto"/>
        <w:bottom w:val="none" w:sz="0" w:space="0" w:color="auto"/>
        <w:right w:val="none" w:sz="0" w:space="0" w:color="auto"/>
      </w:divBdr>
    </w:div>
    <w:div w:id="1903715659">
      <w:bodyDiv w:val="1"/>
      <w:marLeft w:val="0"/>
      <w:marRight w:val="0"/>
      <w:marTop w:val="0"/>
      <w:marBottom w:val="0"/>
      <w:divBdr>
        <w:top w:val="none" w:sz="0" w:space="0" w:color="auto"/>
        <w:left w:val="none" w:sz="0" w:space="0" w:color="auto"/>
        <w:bottom w:val="none" w:sz="0" w:space="0" w:color="auto"/>
        <w:right w:val="none" w:sz="0" w:space="0" w:color="auto"/>
      </w:divBdr>
    </w:div>
    <w:div w:id="1909458237">
      <w:bodyDiv w:val="1"/>
      <w:marLeft w:val="0"/>
      <w:marRight w:val="0"/>
      <w:marTop w:val="0"/>
      <w:marBottom w:val="0"/>
      <w:divBdr>
        <w:top w:val="none" w:sz="0" w:space="0" w:color="auto"/>
        <w:left w:val="none" w:sz="0" w:space="0" w:color="auto"/>
        <w:bottom w:val="none" w:sz="0" w:space="0" w:color="auto"/>
        <w:right w:val="none" w:sz="0" w:space="0" w:color="auto"/>
      </w:divBdr>
    </w:div>
    <w:div w:id="1913000869">
      <w:bodyDiv w:val="1"/>
      <w:marLeft w:val="0"/>
      <w:marRight w:val="0"/>
      <w:marTop w:val="0"/>
      <w:marBottom w:val="0"/>
      <w:divBdr>
        <w:top w:val="none" w:sz="0" w:space="0" w:color="auto"/>
        <w:left w:val="none" w:sz="0" w:space="0" w:color="auto"/>
        <w:bottom w:val="none" w:sz="0" w:space="0" w:color="auto"/>
        <w:right w:val="none" w:sz="0" w:space="0" w:color="auto"/>
      </w:divBdr>
    </w:div>
    <w:div w:id="1914468309">
      <w:bodyDiv w:val="1"/>
      <w:marLeft w:val="0"/>
      <w:marRight w:val="0"/>
      <w:marTop w:val="0"/>
      <w:marBottom w:val="0"/>
      <w:divBdr>
        <w:top w:val="none" w:sz="0" w:space="0" w:color="auto"/>
        <w:left w:val="none" w:sz="0" w:space="0" w:color="auto"/>
        <w:bottom w:val="none" w:sz="0" w:space="0" w:color="auto"/>
        <w:right w:val="none" w:sz="0" w:space="0" w:color="auto"/>
      </w:divBdr>
    </w:div>
    <w:div w:id="1925259834">
      <w:bodyDiv w:val="1"/>
      <w:marLeft w:val="0"/>
      <w:marRight w:val="0"/>
      <w:marTop w:val="0"/>
      <w:marBottom w:val="0"/>
      <w:divBdr>
        <w:top w:val="none" w:sz="0" w:space="0" w:color="auto"/>
        <w:left w:val="none" w:sz="0" w:space="0" w:color="auto"/>
        <w:bottom w:val="none" w:sz="0" w:space="0" w:color="auto"/>
        <w:right w:val="none" w:sz="0" w:space="0" w:color="auto"/>
      </w:divBdr>
    </w:div>
    <w:div w:id="1929118011">
      <w:bodyDiv w:val="1"/>
      <w:marLeft w:val="0"/>
      <w:marRight w:val="0"/>
      <w:marTop w:val="0"/>
      <w:marBottom w:val="0"/>
      <w:divBdr>
        <w:top w:val="none" w:sz="0" w:space="0" w:color="auto"/>
        <w:left w:val="none" w:sz="0" w:space="0" w:color="auto"/>
        <w:bottom w:val="none" w:sz="0" w:space="0" w:color="auto"/>
        <w:right w:val="none" w:sz="0" w:space="0" w:color="auto"/>
      </w:divBdr>
    </w:div>
    <w:div w:id="1934165927">
      <w:bodyDiv w:val="1"/>
      <w:marLeft w:val="0"/>
      <w:marRight w:val="0"/>
      <w:marTop w:val="0"/>
      <w:marBottom w:val="0"/>
      <w:divBdr>
        <w:top w:val="none" w:sz="0" w:space="0" w:color="auto"/>
        <w:left w:val="none" w:sz="0" w:space="0" w:color="auto"/>
        <w:bottom w:val="none" w:sz="0" w:space="0" w:color="auto"/>
        <w:right w:val="none" w:sz="0" w:space="0" w:color="auto"/>
      </w:divBdr>
    </w:div>
    <w:div w:id="1934896412">
      <w:bodyDiv w:val="1"/>
      <w:marLeft w:val="0"/>
      <w:marRight w:val="0"/>
      <w:marTop w:val="0"/>
      <w:marBottom w:val="0"/>
      <w:divBdr>
        <w:top w:val="none" w:sz="0" w:space="0" w:color="auto"/>
        <w:left w:val="none" w:sz="0" w:space="0" w:color="auto"/>
        <w:bottom w:val="none" w:sz="0" w:space="0" w:color="auto"/>
        <w:right w:val="none" w:sz="0" w:space="0" w:color="auto"/>
      </w:divBdr>
    </w:div>
    <w:div w:id="1945960720">
      <w:bodyDiv w:val="1"/>
      <w:marLeft w:val="0"/>
      <w:marRight w:val="0"/>
      <w:marTop w:val="0"/>
      <w:marBottom w:val="0"/>
      <w:divBdr>
        <w:top w:val="none" w:sz="0" w:space="0" w:color="auto"/>
        <w:left w:val="none" w:sz="0" w:space="0" w:color="auto"/>
        <w:bottom w:val="none" w:sz="0" w:space="0" w:color="auto"/>
        <w:right w:val="none" w:sz="0" w:space="0" w:color="auto"/>
      </w:divBdr>
    </w:div>
    <w:div w:id="1958440614">
      <w:bodyDiv w:val="1"/>
      <w:marLeft w:val="0"/>
      <w:marRight w:val="0"/>
      <w:marTop w:val="0"/>
      <w:marBottom w:val="0"/>
      <w:divBdr>
        <w:top w:val="none" w:sz="0" w:space="0" w:color="auto"/>
        <w:left w:val="none" w:sz="0" w:space="0" w:color="auto"/>
        <w:bottom w:val="none" w:sz="0" w:space="0" w:color="auto"/>
        <w:right w:val="none" w:sz="0" w:space="0" w:color="auto"/>
      </w:divBdr>
    </w:div>
    <w:div w:id="1966738025">
      <w:bodyDiv w:val="1"/>
      <w:marLeft w:val="0"/>
      <w:marRight w:val="0"/>
      <w:marTop w:val="0"/>
      <w:marBottom w:val="0"/>
      <w:divBdr>
        <w:top w:val="none" w:sz="0" w:space="0" w:color="auto"/>
        <w:left w:val="none" w:sz="0" w:space="0" w:color="auto"/>
        <w:bottom w:val="none" w:sz="0" w:space="0" w:color="auto"/>
        <w:right w:val="none" w:sz="0" w:space="0" w:color="auto"/>
      </w:divBdr>
    </w:div>
    <w:div w:id="1981810986">
      <w:bodyDiv w:val="1"/>
      <w:marLeft w:val="0"/>
      <w:marRight w:val="0"/>
      <w:marTop w:val="0"/>
      <w:marBottom w:val="0"/>
      <w:divBdr>
        <w:top w:val="none" w:sz="0" w:space="0" w:color="auto"/>
        <w:left w:val="none" w:sz="0" w:space="0" w:color="auto"/>
        <w:bottom w:val="none" w:sz="0" w:space="0" w:color="auto"/>
        <w:right w:val="none" w:sz="0" w:space="0" w:color="auto"/>
      </w:divBdr>
    </w:div>
    <w:div w:id="1984462154">
      <w:bodyDiv w:val="1"/>
      <w:marLeft w:val="0"/>
      <w:marRight w:val="0"/>
      <w:marTop w:val="0"/>
      <w:marBottom w:val="0"/>
      <w:divBdr>
        <w:top w:val="none" w:sz="0" w:space="0" w:color="auto"/>
        <w:left w:val="none" w:sz="0" w:space="0" w:color="auto"/>
        <w:bottom w:val="none" w:sz="0" w:space="0" w:color="auto"/>
        <w:right w:val="none" w:sz="0" w:space="0" w:color="auto"/>
      </w:divBdr>
    </w:div>
    <w:div w:id="1991513891">
      <w:bodyDiv w:val="1"/>
      <w:marLeft w:val="0"/>
      <w:marRight w:val="0"/>
      <w:marTop w:val="0"/>
      <w:marBottom w:val="0"/>
      <w:divBdr>
        <w:top w:val="none" w:sz="0" w:space="0" w:color="auto"/>
        <w:left w:val="none" w:sz="0" w:space="0" w:color="auto"/>
        <w:bottom w:val="none" w:sz="0" w:space="0" w:color="auto"/>
        <w:right w:val="none" w:sz="0" w:space="0" w:color="auto"/>
      </w:divBdr>
    </w:div>
    <w:div w:id="1998536655">
      <w:bodyDiv w:val="1"/>
      <w:marLeft w:val="0"/>
      <w:marRight w:val="0"/>
      <w:marTop w:val="0"/>
      <w:marBottom w:val="0"/>
      <w:divBdr>
        <w:top w:val="none" w:sz="0" w:space="0" w:color="auto"/>
        <w:left w:val="none" w:sz="0" w:space="0" w:color="auto"/>
        <w:bottom w:val="none" w:sz="0" w:space="0" w:color="auto"/>
        <w:right w:val="none" w:sz="0" w:space="0" w:color="auto"/>
      </w:divBdr>
    </w:div>
    <w:div w:id="2001693846">
      <w:bodyDiv w:val="1"/>
      <w:marLeft w:val="0"/>
      <w:marRight w:val="0"/>
      <w:marTop w:val="0"/>
      <w:marBottom w:val="0"/>
      <w:divBdr>
        <w:top w:val="none" w:sz="0" w:space="0" w:color="auto"/>
        <w:left w:val="none" w:sz="0" w:space="0" w:color="auto"/>
        <w:bottom w:val="none" w:sz="0" w:space="0" w:color="auto"/>
        <w:right w:val="none" w:sz="0" w:space="0" w:color="auto"/>
      </w:divBdr>
    </w:div>
    <w:div w:id="2024818744">
      <w:bodyDiv w:val="1"/>
      <w:marLeft w:val="0"/>
      <w:marRight w:val="0"/>
      <w:marTop w:val="0"/>
      <w:marBottom w:val="0"/>
      <w:divBdr>
        <w:top w:val="none" w:sz="0" w:space="0" w:color="auto"/>
        <w:left w:val="none" w:sz="0" w:space="0" w:color="auto"/>
        <w:bottom w:val="none" w:sz="0" w:space="0" w:color="auto"/>
        <w:right w:val="none" w:sz="0" w:space="0" w:color="auto"/>
      </w:divBdr>
    </w:div>
    <w:div w:id="2025743551">
      <w:bodyDiv w:val="1"/>
      <w:marLeft w:val="0"/>
      <w:marRight w:val="0"/>
      <w:marTop w:val="0"/>
      <w:marBottom w:val="0"/>
      <w:divBdr>
        <w:top w:val="none" w:sz="0" w:space="0" w:color="auto"/>
        <w:left w:val="none" w:sz="0" w:space="0" w:color="auto"/>
        <w:bottom w:val="none" w:sz="0" w:space="0" w:color="auto"/>
        <w:right w:val="none" w:sz="0" w:space="0" w:color="auto"/>
      </w:divBdr>
    </w:div>
    <w:div w:id="2038651809">
      <w:bodyDiv w:val="1"/>
      <w:marLeft w:val="0"/>
      <w:marRight w:val="0"/>
      <w:marTop w:val="0"/>
      <w:marBottom w:val="0"/>
      <w:divBdr>
        <w:top w:val="none" w:sz="0" w:space="0" w:color="auto"/>
        <w:left w:val="none" w:sz="0" w:space="0" w:color="auto"/>
        <w:bottom w:val="none" w:sz="0" w:space="0" w:color="auto"/>
        <w:right w:val="none" w:sz="0" w:space="0" w:color="auto"/>
      </w:divBdr>
    </w:div>
    <w:div w:id="2038697405">
      <w:bodyDiv w:val="1"/>
      <w:marLeft w:val="0"/>
      <w:marRight w:val="0"/>
      <w:marTop w:val="0"/>
      <w:marBottom w:val="0"/>
      <w:divBdr>
        <w:top w:val="none" w:sz="0" w:space="0" w:color="auto"/>
        <w:left w:val="none" w:sz="0" w:space="0" w:color="auto"/>
        <w:bottom w:val="none" w:sz="0" w:space="0" w:color="auto"/>
        <w:right w:val="none" w:sz="0" w:space="0" w:color="auto"/>
      </w:divBdr>
    </w:div>
    <w:div w:id="2045934523">
      <w:bodyDiv w:val="1"/>
      <w:marLeft w:val="0"/>
      <w:marRight w:val="0"/>
      <w:marTop w:val="0"/>
      <w:marBottom w:val="0"/>
      <w:divBdr>
        <w:top w:val="none" w:sz="0" w:space="0" w:color="auto"/>
        <w:left w:val="none" w:sz="0" w:space="0" w:color="auto"/>
        <w:bottom w:val="none" w:sz="0" w:space="0" w:color="auto"/>
        <w:right w:val="none" w:sz="0" w:space="0" w:color="auto"/>
      </w:divBdr>
    </w:div>
    <w:div w:id="2045980838">
      <w:bodyDiv w:val="1"/>
      <w:marLeft w:val="0"/>
      <w:marRight w:val="0"/>
      <w:marTop w:val="0"/>
      <w:marBottom w:val="0"/>
      <w:divBdr>
        <w:top w:val="none" w:sz="0" w:space="0" w:color="auto"/>
        <w:left w:val="none" w:sz="0" w:space="0" w:color="auto"/>
        <w:bottom w:val="none" w:sz="0" w:space="0" w:color="auto"/>
        <w:right w:val="none" w:sz="0" w:space="0" w:color="auto"/>
      </w:divBdr>
    </w:div>
    <w:div w:id="2046439689">
      <w:bodyDiv w:val="1"/>
      <w:marLeft w:val="0"/>
      <w:marRight w:val="0"/>
      <w:marTop w:val="0"/>
      <w:marBottom w:val="0"/>
      <w:divBdr>
        <w:top w:val="none" w:sz="0" w:space="0" w:color="auto"/>
        <w:left w:val="none" w:sz="0" w:space="0" w:color="auto"/>
        <w:bottom w:val="none" w:sz="0" w:space="0" w:color="auto"/>
        <w:right w:val="none" w:sz="0" w:space="0" w:color="auto"/>
      </w:divBdr>
    </w:div>
    <w:div w:id="2056662325">
      <w:bodyDiv w:val="1"/>
      <w:marLeft w:val="0"/>
      <w:marRight w:val="0"/>
      <w:marTop w:val="0"/>
      <w:marBottom w:val="0"/>
      <w:divBdr>
        <w:top w:val="none" w:sz="0" w:space="0" w:color="auto"/>
        <w:left w:val="none" w:sz="0" w:space="0" w:color="auto"/>
        <w:bottom w:val="none" w:sz="0" w:space="0" w:color="auto"/>
        <w:right w:val="none" w:sz="0" w:space="0" w:color="auto"/>
      </w:divBdr>
    </w:div>
    <w:div w:id="2068675107">
      <w:bodyDiv w:val="1"/>
      <w:marLeft w:val="0"/>
      <w:marRight w:val="0"/>
      <w:marTop w:val="0"/>
      <w:marBottom w:val="0"/>
      <w:divBdr>
        <w:top w:val="none" w:sz="0" w:space="0" w:color="auto"/>
        <w:left w:val="none" w:sz="0" w:space="0" w:color="auto"/>
        <w:bottom w:val="none" w:sz="0" w:space="0" w:color="auto"/>
        <w:right w:val="none" w:sz="0" w:space="0" w:color="auto"/>
      </w:divBdr>
    </w:div>
    <w:div w:id="2074112474">
      <w:bodyDiv w:val="1"/>
      <w:marLeft w:val="0"/>
      <w:marRight w:val="0"/>
      <w:marTop w:val="0"/>
      <w:marBottom w:val="0"/>
      <w:divBdr>
        <w:top w:val="none" w:sz="0" w:space="0" w:color="auto"/>
        <w:left w:val="none" w:sz="0" w:space="0" w:color="auto"/>
        <w:bottom w:val="none" w:sz="0" w:space="0" w:color="auto"/>
        <w:right w:val="none" w:sz="0" w:space="0" w:color="auto"/>
      </w:divBdr>
    </w:div>
    <w:div w:id="2075616830">
      <w:bodyDiv w:val="1"/>
      <w:marLeft w:val="0"/>
      <w:marRight w:val="0"/>
      <w:marTop w:val="0"/>
      <w:marBottom w:val="0"/>
      <w:divBdr>
        <w:top w:val="none" w:sz="0" w:space="0" w:color="auto"/>
        <w:left w:val="none" w:sz="0" w:space="0" w:color="auto"/>
        <w:bottom w:val="none" w:sz="0" w:space="0" w:color="auto"/>
        <w:right w:val="none" w:sz="0" w:space="0" w:color="auto"/>
      </w:divBdr>
    </w:div>
    <w:div w:id="2081243845">
      <w:bodyDiv w:val="1"/>
      <w:marLeft w:val="0"/>
      <w:marRight w:val="0"/>
      <w:marTop w:val="0"/>
      <w:marBottom w:val="0"/>
      <w:divBdr>
        <w:top w:val="none" w:sz="0" w:space="0" w:color="auto"/>
        <w:left w:val="none" w:sz="0" w:space="0" w:color="auto"/>
        <w:bottom w:val="none" w:sz="0" w:space="0" w:color="auto"/>
        <w:right w:val="none" w:sz="0" w:space="0" w:color="auto"/>
      </w:divBdr>
    </w:div>
    <w:div w:id="2094399925">
      <w:bodyDiv w:val="1"/>
      <w:marLeft w:val="0"/>
      <w:marRight w:val="0"/>
      <w:marTop w:val="0"/>
      <w:marBottom w:val="0"/>
      <w:divBdr>
        <w:top w:val="none" w:sz="0" w:space="0" w:color="auto"/>
        <w:left w:val="none" w:sz="0" w:space="0" w:color="auto"/>
        <w:bottom w:val="none" w:sz="0" w:space="0" w:color="auto"/>
        <w:right w:val="none" w:sz="0" w:space="0" w:color="auto"/>
      </w:divBdr>
    </w:div>
    <w:div w:id="2109234849">
      <w:bodyDiv w:val="1"/>
      <w:marLeft w:val="0"/>
      <w:marRight w:val="0"/>
      <w:marTop w:val="0"/>
      <w:marBottom w:val="0"/>
      <w:divBdr>
        <w:top w:val="none" w:sz="0" w:space="0" w:color="auto"/>
        <w:left w:val="none" w:sz="0" w:space="0" w:color="auto"/>
        <w:bottom w:val="none" w:sz="0" w:space="0" w:color="auto"/>
        <w:right w:val="none" w:sz="0" w:space="0" w:color="auto"/>
      </w:divBdr>
    </w:div>
    <w:div w:id="2120295637">
      <w:bodyDiv w:val="1"/>
      <w:marLeft w:val="0"/>
      <w:marRight w:val="0"/>
      <w:marTop w:val="0"/>
      <w:marBottom w:val="0"/>
      <w:divBdr>
        <w:top w:val="none" w:sz="0" w:space="0" w:color="auto"/>
        <w:left w:val="none" w:sz="0" w:space="0" w:color="auto"/>
        <w:bottom w:val="none" w:sz="0" w:space="0" w:color="auto"/>
        <w:right w:val="none" w:sz="0" w:space="0" w:color="auto"/>
      </w:divBdr>
    </w:div>
    <w:div w:id="2123106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2.png"/><Relationship Id="rId26" Type="http://schemas.openxmlformats.org/officeDocument/2006/relationships/header" Target="header5.xml"/><Relationship Id="rId39" Type="http://schemas.openxmlformats.org/officeDocument/2006/relationships/image" Target="media/image24.png"/><Relationship Id="rId21" Type="http://schemas.openxmlformats.org/officeDocument/2006/relationships/footer" Target="footer1.xm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emf"/><Relationship Id="rId55" Type="http://schemas.openxmlformats.org/officeDocument/2006/relationships/oleObject" Target="embeddings/oleObject2.bin"/><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14.png"/><Relationship Id="rId11" Type="http://schemas.openxmlformats.org/officeDocument/2006/relationships/image" Target="media/image5.png"/><Relationship Id="rId24" Type="http://schemas.openxmlformats.org/officeDocument/2006/relationships/footer" Target="footer3.xm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oleObject" Target="embeddings/oleObject1.bin"/><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footer" Target="footer2.xml"/><Relationship Id="rId27" Type="http://schemas.openxmlformats.org/officeDocument/2006/relationships/header" Target="header6.xm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36.emf"/><Relationship Id="rId3" Type="http://schemas.openxmlformats.org/officeDocument/2006/relationships/styles" Target="styles.xml"/><Relationship Id="rId12" Type="http://schemas.openxmlformats.org/officeDocument/2006/relationships/image" Target="media/image6.svg"/><Relationship Id="rId17" Type="http://schemas.openxmlformats.org/officeDocument/2006/relationships/image" Target="media/image11.jpeg"/><Relationship Id="rId25" Type="http://schemas.openxmlformats.org/officeDocument/2006/relationships/header" Target="header4.xm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header" Target="header2.xml"/><Relationship Id="rId41" Type="http://schemas.openxmlformats.org/officeDocument/2006/relationships/image" Target="media/image26.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3.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microsoft.com/office/2011/relationships/people" Target="people.xml"/><Relationship Id="rId10" Type="http://schemas.openxmlformats.org/officeDocument/2006/relationships/image" Target="media/image4.sv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46BE759-B148-40B7-B1B7-CF5579B091EC}">
  <we:reference id="wa104051163" version="1.2.0.3" store="en-US" storeType="OMEX"/>
  <we:alternateReferences>
    <we:reference id="wa104051163" version="1.2.0.3" store="wa10405116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VKR84</b:Tag>
    <b:SourceType>Book</b:SourceType>
    <b:Guid>{4D7F916D-8393-4628-A441-E0A7ACC945DF}</b:Guid>
    <b:Author>
      <b:Author>
        <b:NameList>
          <b:Person>
            <b:Last>V.K. Rohatgi</b:Last>
          </b:Person>
        </b:NameList>
      </b:Author>
    </b:Author>
    <b:Title>Statistical Inference</b:Title>
    <b:Year>1984</b:Year>
    <b:City>USA</b:City>
    <b:Publisher>Wiley series in probability and mathematical statistics</b:Publisher>
    <b:RefOrder>21</b:RefOrder>
  </b:Source>
  <b:Source>
    <b:Tag>Onl20</b:Tag>
    <b:SourceType>InternetSite</b:SourceType>
    <b:Guid>{246113FB-656D-4B1F-965B-D05642C25C38}</b:Guid>
    <b:Author>
      <b:Author>
        <b:NameList>
          <b:Person>
            <b:Last>Technium</b:Last>
            <b:First>[Online]</b:First>
            <b:Middle>The</b:Middle>
          </b:Person>
        </b:NameList>
      </b:Author>
    </b:Author>
    <b:Title>The Technium</b:Title>
    <b:Year>2020</b:Year>
    <b:Publisher>https://kk.org</b:Publisher>
    <b:InternetSiteTitle>The speed of Information,</b:InternetSiteTitle>
    <b:Month>July</b:Month>
    <b:Day>16</b:Day>
    <b:URL>https://kk.org</b:URL>
    <b:RefOrder>41</b:RefOrder>
  </b:Source>
  <b:Source>
    <b:Tag>DSt02</b:Tag>
    <b:SourceType>ConferenceProceedings</b:SourceType>
    <b:Guid>{A9B8105C-0E03-4CAA-BDBA-E6BF1C876B85}</b:Guid>
    <b:Author>
      <b:Author>
        <b:NameList>
          <b:Person>
            <b:Last>Stromberg</b:Last>
            <b:First>D.</b:First>
          </b:Person>
          <b:Person>
            <b:Last>et.</b:Last>
            <b:First>al.</b:First>
          </b:Person>
        </b:NameList>
      </b:Author>
    </b:Author>
    <b:Title>On Platform-Based Sensor Management</b:Title>
    <b:Year>2002</b:Year>
    <b:ConferenceName>Fifth International Conference on Information Fusion</b:ConferenceName>
    <b:RefOrder>2</b:RefOrder>
  </b:Source>
  <b:Source>
    <b:Tag>Goz00</b:Tag>
    <b:SourceType>Report</b:SourceType>
    <b:Guid>{FCB8BA5E-6DA8-456F-AE91-F892B0FB507F}</b:Guid>
    <b:Title>Fitting firepower score models to the battle of Kursk data</b:Title>
    <b:Year>2000</b:Year>
    <b:City>USA</b:City>
    <b:Publisher>Naval Postgraduate School</b:Publisher>
    <b:Author>
      <b:Author>
        <b:NameList>
          <b:Person>
            <b:Last>Ramazan</b:Last>
            <b:First>Gozel</b:First>
          </b:Person>
        </b:NameList>
      </b:Author>
    </b:Author>
    <b:RefOrder>35</b:RefOrder>
  </b:Source>
  <b:Source>
    <b:Tag>RLH65</b:Tag>
    <b:SourceType>JournalArticle</b:SourceType>
    <b:Guid>{7474DBEC-BB34-49FE-BD3D-F4DD8D60C939}</b:Guid>
    <b:Author>
      <b:Author>
        <b:NameList>
          <b:Person>
            <b:Last>R.L. Helmbold</b:Last>
          </b:Person>
        </b:NameList>
      </b:Author>
    </b:Author>
    <b:Title>A Modification of Lanchester’s Equations</b:Title>
    <b:JournalName>Operation Research</b:JournalName>
    <b:Year>1965</b:Year>
    <b:Pages>857-859</b:Pages>
    <b:Volume>13</b:Volume>
    <b:RefOrder>17</b:RefOrder>
  </b:Source>
  <b:Source>
    <b:Tag>Qua68</b:Tag>
    <b:SourceType>Report</b:SourceType>
    <b:Guid>{89DF9310-ACEB-48D0-B1E1-5DDB99D46A87}</b:Guid>
    <b:Title>Systems Analysis and Policy Planning: Applications</b:Title>
    <b:Year>1968</b:Year>
    <b:City>New York</b:City>
    <b:Publisher>American Elsevier</b:Publisher>
    <b:LCID>en-US</b:LCID>
    <b:Author>
      <b:Author>
        <b:NameList>
          <b:Person>
            <b:Last>Quade</b:Last>
            <b:First>E.</b:First>
            <b:Middle>S.</b:Middle>
          </b:Person>
          <b:Person>
            <b:Last>Boucher</b:Last>
            <b:First>W.</b:First>
            <b:Middle>I.</b:Middle>
          </b:Person>
        </b:NameList>
      </b:Author>
    </b:Author>
    <b:RefOrder>40</b:RefOrder>
  </b:Source>
  <b:Source>
    <b:Tag>Par92</b:Tag>
    <b:SourceType>Report</b:SourceType>
    <b:Guid>{556A2248-DD1D-4A0F-8CC4-D02BC36EA46E}</b:Guid>
    <b:Title>Evaluation of Attrition Methodologies for Combat Models</b:Title>
    <b:Year>1992</b:Year>
    <b:Publisher>Naval Postgraduate School Notes</b:Publisher>
    <b:Author>
      <b:Author>
        <b:NameList>
          <b:Person>
            <b:Last>Parry </b:Last>
            <b:Middle>H.</b:Middle>
            <b:First>S.</b:First>
          </b:Person>
        </b:NameList>
      </b:Author>
    </b:Author>
    <b:RefOrder>34</b:RefOrder>
  </b:Source>
  <b:Source>
    <b:Tag>Lan14</b:Tag>
    <b:SourceType>JournalArticle</b:SourceType>
    <b:Guid>{BFB64E05-1784-4B41-8CA1-0BEC4830E88F}</b:Guid>
    <b:Author>
      <b:Author>
        <b:NameList>
          <b:Person>
            <b:Last>Lanchester</b:Last>
            <b:First>F.W.</b:First>
          </b:Person>
        </b:NameList>
      </b:Author>
    </b:Author>
    <b:Title>Aircraft in Warfare: The Dawn of the Fourth Arm No. V., The Principle of Concentration”, , pp. 422–423, 1914.</b:Title>
    <b:Year>1914</b:Year>
    <b:Publisher> 98</b:Publisher>
    <b:City>UK</b:City>
    <b:Pages>422-423</b:Pages>
    <b:JournalName>Engineering</b:JournalName>
    <b:RefOrder>11</b:RefOrder>
  </b:Source>
  <b:Source>
    <b:Tag>Jai97</b:Tag>
    <b:SourceType>Book</b:SourceType>
    <b:Guid>{7A760250-C0A0-462E-9619-7100FCC6548A}</b:Guid>
    <b:Title>Military Operations Research: A quantittaive Decision Making</b:Title>
    <b:Year>1997</b:Year>
    <b:Publisher>Springer Science+Business Media, LLC</b:Publisher>
    <b:City>New York</b:City>
    <b:Author>
      <b:Author>
        <b:NameList>
          <b:Person>
            <b:Last>Jaiswal</b:Last>
            <b:Middle>K.</b:Middle>
            <b:First>N.</b:First>
          </b:Person>
        </b:NameList>
      </b:Author>
    </b:Author>
    <b:RefOrder>42</b:RefOrder>
  </b:Source>
  <b:Source>
    <b:Tag>JGT00</b:Tag>
    <b:SourceType>ConferenceProceedings</b:SourceType>
    <b:Guid>{E7D5D002-0DC6-4A87-A71D-308FB1927C95}</b:Guid>
    <b:Author>
      <b:Author>
        <b:NameList>
          <b:Person>
            <b:Last>J.G. Taylor</b:Last>
            <b:First>U.Z.</b:First>
            <b:Middle>Yildirim, and W.S. Murphy,</b:Middle>
          </b:Person>
        </b:NameList>
      </b:Author>
    </b:Author>
    <b:Title>Hierarchy-of- models Approach for Aggregated-force Attrition</b:Title>
    <b:Pages>925</b:Pages>
    <b:Year>2000</b:Year>
    <b:ConferenceName>Proceedings of 2000 Winter Simulation Conference</b:ConferenceName>
    <b:City>USA</b:City>
    <b:RefOrder>27</b:RefOrder>
  </b:Source>
  <b:Source>
    <b:Tag>JGT83</b:Tag>
    <b:SourceType>Book</b:SourceType>
    <b:Guid>{54D79F74-F07E-41F1-819C-6780FD95FCFD}</b:Guid>
    <b:Author>
      <b:Author>
        <b:NameList>
          <b:Person>
            <b:Last>J.G. Taylor</b:Last>
          </b:Person>
        </b:NameList>
      </b:Author>
    </b:Author>
    <b:Title>Lanchester Models of Warfare</b:Title>
    <b:Year>1983</b:Year>
    <b:City>Alexandria, VA</b:City>
    <b:Publisher>Military Applications Section, Operations Research Society of America, Alexandria, VA. 1983.</b:Publisher>
    <b:Volume>I &amp; II</b:Volume>
    <b:RefOrder>19</b:RefOrder>
  </b:Source>
  <b:Source>
    <b:Tag>JAn73</b:Tag>
    <b:SourceType>Book</b:SourceType>
    <b:Guid>{523959A6-3C84-49F8-A9B1-2C3BDADCFFEA}</b:Guid>
    <b:Author>
      <b:Author>
        <b:NameList>
          <b:Person>
            <b:Last>J. Andrighetti</b:Last>
          </b:Person>
        </b:NameList>
      </b:Author>
    </b:Author>
    <b:Title>A Model for the Statistical Analysis of Land Combat Simulation and Field Experimentation Data, </b:Title>
    <b:Year>September, 1973.</b:Year>
    <b:City>Monterey, California,</b:City>
    <b:Publisher>M.S. Thesis in Operations Research, Naval Postgraduate school,  </b:Publisher>
    <b:RefOrder>24</b:RefOrder>
  </b:Source>
  <b:Source>
    <b:Tag>IDS18</b:Tag>
    <b:SourceType>ConferenceProceedings</b:SourceType>
    <b:Guid>{04C3027A-57E1-4661-9BDB-EC5FED5200C7}</b:Guid>
    <b:Author>
      <b:Author>
        <b:NameList>
          <b:Person>
            <b:Last>IDS</b:Last>
          </b:Person>
        </b:NameList>
      </b:Author>
    </b:Author>
    <b:Title>Joint Doctrine of Indian Armed Forces</b:Title>
    <b:Year>2018</b:Year>
    <b:City>New Delhi</b:City>
    <b:RefOrder>6</b:RefOrder>
  </b:Source>
  <b:Source>
    <b:Tag>Hug93</b:Tag>
    <b:SourceType>Report</b:SourceType>
    <b:Guid>{3768A06A-F12A-42D5-B33E-8F9C7F894269}</b:Guid>
    <b:Title>Combat Analysis for command, control and communications : A Primer</b:Title>
    <b:Year>1993</b:Year>
    <b:LCID>en-US</b:LCID>
    <b:Author>
      <b:Author>
        <b:NameList>
          <b:Person>
            <b:Last>Hughes</b:Last>
            <b:First>Jr.,</b:First>
            <b:Middle>Wayne P.</b:Middle>
          </b:Person>
        </b:NameList>
      </b:Author>
    </b:Author>
    <b:Publisher>Naval Postgraduate School</b:Publisher>
    <b:City>Monterey, California</b:City>
    <b:RefOrder>32</b:RefOrder>
  </b:Source>
  <b:Source>
    <b:Tag>Ric96</b:Tag>
    <b:SourceType>Report</b:SourceType>
    <b:Guid>{BA8CAE1F-8BFF-43B4-8966-D8BF2D72DBB7}</b:Guid>
    <b:Author>
      <b:Author>
        <b:NameList>
          <b:Person>
            <b:Last>Hillestal</b:Last>
            <b:Middle>J</b:Middle>
            <b:First>Richard</b:First>
          </b:Person>
          <b:Person>
            <b:Last>Moore</b:Last>
            <b:First>Louis</b:First>
          </b:Person>
        </b:NameList>
      </b:Author>
    </b:Author>
    <b:Title>The theater level campaign model: A research prototype for a new generation of combat analysis model</b:Title>
    <b:Year>1996</b:Year>
    <b:Publisher>RAND</b:Publisher>
    <b:City>Washington D.C.</b:City>
    <b:Pages>206</b:Pages>
    <b:RefOrder>4</b:RefOrder>
  </b:Source>
  <b:Source>
    <b:Tag>Hil96</b:Tag>
    <b:SourceType>Book</b:SourceType>
    <b:Guid>{AE1052C6-758F-4EAD-B2DD-842A14FDF1DA}</b:Guid>
    <b:Title>Modeling for campaign analysis</b:Title>
    <b:Year>1996</b:Year>
    <b:City>U.S.</b:City>
    <b:Publisher>RAND</b:Publisher>
    <b:Pages>34</b:Pages>
    <b:Author>
      <b:Author>
        <b:NameList>
          <b:Person>
            <b:Last>Hillestad</b:Last>
            <b:Middle>J.</b:Middle>
            <b:First>Richard</b:First>
          </b:Person>
          <b:Person>
            <b:Last>Bennett</b:Last>
            <b:First>Bart</b:First>
          </b:Person>
          <b:Person>
            <b:Last>Moore</b:Last>
            <b:First>Louis</b:First>
          </b:Person>
        </b:NameList>
      </b:Author>
    </b:Author>
    <b:RefOrder>5</b:RefOrder>
  </b:Source>
  <b:Source>
    <b:Tag>HKW75</b:Tag>
    <b:SourceType>ConferenceProceedings</b:SourceType>
    <b:Guid>{FB6C99DE-702E-49A0-84FF-DA345E37B42A}</b:Guid>
    <b:Author>
      <b:Author>
        <b:NameList>
          <b:Person>
            <b:Last>H.K. Weiss</b:Last>
          </b:Person>
        </b:NameList>
      </b:Author>
    </b:Author>
    <b:Title>Lanchester-type Models of Warfare</b:Title>
    <b:Year>1975</b:Year>
    <b:Pages>82–98</b:Pages>
    <b:ConferenceName>Proceedings of the First International Conference on Operational Research</b:ConferenceName>
    <b:RefOrder>13</b:RefOrder>
  </b:Source>
  <b:Source>
    <b:Tag>HBr59</b:Tag>
    <b:SourceType>JournalArticle</b:SourceType>
    <b:Guid>{D6BEF850-FEB2-4512-88ED-1A109A5A16B8}</b:Guid>
    <b:Author>
      <b:Author>
        <b:NameList>
          <b:Person>
            <b:Last>H. Brackney</b:Last>
          </b:Person>
        </b:NameList>
      </b:Author>
    </b:Author>
    <b:Title>The Dynamics of Military Combat</b:Title>
    <b:Pages>30-44</b:Pages>
    <b:Year>1959</b:Year>
    <b:JournalName>Operation Research</b:JournalName>
    <b:Volume>7</b:Volume>
    <b:RefOrder>15</b:RefOrder>
  </b:Source>
  <b:Source>
    <b:Tag>GMC69</b:Tag>
    <b:SourceType>Book</b:SourceType>
    <b:Guid>{62554EF3-50B1-44FF-8115-9EE0017429EE}</b:Guid>
    <b:Author>
      <b:Author>
        <b:NameList>
          <b:Person>
            <b:Last>G.M. Clark</b:Last>
          </b:Person>
        </b:NameList>
      </b:Author>
    </b:Author>
    <b:Title>The Combat Analysis Model, </b:Title>
    <b:Year>1969</b:Year>
    <b:City>Columbus, Ohio,</b:City>
    <b:Publisher>Ph.D. Thesis, The Ohio state University, </b:Publisher>
    <b:RefOrder>23</b:RefOrder>
  </b:Source>
  <b:Source>
    <b:Tag>Bol05</b:Tag>
    <b:SourceType>ConferenceProceedings</b:SourceType>
    <b:Guid>{44FB9107-54B8-4CC9-9BE6-B05549ECC3A5}</b:Guid>
    <b:Title>Risk-based Object-Oriented Approach to Sensor Management</b:Title>
    <b:Year>2005</b:Year>
    <b:City>Philadelphia (PA)</b:City>
    <b:Pages>25-29</b:Pages>
    <b:ConferenceName>8th International Conference on Information Fusion</b:ConferenceName>
    <b:Author>
      <b:Author>
        <b:NameList>
          <b:Person>
            <b:Last>F. Bolderheij</b:Last>
            <b:First>et.</b:First>
            <b:Middle>al.</b:Middle>
          </b:Person>
        </b:NameList>
      </b:Author>
    </b:Author>
    <b:RefOrder>1</b:RefOrder>
  </b:Source>
  <b:Source>
    <b:Tag>Eri15</b:Tag>
    <b:SourceType>Book</b:SourceType>
    <b:Guid>{44A82EAD-2C4F-4066-A10C-F7D7005657CB}</b:Guid>
    <b:Title>The U.S.-China military scorecard: forces, geography, and the evolving balance of power, 1996-2017</b:Title>
    <b:Year>2015</b:Year>
    <b:Author>
      <b:Author>
        <b:NameList>
          <b:Person>
            <b:Last>Eric Heginbotham</b:Last>
            <b:First>et.</b:First>
            <b:Middle>al.,</b:Middle>
          </b:Person>
        </b:NameList>
      </b:Author>
    </b:Author>
    <b:Publisher>RAND Corporation</b:Publisher>
    <b:City> Santa Monica, Calif.</b:City>
    <b:DOI> ISBN 978-0-8330-8219-0.</b:DOI>
    <b:RefOrder>39</b:RefOrder>
  </b:Source>
  <b:Source>
    <b:Tag>Dutwn</b:Tag>
    <b:SourceType>Report</b:SourceType>
    <b:Guid>{93B20C70-06DF-476F-AB7A-324A1F3B7B23}</b:Guid>
    <b:Author>
      <b:Author>
        <b:NameList>
          <b:Person>
            <b:Last>Dutta Debasis</b:Last>
            <b:First>SAM-C</b:First>
          </b:Person>
        </b:NameList>
      </b:Author>
    </b:Author>
    <b:Title>Methodology to the Evaluation Fighter Aircraft Alternatives</b:Title>
    <b:Year>Draft</b:Year>
    <b:Publisher>Unpublished</b:Publisher>
    <b:City>New Delhi</b:City>
    <b:RefOrder>43</b:RefOrder>
  </b:Source>
  <b:Source>
    <b:Tag>Dup95</b:Tag>
    <b:SourceType>Book</b:SourceType>
    <b:Guid>{D67C771B-1B72-1F47-A975-4320775A8CC2}</b:Guid>
    <b:Title>Attrition: Forecasting Battle Casualties and  Equipment Losses in Modern War</b:Title>
    <b:Publisher>Nova Publications</b:Publisher>
    <b:City>Washington, DC</b:City>
    <b:Year>1995.</b:Year>
    <b:Pages>176</b:Pages>
    <b:CountryRegion>USA</b:CountryRegion>
    <b:Author>
      <b:Author>
        <b:NameList>
          <b:Person>
            <b:Last>Dupuy</b:Last>
            <b:First>T.</b:First>
            <b:Middle>N.</b:Middle>
          </b:Person>
        </b:NameList>
      </b:Author>
    </b:Author>
    <b:RefOrder>38</b:RefOrder>
  </b:Source>
  <b:Source>
    <b:Tag>DSA99</b:Tag>
    <b:SourceType>Book</b:SourceType>
    <b:Guid>{0714143B-9E0F-486D-BCE2-FF8081EC3FDA}</b:Guid>
    <b:Author>
      <b:Author>
        <b:NameList>
          <b:Person>
            <b:Last>D. S. Alberts</b:Last>
            <b:First>J.J.</b:First>
            <b:Middle>Garstka and F. P. Stein,</b:Middle>
          </b:Person>
        </b:NameList>
      </b:Author>
    </b:Author>
    <b:Title>Network Centric Warfare, Developing and Leveraging Information Superiority</b:Title>
    <b:Pages>287</b:Pages>
    <b:Year>1999</b:Year>
    <b:Publisher>CCRP publication series</b:Publisher>
    <b:Edition>2nd</b:Edition>
    <b:RefOrder>3</b:RefOrder>
  </b:Source>
  <b:Source>
    <b:Tag>Cal00</b:Tag>
    <b:SourceType>Report</b:SourceType>
    <b:Guid>{00F06784-E296-4A4D-9545-F22F18FCF815}</b:Guid>
    <b:Author>
      <b:Author>
        <b:NameList>
          <b:Person>
            <b:Last>Caldwell</b:Last>
            <b:First>Bill</b:First>
          </b:Person>
          <b:Person>
            <b:Last>Hartman </b:Last>
            <b:First>Jim </b:First>
          </b:Person>
          <b:Person>
            <b:Last>Parry</b:Last>
            <b:First>Sam </b:First>
          </b:Person>
          <b:Person>
            <b:Last>Washburn</b:Last>
            <b:First>Al </b:First>
          </b:Person>
        </b:NameList>
      </b:Author>
    </b:Author>
    <b:Title>Aggregated Combat Model</b:Title>
    <b:Year>2000</b:Year>
    <b:Publisher>Naval Postgraduate School</b:Publisher>
    <b:City>US</b:City>
    <b:RefOrder>9</b:RefOrder>
  </b:Source>
  <b:Source>
    <b:Tag>Bourden14</b:Tag>
    <b:SourceType>InternetSite</b:SourceType>
    <b:Guid>{AD6D5458-74C1-4F95-8DED-BFB0256036FF}</b:Guid>
    <b:Author>
      <b:Author>
        <b:NameList>
          <b:Person>
            <b:Last>Bourdon</b:Last>
            <b:First>Sean</b:First>
          </b:Person>
        </b:NameList>
      </b:Author>
    </b:Author>
    <b:Title>A method for evaluating Mission Risk for the National Fighter Procurement Evaluation of Options</b:Title>
    <b:Year>2014</b:Year>
    <b:InternetSiteTitle>Government of Canada</b:InternetSiteTitle>
    <b:Month>April</b:Month>
    <b:URL>www.canada.ca</b:URL>
    <b:RefOrder>37</b:RefOrder>
  </b:Source>
  <b:Source>
    <b:Tag>Bar09</b:Tag>
    <b:SourceType>Book</b:SourceType>
    <b:Guid>{3990E46D-CF82-43B5-AB43-73B09A3CF1F4}</b:Guid>
    <b:Title>Mathematical Modeling With Case Studies: A differential Equations Approach Using MapleTM and MATLAB@</b:Title>
    <b:Year>2009</b:Year>
    <b:City>New York</b:City>
    <b:Publisher>CRC Press</b:Publisher>
    <b:Author>
      <b:Author>
        <b:NameList>
          <b:Person>
            <b:Last>Barnes</b:Last>
            <b:First>Belinda</b:First>
          </b:Person>
          <b:Person>
            <b:Last>Fulford</b:Last>
            <b:Middle>Robert</b:Middle>
            <b:First>Glenn</b:First>
          </b:Person>
        </b:NameList>
      </b:Author>
    </b:Author>
    <b:RefOrder>36</b:RefOrder>
  </b:Source>
  <b:Source>
    <b:Tag>BCG79</b:Tag>
    <b:SourceType>ConferenceProceedings</b:SourceType>
    <b:Guid>{B493C5FE-CF86-4EE2-AC87-F148C5835ABF}</b:Guid>
    <b:Author>
      <b:Author>
        <b:NameList>
          <b:Person>
            <b:Last>B.C. Graham</b:Last>
          </b:Person>
        </b:NameList>
      </b:Author>
    </b:Author>
    <b:Title>The COANEW Model</b:Title>
    <b:Year>June 1979</b:Year>
    <b:ConferenceName>Forty-third Military Operations Research Society Symposium, </b:ConferenceName>
    <b:City>West Point, New Work,</b:City>
    <b:RefOrder>26</b:RefOrder>
  </b:Source>
  <b:Source>
    <b:Tag>USA98</b:Tag>
    <b:SourceType>Report</b:SourceType>
    <b:Guid>{78683095-2BC3-2442-B8D4-88A66C5021F6}</b:Guid>
    <b:Author>
      <b:Author>
        <b:Corporate>US  Army's Center for Strategy and Force Evaluation</b:Corporate>
      </b:Author>
    </b:Author>
    <b:Title>Kursk Operation Simulation And Validation Exercise - Phasell (KOSAVE II) The US  Army's Center for Strategy and Force Evaluation Study Report  CAA-SR-98-7</b:Title>
    <b:Institution>US  Army's Center for Strategy and Force Evaluation</b:Institution>
    <b:Department>US ARMY CONCEPTS ANALYSIS AGENCY</b:Department>
    <b:Publisher>OFFICE OF THE CHIEF OF STAFF</b:Publisher>
    <b:City>MARYLAND</b:City>
    <b:ThesisType>STUDY REPORT</b:ThesisType>
    <b:Year>September 1998</b:Year>
    <b:Pages>332</b:Pages>
    <b:RefOrder>33</b:RefOrder>
  </b:Source>
  <b:Source>
    <b:Tag>All97</b:Tag>
    <b:SourceType>Report</b:SourceType>
    <b:Guid>{ACD9DE7D-D1C2-4449-9BE4-08672144AE74}</b:Guid>
    <b:Title>Situational Force Scoring: Accounting for Combined Arms Effects in Aggregate Combat Models</b:Title>
    <b:City>USA</b:City>
    <b:Publisher>RAND</b:Publisher>
    <b:Year>1997</b:Year>
    <b:Institution>Naval Postgraduate School</b:Institution>
    <b:Department>RAND</b:Department>
    <b:Author>
      <b:Author>
        <b:NameList>
          <b:Person>
            <b:Last>Allen</b:Last>
            <b:First>P.,</b:First>
          </b:Person>
        </b:NameList>
      </b:Author>
    </b:Author>
    <b:RefOrder>28</b:RefOrder>
  </b:Source>
  <b:Source>
    <b:Tag>RGS73</b:Tag>
    <b:SourceType>ConferenceProceedings</b:SourceType>
    <b:Guid>{DB473D7A-FF88-4214-A52F-8DD0713E2FB9}</b:Guid>
    <b:Author>
      <b:Author>
        <b:NameList>
          <b:Person>
            <b:Last>R. G. Stockton</b:Last>
          </b:Person>
        </b:NameList>
      </b:Author>
    </b:Author>
    <b:Title>CARMONETTE-Division Battle Model Interface</b:Title>
    <b:Year>1973</b:Year>
    <b:Pages>23-32</b:Pages>
    <b:ConferenceName>Proceedings of the Twelfth Annual U.S. Army Operation Research Symposium</b:ConferenceName>
    <b:RefOrder>25</b:RefOrder>
  </b:Source>
  <b:Source>
    <b:Tag>JOI</b:Tag>
    <b:SourceType>Report</b:SourceType>
    <b:Guid>{C06034D0-5B60-43D7-8AA2-CC811A5E9354}</b:Guid>
    <b:Title>Joint Operation Planning Process (JOPP) Workbook</b:Title>
    <b:Year>July, 2013</b:Year>
    <b:Publisher>JMO Department, Naval War College</b:Publisher>
    <b:RefOrder>7</b:RefOrder>
  </b:Source>
  <b:Source>
    <b:Tag>IEEE15288</b:Tag>
    <b:SourceType>Report</b:SourceType>
    <b:Guid>{B6F2B21B-F485-47A6-B5B3-F71993D5B70B}</b:Guid>
    <b:Title>System and Software Engineering-System Life Cycle Processes</b:Title>
    <b:Year>2015</b:Year>
    <b:Publisher>IEEE</b:Publisher>
    <b:Author>
      <b:Author>
        <b:NameList>
          <b:Person>
            <b:Last>ISO/IEC/IEEE:15288</b:Last>
          </b:Person>
        </b:NameList>
      </b:Author>
    </b:Author>
    <b:RefOrder>8</b:RefOrder>
  </b:Source>
  <b:Source>
    <b:Tag>IEEE2014b</b:Tag>
    <b:SourceType>Report</b:SourceType>
    <b:Guid>{9F784DCD-A06E-489F-B396-7E330DDB0F8E}</b:Guid>
    <b:Author>
      <b:Author>
        <b:NameList>
          <b:Person>
            <b:Last>IEEE:15288.2-2014</b:Last>
          </b:Person>
        </b:NameList>
      </b:Author>
    </b:Author>
    <b:Title>IEEE standard for Technical Reviews and Audits of Defense Programs</b:Title>
    <b:Year>2014</b:Year>
    <b:Publisher>IEEE</b:Publisher>
    <b:RefOrder>12</b:RefOrder>
  </b:Source>
  <b:Source>
    <b:Tag>IEEE15289</b:Tag>
    <b:SourceType>Report</b:SourceType>
    <b:Guid>{C5BFC14D-5009-458E-9268-89538DDF5986}</b:Guid>
    <b:Title>Content of Systems and Software Life Cycle Information Products</b:Title>
    <b:Year>2015</b:Year>
    <b:Publisher>IEEE</b:Publisher>
    <b:Author>
      <b:Author>
        <b:NameList>
          <b:Person>
            <b:Last>ISO/IEC/IEEE:15289:2015</b:Last>
          </b:Person>
        </b:NameList>
      </b:Author>
    </b:Author>
    <b:RefOrder>14</b:RefOrder>
  </b:Source>
  <b:Source>
    <b:Tag>IEEE24748</b:Tag>
    <b:SourceType>Report</b:SourceType>
    <b:Guid>{81E4D21A-F21F-4FBC-8FFA-8EAC0C937FF3}</b:Guid>
    <b:Title>Guide for Life Cycle Management</b:Title>
    <b:Year>2010</b:Year>
    <b:Publisher>IEEE</b:Publisher>
    <b:Author>
      <b:Author>
        <b:NameList>
          <b:Person>
            <b:Last>ISO/IEC-TR24748-1:2010</b:Last>
          </b:Person>
        </b:NameList>
      </b:Author>
    </b:Author>
    <b:RefOrder>16</b:RefOrder>
  </b:Source>
  <b:Source>
    <b:Tag>IEEE24748c</b:Tag>
    <b:SourceType>Report</b:SourceType>
    <b:Guid>{70BF6A2E-2D59-4FD1-9470-8B56508E8934}</b:Guid>
    <b:Title>Guide for Application of 12207</b:Title>
    <b:Year>2011</b:Year>
    <b:Publisher>IEEE</b:Publisher>
    <b:Author>
      <b:Author>
        <b:NameList>
          <b:Person>
            <b:Last>ISO/IEC-TR24748-3:2011</b:Last>
          </b:Person>
        </b:NameList>
      </b:Author>
    </b:Author>
    <b:RefOrder>20</b:RefOrder>
  </b:Source>
  <b:Source>
    <b:Tag>IEEE24748b</b:Tag>
    <b:SourceType>Report</b:SourceType>
    <b:Guid>{631DD585-3F8D-418E-9BDC-4537901706C8}</b:Guid>
    <b:Title>Guide for Application of 15288</b:Title>
    <b:Year>2011</b:Year>
    <b:Publisher>IEEE</b:Publisher>
    <b:Author>
      <b:Author>
        <b:NameList>
          <b:Person>
            <b:Last>ISO/IEC-TR24748-2:2011</b:Last>
          </b:Person>
        </b:NameList>
      </b:Author>
    </b:Author>
    <b:RefOrder>18</b:RefOrder>
  </b:Source>
  <b:Source>
    <b:Tag>ISOa</b:Tag>
    <b:SourceType>Report</b:SourceType>
    <b:Guid>{73F70D37-B1F8-4245-AFD2-5C0EB49FE279}</b:Guid>
    <b:Title>Industrial Automation Systems and Integration-Part 233: Systems engineering data representation</b:Title>
    <b:Publisher>ISO</b:Publisher>
    <b:Author>
      <b:Author>
        <b:NameList>
          <b:Person>
            <b:Last>ISO-10303-AP233</b:Last>
          </b:Person>
        </b:NameList>
      </b:Author>
    </b:Author>
    <b:RefOrder>22</b:RefOrder>
  </b:Source>
  <b:Source>
    <b:Tag>IEEE1220</b:Tag>
    <b:SourceType>Report</b:SourceType>
    <b:Guid>{FBE685D0-8CD2-4CF8-BC68-1FC7ACDF5D6D}</b:Guid>
    <b:Author>
      <b:Author>
        <b:NameList>
          <b:Person>
            <b:Last>IEEE:1220-2005</b:Last>
          </b:Person>
        </b:NameList>
      </b:Author>
    </b:Author>
    <b:Title>IEEE standard for Application and Management of the system engineering Process</b:Title>
    <b:Year>2005</b:Year>
    <b:Publisher>Institute of Electrical and Electronics Engineers</b:Publisher>
    <b:RefOrder>10</b:RefOrder>
  </b:Source>
  <b:Source>
    <b:Tag>Nav04</b:Tag>
    <b:SourceType>Report</b:SourceType>
    <b:Guid>{F3B8A337-21AB-48EF-9C76-5192E4D96B84}</b:Guid>
    <b:Title>Naval System Engineering Guide</b:Title>
    <b:Year>2004</b:Year>
    <b:RefOrder>29</b:RefOrder>
  </b:Source>
  <b:Source>
    <b:Tag>INC20</b:Tag>
    <b:SourceType>Report</b:SourceType>
    <b:Guid>{5F775A0F-6008-4CEB-B7E2-1B05667CCB9C}</b:Guid>
    <b:Author>
      <b:Author>
        <b:NameList>
          <b:Person>
            <b:Last>INCOSE</b:Last>
          </b:Person>
        </b:NameList>
      </b:Author>
    </b:Author>
    <b:Title>Guide to the Systems Engineering Body of Knowledge (SEBoK),v.2.2,</b:Title>
    <b:Year>2020</b:Year>
    <b:Publisher>A publication of INCOSE, Systems Engineering Research Center (SERC) and IEEE System Council</b:Publisher>
    <b:RefOrder>30</b:RefOrder>
  </b:Source>
  <b:Source>
    <b:Tag>NAS16</b:Tag>
    <b:SourceType>Book</b:SourceType>
    <b:Guid>{00C5690B-5D5B-469D-A9D1-29C3A53A4CDB}</b:Guid>
    <b:Title>NASA System Engineering Handbook, Rev.2</b:Title>
    <b:Year>2016</b:Year>
    <b:Publisher>NASA</b:Publisher>
    <b:Author>
      <b:Author>
        <b:NameList>
          <b:Person>
            <b:Last>NASA-SP-2016-6105</b:Last>
          </b:Person>
        </b:NameList>
      </b:Author>
    </b:Author>
    <b:RefOrder>31</b:RefOrder>
  </b:Source>
</b:Sources>
</file>

<file path=customXml/itemProps1.xml><?xml version="1.0" encoding="utf-8"?>
<ds:datastoreItem xmlns:ds="http://schemas.openxmlformats.org/officeDocument/2006/customXml" ds:itemID="{694EF780-CE5D-44D0-AF17-EF97CFE145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TotalTime>
  <Pages>148</Pages>
  <Words>16086</Words>
  <Characters>91693</Characters>
  <Application>Microsoft Office Word</Application>
  <DocSecurity>0</DocSecurity>
  <Lines>764</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JAYANT-LAB-09</dc:creator>
  <cp:keywords/>
  <dc:description/>
  <cp:lastModifiedBy>SUMANTA KUMAR DAS</cp:lastModifiedBy>
  <cp:revision>46</cp:revision>
  <cp:lastPrinted>2023-11-04T19:04:00Z</cp:lastPrinted>
  <dcterms:created xsi:type="dcterms:W3CDTF">2023-11-04T16:12:00Z</dcterms:created>
  <dcterms:modified xsi:type="dcterms:W3CDTF">2023-11-04T19:13:00Z</dcterms:modified>
</cp:coreProperties>
</file>