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9921727" w:displacedByCustomXml="next"/>
    <w:sdt>
      <w:sdtPr>
        <w:rPr>
          <w:color w:val="000000" w:themeColor="text1"/>
        </w:rPr>
        <w:id w:val="1749916498"/>
        <w:docPartObj>
          <w:docPartGallery w:val="Cover Pages"/>
          <w:docPartUnique/>
        </w:docPartObj>
      </w:sdtPr>
      <w:sdtEndPr>
        <w:rPr>
          <w:rFonts w:ascii="Times New Roman" w:eastAsia="Arial" w:hAnsi="Times New Roman" w:cs="Times New Roman"/>
          <w:bCs/>
        </w:rPr>
      </w:sdtEndPr>
      <w:sdtContent>
        <w:p w14:paraId="2A7E44A5" w14:textId="18289DFF" w:rsidR="000A164B" w:rsidRPr="00DC1604" w:rsidRDefault="00630087" w:rsidP="000A164B">
          <w:pPr>
            <w:spacing w:after="0"/>
            <w:rPr>
              <w:color w:val="000000" w:themeColor="text1"/>
            </w:rPr>
          </w:pPr>
          <w:r>
            <w:rPr>
              <w:noProof/>
            </w:rPr>
            <mc:AlternateContent>
              <mc:Choice Requires="wps">
                <w:drawing>
                  <wp:anchor distT="0" distB="0" distL="114300" distR="114300" simplePos="0" relativeHeight="251702320" behindDoc="1" locked="0" layoutInCell="1" allowOverlap="1" wp14:anchorId="7B0AA1C8" wp14:editId="4ACDF3FF">
                    <wp:simplePos x="0" y="0"/>
                    <wp:positionH relativeFrom="page">
                      <wp:align>center</wp:align>
                    </wp:positionH>
                    <wp:positionV relativeFrom="page">
                      <wp:align>top</wp:align>
                    </wp:positionV>
                    <wp:extent cx="252000" cy="5338800"/>
                    <wp:effectExtent l="0" t="0" r="0" b="0"/>
                    <wp:wrapSquare wrapText="bothSides"/>
                    <wp:docPr id="57350" name="Text Box 57350"/>
                    <wp:cNvGraphicFramePr/>
                    <a:graphic xmlns:a="http://schemas.openxmlformats.org/drawingml/2006/main">
                      <a:graphicData uri="http://schemas.microsoft.com/office/word/2010/wordprocessingShape">
                        <wps:wsp>
                          <wps:cNvSpPr txBox="1"/>
                          <wps:spPr>
                            <a:xfrm>
                              <a:off x="0" y="0"/>
                              <a:ext cx="252000" cy="5338800"/>
                            </a:xfrm>
                            <a:prstGeom prst="rect">
                              <a:avLst/>
                            </a:prstGeom>
                            <a:solidFill>
                              <a:schemeClr val="bg1">
                                <a:lumMod val="85000"/>
                              </a:schemeClr>
                            </a:solidFill>
                            <a:ln w="6350">
                              <a:noFill/>
                            </a:ln>
                          </wps:spPr>
                          <wps:txbx>
                            <w:txbxContent>
                              <w:p w14:paraId="1BFBA661" w14:textId="77777777" w:rsidR="00630087" w:rsidRPr="00BF3BD4" w:rsidRDefault="00630087" w:rsidP="00A52124">
                                <w:pPr>
                                  <w:spacing w:after="0" w:line="240" w:lineRule="auto"/>
                                  <w:jc w:val="center"/>
                                  <w:rPr>
                                    <w:rFonts w:ascii="Bodoni Poster" w:hAnsi="Bodoni Poster"/>
                                    <w:b/>
                                    <w:bCs/>
                                    <w:sz w:val="22"/>
                                    <w:szCs w:val="62"/>
                                  </w:rPr>
                                </w:pPr>
                                <w:r w:rsidRPr="00BF3BD4">
                                  <w:rPr>
                                    <w:rFonts w:ascii="Bodoni Poster" w:hAnsi="Bodoni Poster"/>
                                    <w:b/>
                                    <w:bCs/>
                                    <w:sz w:val="22"/>
                                    <w:szCs w:val="370"/>
                                  </w:rPr>
                                  <w:t>MODEL BASED SYSTEM DESIGN</w:t>
                                </w:r>
                                <w:r>
                                  <w:rPr>
                                    <w:rFonts w:ascii="Bodoni Poster" w:hAnsi="Bodoni Poster"/>
                                    <w:b/>
                                    <w:bCs/>
                                    <w:sz w:val="22"/>
                                    <w:szCs w:val="370"/>
                                  </w:rPr>
                                  <w:t xml:space="preserve"> by S.K.DAS</w:t>
                                </w:r>
                              </w:p>
                            </w:txbxContent>
                          </wps:txbx>
                          <wps:bodyPr rot="0" spcFirstLastPara="0" vertOverflow="overflow" horzOverflow="overflow" vert="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A1C8" id="_x0000_t202" coordsize="21600,21600" o:spt="202" path="m,l,21600r21600,l21600,xe">
                    <v:stroke joinstyle="miter"/>
                    <v:path gradientshapeok="t" o:connecttype="rect"/>
                  </v:shapetype>
                  <v:shape id="Text Box 57350" o:spid="_x0000_s1026" type="#_x0000_t202" style="position:absolute;margin-left:0;margin-top:0;width:19.85pt;height:420.4pt;z-index:-251614160;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" fillcolor="#d8d8d8 [2732]" stroked="f" strokeweight=".5pt">
                    <v:textbox style="layout-flow:vertical" inset="0,0,0,0">
                      <w:txbxContent>
                        <w:p w14:paraId="1BFBA661" w14:textId="77777777" w:rsidR="00630087" w:rsidRPr="00BF3BD4" w:rsidRDefault="00630087" w:rsidP="00A52124">
                          <w:pPr>
                            <w:spacing w:after="0" w:line="240" w:lineRule="auto"/>
                            <w:jc w:val="center"/>
                            <w:rPr>
                              <w:rFonts w:ascii="Bodoni Poster" w:hAnsi="Bodoni Poster"/>
                              <w:b/>
                              <w:bCs/>
                              <w:sz w:val="22"/>
                              <w:szCs w:val="62"/>
                            </w:rPr>
                          </w:pPr>
                          <w:r w:rsidRPr="00BF3BD4">
                            <w:rPr>
                              <w:rFonts w:ascii="Bodoni Poster" w:hAnsi="Bodoni Poster"/>
                              <w:b/>
                              <w:bCs/>
                              <w:sz w:val="22"/>
                              <w:szCs w:val="370"/>
                            </w:rPr>
                            <w:t>MODEL BASED SYSTEM DESIGN</w:t>
                          </w:r>
                          <w:r>
                            <w:rPr>
                              <w:rFonts w:ascii="Bodoni Poster" w:hAnsi="Bodoni Poster"/>
                              <w:b/>
                              <w:bCs/>
                              <w:sz w:val="22"/>
                              <w:szCs w:val="370"/>
                            </w:rPr>
                            <w:t xml:space="preserve"> by S.K.DAS</w:t>
                          </w:r>
                        </w:p>
                      </w:txbxContent>
                    </v:textbox>
                    <w10:wrap type="square" anchorx="page" anchory="page"/>
                  </v:shape>
                </w:pict>
              </mc:Fallback>
            </mc:AlternateContent>
          </w:r>
          <w:r w:rsidR="009E4DC6" w:rsidRPr="00DC1604">
            <w:rPr>
              <w:rFonts w:ascii="Times New Roman" w:hAnsi="Times New Roman" w:cs="Times New Roman"/>
              <w:noProof/>
              <w:color w:val="000000" w:themeColor="text1"/>
            </w:rPr>
            <mc:AlternateContent>
              <mc:Choice Requires="wps">
                <w:drawing>
                  <wp:anchor distT="0" distB="0" distL="114300" distR="114300" simplePos="0" relativeHeight="251652608" behindDoc="0" locked="0" layoutInCell="1" allowOverlap="1" wp14:anchorId="25893944" wp14:editId="42CA4DE4">
                    <wp:simplePos x="0" y="0"/>
                    <wp:positionH relativeFrom="column">
                      <wp:posOffset>-45586</wp:posOffset>
                    </wp:positionH>
                    <wp:positionV relativeFrom="paragraph">
                      <wp:posOffset>-306605</wp:posOffset>
                    </wp:positionV>
                    <wp:extent cx="3353435" cy="2032635"/>
                    <wp:effectExtent l="0" t="0" r="18415" b="24765"/>
                    <wp:wrapNone/>
                    <wp:docPr id="3" name="Rectangle 3"/>
                    <wp:cNvGraphicFramePr/>
                    <a:graphic xmlns:a="http://schemas.openxmlformats.org/drawingml/2006/main">
                      <a:graphicData uri="http://schemas.microsoft.com/office/word/2010/wordprocessingShape">
                        <wps:wsp>
                          <wps:cNvSpPr/>
                          <wps:spPr>
                            <a:xfrm>
                              <a:off x="0" y="0"/>
                              <a:ext cx="3353435" cy="20326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F4D20" w14:textId="77777777" w:rsidR="0065796B" w:rsidRPr="0022513D" w:rsidRDefault="0065796B" w:rsidP="00E85364">
                                <w:pPr>
                                  <w:spacing w:after="0" w:line="360" w:lineRule="auto"/>
                                  <w:jc w:val="center"/>
                                  <w:rPr>
                                    <w:b/>
                                    <w:bCs/>
                                    <w:color w:val="000000" w:themeColor="text1"/>
                                    <w:sz w:val="28"/>
                                    <w:szCs w:val="28"/>
                                  </w:rPr>
                                </w:pPr>
                                <w:r w:rsidRPr="0022513D">
                                  <w:rPr>
                                    <w:b/>
                                    <w:bCs/>
                                    <w:color w:val="000000" w:themeColor="text1"/>
                                    <w:sz w:val="28"/>
                                    <w:szCs w:val="28"/>
                                  </w:rPr>
                                  <w:t>BOOKS ON COMBAT MODELING</w:t>
                                </w:r>
                              </w:p>
                              <w:p w14:paraId="0FEA4FF9" w14:textId="4D5D9FE4" w:rsidR="006A4389" w:rsidRDefault="006A4389" w:rsidP="00E85364">
                                <w:pPr>
                                  <w:spacing w:after="0" w:line="360" w:lineRule="auto"/>
                                  <w:ind w:left="567" w:right="584"/>
                                  <w:jc w:val="center"/>
                                  <w:rPr>
                                    <w:color w:val="000000" w:themeColor="text1"/>
                                  </w:rPr>
                                </w:pPr>
                                <w:r>
                                  <w:rPr>
                                    <w:color w:val="000000" w:themeColor="text1"/>
                                  </w:rPr>
                                  <w:t xml:space="preserve">                                                                     </w:t>
                                </w:r>
                                <w:r w:rsidR="009E4DC6">
                                  <w:rPr>
                                    <w:color w:val="000000" w:themeColor="text1"/>
                                  </w:rPr>
                                  <w:t xml:space="preserve">          </w:t>
                                </w:r>
                                <w:r>
                                  <w:rPr>
                                    <w:color w:val="000000" w:themeColor="text1"/>
                                  </w:rPr>
                                  <w:t>Rs.</w:t>
                                </w:r>
                              </w:p>
                              <w:p w14:paraId="3D90573E" w14:textId="122E1178" w:rsidR="0065796B" w:rsidRDefault="00CE29A1" w:rsidP="009E4DC6">
                                <w:pPr>
                                  <w:spacing w:after="0" w:line="360" w:lineRule="auto"/>
                                  <w:ind w:left="567" w:right="584"/>
                                  <w:jc w:val="right"/>
                                  <w:rPr>
                                    <w:color w:val="000000" w:themeColor="text1"/>
                                  </w:rPr>
                                </w:pPr>
                                <w:r>
                                  <w:rPr>
                                    <w:color w:val="000000" w:themeColor="text1"/>
                                  </w:rPr>
                                  <w:t xml:space="preserve">Army </w:t>
                                </w:r>
                                <w:r w:rsidR="009E4DC6">
                                  <w:rPr>
                                    <w:color w:val="000000" w:themeColor="text1"/>
                                  </w:rPr>
                                  <w:t>Combat</w:t>
                                </w:r>
                                <w:r>
                                  <w:rPr>
                                    <w:color w:val="000000" w:themeColor="text1"/>
                                  </w:rPr>
                                  <w:t xml:space="preserve"> Model</w:t>
                                </w:r>
                                <w:r w:rsidR="009E4DC6">
                                  <w:rPr>
                                    <w:color w:val="000000" w:themeColor="text1"/>
                                  </w:rPr>
                                  <w:t>ing</w:t>
                                </w:r>
                                <w:r w:rsidR="0065796B">
                                  <w:rPr>
                                    <w:color w:val="000000" w:themeColor="text1"/>
                                  </w:rPr>
                                  <w:t xml:space="preserve">     </w:t>
                                </w:r>
                                <w:r>
                                  <w:rPr>
                                    <w:color w:val="000000" w:themeColor="text1"/>
                                  </w:rPr>
                                  <w:t xml:space="preserve">  </w:t>
                                </w:r>
                                <w:r w:rsidR="009E4DC6">
                                  <w:rPr>
                                    <w:color w:val="000000" w:themeColor="text1"/>
                                  </w:rPr>
                                  <w:t xml:space="preserve">     </w:t>
                                </w:r>
                                <w:r>
                                  <w:rPr>
                                    <w:color w:val="000000" w:themeColor="text1"/>
                                  </w:rPr>
                                  <w:t xml:space="preserve">             </w:t>
                                </w:r>
                                <w:r w:rsidR="0065796B">
                                  <w:rPr>
                                    <w:color w:val="000000" w:themeColor="text1"/>
                                  </w:rPr>
                                  <w:t>10</w:t>
                                </w:r>
                              </w:p>
                              <w:p w14:paraId="656FBF36" w14:textId="22A8BCDE" w:rsidR="0065796B" w:rsidRDefault="009E4DC6" w:rsidP="009E4DC6">
                                <w:pPr>
                                  <w:spacing w:after="0" w:line="360" w:lineRule="auto"/>
                                  <w:ind w:left="567" w:right="584"/>
                                  <w:jc w:val="right"/>
                                  <w:rPr>
                                    <w:color w:val="000000" w:themeColor="text1"/>
                                  </w:rPr>
                                </w:pPr>
                                <w:r>
                                  <w:rPr>
                                    <w:color w:val="000000" w:themeColor="text1"/>
                                  </w:rPr>
                                  <w:t>Air Force</w:t>
                                </w:r>
                                <w:r w:rsidR="00CE29A1">
                                  <w:rPr>
                                    <w:color w:val="000000" w:themeColor="text1"/>
                                  </w:rPr>
                                  <w:t xml:space="preserve"> </w:t>
                                </w:r>
                                <w:r>
                                  <w:rPr>
                                    <w:color w:val="000000" w:themeColor="text1"/>
                                  </w:rPr>
                                  <w:t>Combat</w:t>
                                </w:r>
                                <w:r w:rsidR="00CE29A1">
                                  <w:rPr>
                                    <w:color w:val="000000" w:themeColor="text1"/>
                                  </w:rPr>
                                  <w:t xml:space="preserve"> Model</w:t>
                                </w:r>
                                <w:r>
                                  <w:rPr>
                                    <w:color w:val="000000" w:themeColor="text1"/>
                                  </w:rPr>
                                  <w:t>ing</w:t>
                                </w:r>
                                <w:r w:rsidR="0065796B">
                                  <w:rPr>
                                    <w:color w:val="000000" w:themeColor="text1"/>
                                  </w:rPr>
                                  <w:t xml:space="preserve">                 </w:t>
                                </w:r>
                                <w:r w:rsidR="00CE29A1">
                                  <w:rPr>
                                    <w:color w:val="000000" w:themeColor="text1"/>
                                  </w:rPr>
                                  <w:t xml:space="preserve">       </w:t>
                                </w:r>
                                <w:r w:rsidR="0065796B">
                                  <w:rPr>
                                    <w:color w:val="000000" w:themeColor="text1"/>
                                  </w:rPr>
                                  <w:t xml:space="preserve"> 10</w:t>
                                </w:r>
                              </w:p>
                              <w:p w14:paraId="1A1BA62D" w14:textId="1E9C1A10" w:rsidR="00CE29A1" w:rsidRDefault="009E4DC6" w:rsidP="009E4DC6">
                                <w:pPr>
                                  <w:spacing w:after="0" w:line="360" w:lineRule="auto"/>
                                  <w:ind w:left="567" w:right="584"/>
                                  <w:jc w:val="right"/>
                                  <w:rPr>
                                    <w:color w:val="000000" w:themeColor="text1"/>
                                  </w:rPr>
                                </w:pPr>
                                <w:r>
                                  <w:rPr>
                                    <w:color w:val="000000" w:themeColor="text1"/>
                                  </w:rPr>
                                  <w:t>Naval Force Combat Modeling</w:t>
                                </w:r>
                                <w:r w:rsidR="00CE29A1">
                                  <w:rPr>
                                    <w:color w:val="000000" w:themeColor="text1"/>
                                  </w:rPr>
                                  <w:t xml:space="preserve">                         10</w:t>
                                </w:r>
                              </w:p>
                              <w:p w14:paraId="637B5A79" w14:textId="388E6E28" w:rsidR="00CE29A1" w:rsidRDefault="009E4DC6" w:rsidP="009E4DC6">
                                <w:pPr>
                                  <w:spacing w:after="0" w:line="360" w:lineRule="auto"/>
                                  <w:ind w:right="584"/>
                                  <w:jc w:val="right"/>
                                  <w:rPr>
                                    <w:color w:val="000000" w:themeColor="text1"/>
                                  </w:rPr>
                                </w:pPr>
                                <w:r>
                                  <w:rPr>
                                    <w:color w:val="000000" w:themeColor="text1"/>
                                  </w:rPr>
                                  <w:t xml:space="preserve">Amphibious Force Combat Modeling </w:t>
                                </w:r>
                                <w:r w:rsidR="00CE29A1">
                                  <w:rPr>
                                    <w:color w:val="000000" w:themeColor="text1"/>
                                  </w:rPr>
                                  <w:t xml:space="preserve">   </w:t>
                                </w:r>
                                <w:r>
                                  <w:rPr>
                                    <w:color w:val="000000" w:themeColor="text1"/>
                                  </w:rPr>
                                  <w:t xml:space="preserve">   </w:t>
                                </w:r>
                                <w:r w:rsidR="00CE29A1">
                                  <w:rPr>
                                    <w:color w:val="000000" w:themeColor="text1"/>
                                  </w:rPr>
                                  <w:t xml:space="preserve">                  10</w:t>
                                </w:r>
                              </w:p>
                              <w:p w14:paraId="09CE6DA1" w14:textId="27374083" w:rsidR="00CE29A1" w:rsidRDefault="009E4DC6" w:rsidP="009E4DC6">
                                <w:pPr>
                                  <w:spacing w:after="0" w:line="360" w:lineRule="auto"/>
                                  <w:ind w:left="567" w:right="584"/>
                                  <w:jc w:val="right"/>
                                  <w:rPr>
                                    <w:color w:val="000000" w:themeColor="text1"/>
                                  </w:rPr>
                                </w:pPr>
                                <w:r>
                                  <w:rPr>
                                    <w:color w:val="000000" w:themeColor="text1"/>
                                  </w:rPr>
                                  <w:t>Air-Land Combat Modeling</w:t>
                                </w:r>
                                <w:r w:rsidR="00CE29A1">
                                  <w:rPr>
                                    <w:color w:val="000000" w:themeColor="text1"/>
                                  </w:rPr>
                                  <w:t xml:space="preserve">  </w:t>
                                </w:r>
                                <w:r>
                                  <w:rPr>
                                    <w:color w:val="000000" w:themeColor="text1"/>
                                  </w:rPr>
                                  <w:t xml:space="preserve">  </w:t>
                                </w:r>
                                <w:r w:rsidR="00CE29A1">
                                  <w:rPr>
                                    <w:color w:val="000000" w:themeColor="text1"/>
                                  </w:rPr>
                                  <w:t xml:space="preserve">                     10</w:t>
                                </w:r>
                              </w:p>
                              <w:p w14:paraId="0E345C87" w14:textId="77777777" w:rsidR="00CE29A1" w:rsidRDefault="00CE29A1" w:rsidP="00E85364">
                                <w:pPr>
                                  <w:spacing w:after="0" w:line="360" w:lineRule="auto"/>
                                  <w:jc w:val="center"/>
                                  <w:rPr>
                                    <w:color w:val="000000" w:themeColor="text1"/>
                                  </w:rPr>
                                </w:pPr>
                              </w:p>
                              <w:p w14:paraId="23392CE0" w14:textId="77777777" w:rsidR="00CE29A1" w:rsidRDefault="00CE29A1" w:rsidP="00E85364">
                                <w:pPr>
                                  <w:spacing w:after="0" w:line="360" w:lineRule="auto"/>
                                  <w:jc w:val="center"/>
                                  <w:rPr>
                                    <w:color w:val="000000" w:themeColor="text1"/>
                                  </w:rPr>
                                </w:pPr>
                              </w:p>
                              <w:p w14:paraId="0EEA10D3" w14:textId="77777777" w:rsidR="00CE29A1" w:rsidRDefault="00CE29A1" w:rsidP="00E85364">
                                <w:pPr>
                                  <w:spacing w:after="0" w:line="360" w:lineRule="auto"/>
                                  <w:jc w:val="center"/>
                                  <w:rPr>
                                    <w:color w:val="000000" w:themeColor="text1"/>
                                  </w:rPr>
                                </w:pPr>
                              </w:p>
                              <w:p w14:paraId="340D302E" w14:textId="78FE27CE" w:rsidR="00CE29A1" w:rsidRDefault="00CE29A1" w:rsidP="00E85364">
                                <w:pPr>
                                  <w:spacing w:after="0" w:line="360" w:lineRule="auto"/>
                                  <w:jc w:val="center"/>
                                  <w:rPr>
                                    <w:color w:val="000000" w:themeColor="text1"/>
                                  </w:rPr>
                                </w:pPr>
                              </w:p>
                              <w:p w14:paraId="4949F489" w14:textId="77777777" w:rsidR="00CE29A1" w:rsidRDefault="00CE29A1" w:rsidP="00E85364">
                                <w:pPr>
                                  <w:spacing w:after="0" w:line="360" w:lineRule="auto"/>
                                  <w:jc w:val="center"/>
                                  <w:rPr>
                                    <w:color w:val="000000" w:themeColor="text1"/>
                                  </w:rPr>
                                </w:pPr>
                              </w:p>
                              <w:p w14:paraId="0B0764B8" w14:textId="77777777" w:rsidR="0065796B" w:rsidRPr="004B744A" w:rsidRDefault="0065796B" w:rsidP="00E85364">
                                <w:pPr>
                                  <w:spacing w:after="0" w:line="360" w:lineRule="auto"/>
                                  <w:jc w:val="center"/>
                                  <w:rPr>
                                    <w:color w:val="000000" w:themeColor="text1"/>
                                  </w:rPr>
                                </w:pPr>
                              </w:p>
                              <w:p w14:paraId="35AFA21D" w14:textId="77777777" w:rsidR="0065796B" w:rsidRPr="004B744A" w:rsidRDefault="0065796B" w:rsidP="00E85364">
                                <w:pPr>
                                  <w:spacing w:after="0" w:line="360" w:lineRule="auto"/>
                                  <w:jc w:val="center"/>
                                  <w:rPr>
                                    <w:color w:val="000000" w:themeColor="text1"/>
                                  </w:rPr>
                                </w:pPr>
                              </w:p>
                              <w:p w14:paraId="2DEB0003" w14:textId="77777777" w:rsidR="0065796B" w:rsidRPr="004B744A" w:rsidRDefault="0065796B" w:rsidP="00E85364">
                                <w:pPr>
                                  <w:spacing w:after="0" w:line="360" w:lineRule="auto"/>
                                  <w:jc w:val="center"/>
                                  <w:rPr>
                                    <w:color w:val="000000" w:themeColor="text1"/>
                                  </w:rPr>
                                </w:pPr>
                              </w:p>
                              <w:p w14:paraId="2B6C45E3" w14:textId="77777777" w:rsidR="0065796B" w:rsidRPr="004B744A" w:rsidRDefault="0065796B" w:rsidP="00E85364">
                                <w:pPr>
                                  <w:spacing w:after="0" w:line="360" w:lineRule="auto"/>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3944" id="Rectangle 3" o:spid="_x0000_s1027" style="position:absolute;margin-left:-3.6pt;margin-top:-24.15pt;width:264.05pt;height:160.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" fillcolor="white [3212]" strokecolor="white [3212]" strokeweight="1pt">
                    <v:textbox>
                      <w:txbxContent>
                        <w:p w14:paraId="4BAF4D20" w14:textId="77777777" w:rsidR="0065796B" w:rsidRPr="0022513D" w:rsidRDefault="0065796B" w:rsidP="00E85364">
                          <w:pPr>
                            <w:spacing w:after="0" w:line="360" w:lineRule="auto"/>
                            <w:jc w:val="center"/>
                            <w:rPr>
                              <w:b/>
                              <w:bCs/>
                              <w:color w:val="000000" w:themeColor="text1"/>
                              <w:sz w:val="28"/>
                              <w:szCs w:val="28"/>
                            </w:rPr>
                          </w:pPr>
                          <w:r w:rsidRPr="0022513D">
                            <w:rPr>
                              <w:b/>
                              <w:bCs/>
                              <w:color w:val="000000" w:themeColor="text1"/>
                              <w:sz w:val="28"/>
                              <w:szCs w:val="28"/>
                            </w:rPr>
                            <w:t>BOOKS ON COMBAT MODELING</w:t>
                          </w:r>
                        </w:p>
                        <w:p w14:paraId="0FEA4FF9" w14:textId="4D5D9FE4" w:rsidR="006A4389" w:rsidRDefault="006A4389" w:rsidP="00E85364">
                          <w:pPr>
                            <w:spacing w:after="0" w:line="360" w:lineRule="auto"/>
                            <w:ind w:left="567" w:right="584"/>
                            <w:jc w:val="center"/>
                            <w:rPr>
                              <w:color w:val="000000" w:themeColor="text1"/>
                            </w:rPr>
                          </w:pPr>
                          <w:r>
                            <w:rPr>
                              <w:color w:val="000000" w:themeColor="text1"/>
                            </w:rPr>
                            <w:t xml:space="preserve">                                                                     </w:t>
                          </w:r>
                          <w:r w:rsidR="009E4DC6">
                            <w:rPr>
                              <w:color w:val="000000" w:themeColor="text1"/>
                            </w:rPr>
                            <w:t xml:space="preserve">          </w:t>
                          </w:r>
                          <w:r>
                            <w:rPr>
                              <w:color w:val="000000" w:themeColor="text1"/>
                            </w:rPr>
                            <w:t>Rs.</w:t>
                          </w:r>
                        </w:p>
                        <w:p w14:paraId="3D90573E" w14:textId="122E1178" w:rsidR="0065796B" w:rsidRDefault="00CE29A1" w:rsidP="009E4DC6">
                          <w:pPr>
                            <w:spacing w:after="0" w:line="360" w:lineRule="auto"/>
                            <w:ind w:left="567" w:right="584"/>
                            <w:jc w:val="right"/>
                            <w:rPr>
                              <w:color w:val="000000" w:themeColor="text1"/>
                            </w:rPr>
                          </w:pPr>
                          <w:r>
                            <w:rPr>
                              <w:color w:val="000000" w:themeColor="text1"/>
                            </w:rPr>
                            <w:t xml:space="preserve">Army </w:t>
                          </w:r>
                          <w:r w:rsidR="009E4DC6">
                            <w:rPr>
                              <w:color w:val="000000" w:themeColor="text1"/>
                            </w:rPr>
                            <w:t>Combat</w:t>
                          </w:r>
                          <w:r>
                            <w:rPr>
                              <w:color w:val="000000" w:themeColor="text1"/>
                            </w:rPr>
                            <w:t xml:space="preserve"> Model</w:t>
                          </w:r>
                          <w:r w:rsidR="009E4DC6">
                            <w:rPr>
                              <w:color w:val="000000" w:themeColor="text1"/>
                            </w:rPr>
                            <w:t>ing</w:t>
                          </w:r>
                          <w:r w:rsidR="0065796B">
                            <w:rPr>
                              <w:color w:val="000000" w:themeColor="text1"/>
                            </w:rPr>
                            <w:t xml:space="preserve">     </w:t>
                          </w:r>
                          <w:r>
                            <w:rPr>
                              <w:color w:val="000000" w:themeColor="text1"/>
                            </w:rPr>
                            <w:t xml:space="preserve">  </w:t>
                          </w:r>
                          <w:r w:rsidR="009E4DC6">
                            <w:rPr>
                              <w:color w:val="000000" w:themeColor="text1"/>
                            </w:rPr>
                            <w:t xml:space="preserve">     </w:t>
                          </w:r>
                          <w:r>
                            <w:rPr>
                              <w:color w:val="000000" w:themeColor="text1"/>
                            </w:rPr>
                            <w:t xml:space="preserve">             </w:t>
                          </w:r>
                          <w:r w:rsidR="0065796B">
                            <w:rPr>
                              <w:color w:val="000000" w:themeColor="text1"/>
                            </w:rPr>
                            <w:t>10</w:t>
                          </w:r>
                        </w:p>
                        <w:p w14:paraId="656FBF36" w14:textId="22A8BCDE" w:rsidR="0065796B" w:rsidRDefault="009E4DC6" w:rsidP="009E4DC6">
                          <w:pPr>
                            <w:spacing w:after="0" w:line="360" w:lineRule="auto"/>
                            <w:ind w:left="567" w:right="584"/>
                            <w:jc w:val="right"/>
                            <w:rPr>
                              <w:color w:val="000000" w:themeColor="text1"/>
                            </w:rPr>
                          </w:pPr>
                          <w:r>
                            <w:rPr>
                              <w:color w:val="000000" w:themeColor="text1"/>
                            </w:rPr>
                            <w:t>Air Force</w:t>
                          </w:r>
                          <w:r w:rsidR="00CE29A1">
                            <w:rPr>
                              <w:color w:val="000000" w:themeColor="text1"/>
                            </w:rPr>
                            <w:t xml:space="preserve"> </w:t>
                          </w:r>
                          <w:r>
                            <w:rPr>
                              <w:color w:val="000000" w:themeColor="text1"/>
                            </w:rPr>
                            <w:t>Combat</w:t>
                          </w:r>
                          <w:r w:rsidR="00CE29A1">
                            <w:rPr>
                              <w:color w:val="000000" w:themeColor="text1"/>
                            </w:rPr>
                            <w:t xml:space="preserve"> Model</w:t>
                          </w:r>
                          <w:r>
                            <w:rPr>
                              <w:color w:val="000000" w:themeColor="text1"/>
                            </w:rPr>
                            <w:t>ing</w:t>
                          </w:r>
                          <w:r w:rsidR="0065796B">
                            <w:rPr>
                              <w:color w:val="000000" w:themeColor="text1"/>
                            </w:rPr>
                            <w:t xml:space="preserve">                 </w:t>
                          </w:r>
                          <w:r w:rsidR="00CE29A1">
                            <w:rPr>
                              <w:color w:val="000000" w:themeColor="text1"/>
                            </w:rPr>
                            <w:t xml:space="preserve">       </w:t>
                          </w:r>
                          <w:r w:rsidR="0065796B">
                            <w:rPr>
                              <w:color w:val="000000" w:themeColor="text1"/>
                            </w:rPr>
                            <w:t xml:space="preserve"> 10</w:t>
                          </w:r>
                        </w:p>
                        <w:p w14:paraId="1A1BA62D" w14:textId="1E9C1A10" w:rsidR="00CE29A1" w:rsidRDefault="009E4DC6" w:rsidP="009E4DC6">
                          <w:pPr>
                            <w:spacing w:after="0" w:line="360" w:lineRule="auto"/>
                            <w:ind w:left="567" w:right="584"/>
                            <w:jc w:val="right"/>
                            <w:rPr>
                              <w:color w:val="000000" w:themeColor="text1"/>
                            </w:rPr>
                          </w:pPr>
                          <w:r>
                            <w:rPr>
                              <w:color w:val="000000" w:themeColor="text1"/>
                            </w:rPr>
                            <w:t>Naval Force Combat Modeling</w:t>
                          </w:r>
                          <w:r w:rsidR="00CE29A1">
                            <w:rPr>
                              <w:color w:val="000000" w:themeColor="text1"/>
                            </w:rPr>
                            <w:t xml:space="preserve">                         10</w:t>
                          </w:r>
                        </w:p>
                        <w:p w14:paraId="637B5A79" w14:textId="388E6E28" w:rsidR="00CE29A1" w:rsidRDefault="009E4DC6" w:rsidP="009E4DC6">
                          <w:pPr>
                            <w:spacing w:after="0" w:line="360" w:lineRule="auto"/>
                            <w:ind w:right="584"/>
                            <w:jc w:val="right"/>
                            <w:rPr>
                              <w:color w:val="000000" w:themeColor="text1"/>
                            </w:rPr>
                          </w:pPr>
                          <w:r>
                            <w:rPr>
                              <w:color w:val="000000" w:themeColor="text1"/>
                            </w:rPr>
                            <w:t xml:space="preserve">Amphibious Force Combat Modeling </w:t>
                          </w:r>
                          <w:r w:rsidR="00CE29A1">
                            <w:rPr>
                              <w:color w:val="000000" w:themeColor="text1"/>
                            </w:rPr>
                            <w:t xml:space="preserve">   </w:t>
                          </w:r>
                          <w:r>
                            <w:rPr>
                              <w:color w:val="000000" w:themeColor="text1"/>
                            </w:rPr>
                            <w:t xml:space="preserve">   </w:t>
                          </w:r>
                          <w:r w:rsidR="00CE29A1">
                            <w:rPr>
                              <w:color w:val="000000" w:themeColor="text1"/>
                            </w:rPr>
                            <w:t xml:space="preserve">                  10</w:t>
                          </w:r>
                        </w:p>
                        <w:p w14:paraId="09CE6DA1" w14:textId="27374083" w:rsidR="00CE29A1" w:rsidRDefault="009E4DC6" w:rsidP="009E4DC6">
                          <w:pPr>
                            <w:spacing w:after="0" w:line="360" w:lineRule="auto"/>
                            <w:ind w:left="567" w:right="584"/>
                            <w:jc w:val="right"/>
                            <w:rPr>
                              <w:color w:val="000000" w:themeColor="text1"/>
                            </w:rPr>
                          </w:pPr>
                          <w:r>
                            <w:rPr>
                              <w:color w:val="000000" w:themeColor="text1"/>
                            </w:rPr>
                            <w:t>Air-Land Combat Modeling</w:t>
                          </w:r>
                          <w:r w:rsidR="00CE29A1">
                            <w:rPr>
                              <w:color w:val="000000" w:themeColor="text1"/>
                            </w:rPr>
                            <w:t xml:space="preserve">  </w:t>
                          </w:r>
                          <w:r>
                            <w:rPr>
                              <w:color w:val="000000" w:themeColor="text1"/>
                            </w:rPr>
                            <w:t xml:space="preserve">  </w:t>
                          </w:r>
                          <w:r w:rsidR="00CE29A1">
                            <w:rPr>
                              <w:color w:val="000000" w:themeColor="text1"/>
                            </w:rPr>
                            <w:t xml:space="preserve">                     10</w:t>
                          </w:r>
                        </w:p>
                        <w:p w14:paraId="0E345C87" w14:textId="77777777" w:rsidR="00CE29A1" w:rsidRDefault="00CE29A1" w:rsidP="00E85364">
                          <w:pPr>
                            <w:spacing w:after="0" w:line="360" w:lineRule="auto"/>
                            <w:jc w:val="center"/>
                            <w:rPr>
                              <w:color w:val="000000" w:themeColor="text1"/>
                            </w:rPr>
                          </w:pPr>
                        </w:p>
                        <w:p w14:paraId="23392CE0" w14:textId="77777777" w:rsidR="00CE29A1" w:rsidRDefault="00CE29A1" w:rsidP="00E85364">
                          <w:pPr>
                            <w:spacing w:after="0" w:line="360" w:lineRule="auto"/>
                            <w:jc w:val="center"/>
                            <w:rPr>
                              <w:color w:val="000000" w:themeColor="text1"/>
                            </w:rPr>
                          </w:pPr>
                        </w:p>
                        <w:p w14:paraId="0EEA10D3" w14:textId="77777777" w:rsidR="00CE29A1" w:rsidRDefault="00CE29A1" w:rsidP="00E85364">
                          <w:pPr>
                            <w:spacing w:after="0" w:line="360" w:lineRule="auto"/>
                            <w:jc w:val="center"/>
                            <w:rPr>
                              <w:color w:val="000000" w:themeColor="text1"/>
                            </w:rPr>
                          </w:pPr>
                        </w:p>
                        <w:p w14:paraId="340D302E" w14:textId="78FE27CE" w:rsidR="00CE29A1" w:rsidRDefault="00CE29A1" w:rsidP="00E85364">
                          <w:pPr>
                            <w:spacing w:after="0" w:line="360" w:lineRule="auto"/>
                            <w:jc w:val="center"/>
                            <w:rPr>
                              <w:color w:val="000000" w:themeColor="text1"/>
                            </w:rPr>
                          </w:pPr>
                        </w:p>
                        <w:p w14:paraId="4949F489" w14:textId="77777777" w:rsidR="00CE29A1" w:rsidRDefault="00CE29A1" w:rsidP="00E85364">
                          <w:pPr>
                            <w:spacing w:after="0" w:line="360" w:lineRule="auto"/>
                            <w:jc w:val="center"/>
                            <w:rPr>
                              <w:color w:val="000000" w:themeColor="text1"/>
                            </w:rPr>
                          </w:pPr>
                        </w:p>
                        <w:p w14:paraId="0B0764B8" w14:textId="77777777" w:rsidR="0065796B" w:rsidRPr="004B744A" w:rsidRDefault="0065796B" w:rsidP="00E85364">
                          <w:pPr>
                            <w:spacing w:after="0" w:line="360" w:lineRule="auto"/>
                            <w:jc w:val="center"/>
                            <w:rPr>
                              <w:color w:val="000000" w:themeColor="text1"/>
                            </w:rPr>
                          </w:pPr>
                        </w:p>
                        <w:p w14:paraId="35AFA21D" w14:textId="77777777" w:rsidR="0065796B" w:rsidRPr="004B744A" w:rsidRDefault="0065796B" w:rsidP="00E85364">
                          <w:pPr>
                            <w:spacing w:after="0" w:line="360" w:lineRule="auto"/>
                            <w:jc w:val="center"/>
                            <w:rPr>
                              <w:color w:val="000000" w:themeColor="text1"/>
                            </w:rPr>
                          </w:pPr>
                        </w:p>
                        <w:p w14:paraId="2DEB0003" w14:textId="77777777" w:rsidR="0065796B" w:rsidRPr="004B744A" w:rsidRDefault="0065796B" w:rsidP="00E85364">
                          <w:pPr>
                            <w:spacing w:after="0" w:line="360" w:lineRule="auto"/>
                            <w:jc w:val="center"/>
                            <w:rPr>
                              <w:color w:val="000000" w:themeColor="text1"/>
                            </w:rPr>
                          </w:pPr>
                        </w:p>
                        <w:p w14:paraId="2B6C45E3" w14:textId="77777777" w:rsidR="0065796B" w:rsidRPr="004B744A" w:rsidRDefault="0065796B" w:rsidP="00E85364">
                          <w:pPr>
                            <w:spacing w:after="0" w:line="360" w:lineRule="auto"/>
                            <w:jc w:val="center"/>
                            <w:rPr>
                              <w:color w:val="000000" w:themeColor="text1"/>
                            </w:rPr>
                          </w:pPr>
                        </w:p>
                      </w:txbxContent>
                    </v:textbox>
                  </v:rect>
                </w:pict>
              </mc:Fallback>
            </mc:AlternateContent>
          </w:r>
          <w:r w:rsidR="00C669C8" w:rsidRPr="00DC1604">
            <w:rPr>
              <w:noProof/>
              <w:color w:val="000000" w:themeColor="text1"/>
            </w:rPr>
            <mc:AlternateContent>
              <mc:Choice Requires="wpg">
                <w:drawing>
                  <wp:anchor distT="0" distB="0" distL="114300" distR="114300" simplePos="0" relativeHeight="251653632" behindDoc="0" locked="0" layoutInCell="1" allowOverlap="1" wp14:anchorId="220D044B" wp14:editId="661AF978">
                    <wp:simplePos x="0" y="0"/>
                    <wp:positionH relativeFrom="column">
                      <wp:posOffset>3910397</wp:posOffset>
                    </wp:positionH>
                    <wp:positionV relativeFrom="paragraph">
                      <wp:posOffset>-8221</wp:posOffset>
                    </wp:positionV>
                    <wp:extent cx="2596515" cy="4460210"/>
                    <wp:effectExtent l="0" t="0" r="0" b="0"/>
                    <wp:wrapNone/>
                    <wp:docPr id="38" name="Group 38"/>
                    <wp:cNvGraphicFramePr/>
                    <a:graphic xmlns:a="http://schemas.openxmlformats.org/drawingml/2006/main">
                      <a:graphicData uri="http://schemas.microsoft.com/office/word/2010/wordprocessingGroup">
                        <wpg:wgp>
                          <wpg:cNvGrpSpPr/>
                          <wpg:grpSpPr>
                            <a:xfrm>
                              <a:off x="0" y="0"/>
                              <a:ext cx="2596515" cy="4460210"/>
                              <a:chOff x="-96274" y="95847"/>
                              <a:chExt cx="2598324" cy="1177057"/>
                            </a:xfrm>
                          </wpg:grpSpPr>
                          <wps:wsp>
                            <wps:cNvPr id="28" name="Text Box 28"/>
                            <wps:cNvSpPr txBox="1"/>
                            <wps:spPr>
                              <a:xfrm>
                                <a:off x="1866955" y="259498"/>
                                <a:ext cx="518158" cy="1013406"/>
                              </a:xfrm>
                              <a:prstGeom prst="rect">
                                <a:avLst/>
                              </a:prstGeom>
                              <a:solidFill>
                                <a:schemeClr val="bg1">
                                  <a:lumMod val="85000"/>
                                </a:schemeClr>
                              </a:solidFill>
                              <a:ln w="6350">
                                <a:noFill/>
                              </a:ln>
                            </wps:spPr>
                            <wps:txbx>
                              <w:txbxContent>
                                <w:p w14:paraId="0A6C71C6" w14:textId="092FB046" w:rsidR="00A50A4B" w:rsidRPr="00D57925" w:rsidRDefault="00D57925" w:rsidP="003B34F5">
                                  <w:pPr>
                                    <w:spacing w:after="0" w:line="240" w:lineRule="auto"/>
                                    <w:jc w:val="center"/>
                                    <w:rPr>
                                      <w:rFonts w:ascii="Bodoni Poster" w:hAnsi="Bodoni Poster"/>
                                      <w:b/>
                                      <w:bCs/>
                                      <w:sz w:val="40"/>
                                      <w:szCs w:val="72"/>
                                    </w:rPr>
                                  </w:pPr>
                                  <w:r w:rsidRPr="00D57925">
                                    <w:rPr>
                                      <w:rFonts w:ascii="Bodoni Poster" w:hAnsi="Bodoni Poster"/>
                                      <w:b/>
                                      <w:bCs/>
                                      <w:sz w:val="40"/>
                                      <w:szCs w:val="380"/>
                                    </w:rPr>
                                    <w:t xml:space="preserve">MODEL BASED </w:t>
                                  </w:r>
                                  <w:r w:rsidR="00526043" w:rsidRPr="00D57925">
                                    <w:rPr>
                                      <w:rFonts w:ascii="Bodoni Poster" w:hAnsi="Bodoni Poster"/>
                                      <w:b/>
                                      <w:bCs/>
                                      <w:sz w:val="40"/>
                                      <w:szCs w:val="380"/>
                                    </w:rPr>
                                    <w:t>SYSTEM DESIGN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96274" y="95847"/>
                                <a:ext cx="2598324" cy="137533"/>
                              </a:xfrm>
                              <a:prstGeom prst="rect">
                                <a:avLst/>
                              </a:prstGeom>
                              <a:solidFill>
                                <a:schemeClr val="bg1">
                                  <a:lumMod val="75000"/>
                                </a:schemeClr>
                              </a:solidFill>
                              <a:ln w="6350">
                                <a:noFill/>
                              </a:ln>
                            </wps:spPr>
                            <wps:txbx>
                              <w:txbxContent>
                                <w:p w14:paraId="6ECB7FE1" w14:textId="719920D4" w:rsidR="00D65342" w:rsidRPr="00D57925" w:rsidRDefault="00D57925"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0D044B" id="Group 38" o:spid="_x0000_s1028" style="position:absolute;margin-left:307.9pt;margin-top:-.65pt;width:204.45pt;height:351.2pt;z-index:251653632;mso-width-relative:margin;mso-height-relative:margin" coordorigin="-962,958" coordsize="25983,1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">
                    <v:shape id="Text Box 28" o:spid="_x0000_s1029" type="#_x0000_t202" style="position:absolute;left:18669;top:2594;width:5182;height:10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" fillcolor="#d8d8d8 [2732]" stroked="f" strokeweight=".5pt">
                      <v:textbox style="layout-flow:vertical">
                        <w:txbxContent>
                          <w:p w14:paraId="0A6C71C6" w14:textId="092FB046" w:rsidR="00A50A4B" w:rsidRPr="00D57925" w:rsidRDefault="00D57925" w:rsidP="003B34F5">
                            <w:pPr>
                              <w:spacing w:after="0" w:line="240" w:lineRule="auto"/>
                              <w:jc w:val="center"/>
                              <w:rPr>
                                <w:rFonts w:ascii="Bodoni Poster" w:hAnsi="Bodoni Poster"/>
                                <w:b/>
                                <w:bCs/>
                                <w:sz w:val="40"/>
                                <w:szCs w:val="72"/>
                              </w:rPr>
                            </w:pPr>
                            <w:r w:rsidRPr="00D57925">
                              <w:rPr>
                                <w:rFonts w:ascii="Bodoni Poster" w:hAnsi="Bodoni Poster"/>
                                <w:b/>
                                <w:bCs/>
                                <w:sz w:val="40"/>
                                <w:szCs w:val="380"/>
                              </w:rPr>
                              <w:t xml:space="preserve">MODEL BASED </w:t>
                            </w:r>
                            <w:r w:rsidR="00526043" w:rsidRPr="00D57925">
                              <w:rPr>
                                <w:rFonts w:ascii="Bodoni Poster" w:hAnsi="Bodoni Poster"/>
                                <w:b/>
                                <w:bCs/>
                                <w:sz w:val="40"/>
                                <w:szCs w:val="380"/>
                              </w:rPr>
                              <w:t>SYSTEM DESIGN</w:t>
                            </w:r>
                          </w:p>
                        </w:txbxContent>
                      </v:textbox>
                    </v:shape>
                    <v:shape id="Text Box 37" o:spid="_x0000_s1030" type="#_x0000_t202" style="position:absolute;left:-962;top:958;width:2598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" fillcolor="#bfbfbf [2412]" stroked="f" strokeweight=".5pt">
                      <v:textbox inset="0,0,0,0">
                        <w:txbxContent>
                          <w:p w14:paraId="6ECB7FE1" w14:textId="719920D4" w:rsidR="00D65342" w:rsidRPr="00D57925" w:rsidRDefault="00D57925"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v:textbox>
                    </v:shape>
                  </v:group>
                </w:pict>
              </mc:Fallback>
            </mc:AlternateContent>
          </w:r>
          <w:r w:rsidR="00236D70" w:rsidRPr="00DC1604">
            <w:rPr>
              <w:rFonts w:ascii="Times New Roman" w:hAnsi="Times New Roman" w:cs="Times New Roman"/>
              <w:noProof/>
              <w:sz w:val="22"/>
              <w:szCs w:val="16"/>
            </w:rPr>
            <mc:AlternateContent>
              <mc:Choice Requires="wps">
                <w:drawing>
                  <wp:anchor distT="0" distB="0" distL="114300" distR="114300" simplePos="0" relativeHeight="251656704" behindDoc="0" locked="0" layoutInCell="1" allowOverlap="1" wp14:anchorId="5F23AC5E" wp14:editId="33E16209">
                    <wp:simplePos x="0" y="0"/>
                    <wp:positionH relativeFrom="page">
                      <wp:posOffset>1992429</wp:posOffset>
                    </wp:positionH>
                    <wp:positionV relativeFrom="paragraph">
                      <wp:posOffset>-643489</wp:posOffset>
                    </wp:positionV>
                    <wp:extent cx="3362325" cy="339558"/>
                    <wp:effectExtent l="0" t="0" r="9525" b="3810"/>
                    <wp:wrapNone/>
                    <wp:docPr id="53" name="Rectangle 53"/>
                    <wp:cNvGraphicFramePr/>
                    <a:graphic xmlns:a="http://schemas.openxmlformats.org/drawingml/2006/main">
                      <a:graphicData uri="http://schemas.microsoft.com/office/word/2010/wordprocessingShape">
                        <wps:wsp>
                          <wps:cNvSpPr/>
                          <wps:spPr>
                            <a:xfrm>
                              <a:off x="0" y="0"/>
                              <a:ext cx="3362325" cy="33955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1501B" id="Rectangle 53" o:spid="_x0000_s1026" style="position:absolute;margin-left:156.9pt;margin-top:-50.65pt;width:264.75pt;height:26.7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" fillcolor="white [3212]" stroked="f" strokeweight="1pt">
                    <w10:wrap anchorx="page"/>
                  </v:rect>
                </w:pict>
              </mc:Fallback>
            </mc:AlternateContent>
          </w:r>
          <w:r w:rsidR="001645EF">
            <w:rPr>
              <w:noProof/>
            </w:rPr>
            <w:drawing>
              <wp:anchor distT="0" distB="0" distL="114300" distR="114300" simplePos="0" relativeHeight="251655680" behindDoc="1" locked="0" layoutInCell="1" allowOverlap="1" wp14:anchorId="40840A96" wp14:editId="687ACD42">
                <wp:simplePos x="0" y="0"/>
                <wp:positionH relativeFrom="column">
                  <wp:posOffset>3785268</wp:posOffset>
                </wp:positionH>
                <wp:positionV relativeFrom="paragraph">
                  <wp:posOffset>-547236</wp:posOffset>
                </wp:positionV>
                <wp:extent cx="3569970" cy="4321743"/>
                <wp:effectExtent l="0" t="0" r="0" b="3175"/>
                <wp:wrapNone/>
                <wp:docPr id="52" name="Picture 52" descr="Image result for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ystem desig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1856" cy="4324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562">
            <w:rPr>
              <w:noProof/>
            </w:rPr>
            <mc:AlternateContent>
              <mc:Choice Requires="wps">
                <w:drawing>
                  <wp:anchor distT="0" distB="0" distL="114300" distR="114300" simplePos="0" relativeHeight="251654656" behindDoc="0" locked="0" layoutInCell="1" allowOverlap="1" wp14:anchorId="3C10A3D7" wp14:editId="4A213C96">
                    <wp:simplePos x="0" y="0"/>
                    <wp:positionH relativeFrom="column">
                      <wp:posOffset>6634025</wp:posOffset>
                    </wp:positionH>
                    <wp:positionV relativeFrom="paragraph">
                      <wp:posOffset>-707390</wp:posOffset>
                    </wp:positionV>
                    <wp:extent cx="428229" cy="3502660"/>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428229" cy="3502660"/>
                            </a:xfrm>
                            <a:prstGeom prst="rect">
                              <a:avLst/>
                            </a:prstGeom>
                            <a:solidFill>
                              <a:schemeClr val="bg1">
                                <a:lumMod val="95000"/>
                              </a:schemeClr>
                            </a:solidFill>
                            <a:ln w="6350">
                              <a:noFill/>
                            </a:ln>
                          </wps:spPr>
                          <wps:txbx>
                            <w:txbxContent>
                              <w:p w14:paraId="3C158E33" w14:textId="3969D044" w:rsidR="00D57925" w:rsidRPr="00D57925" w:rsidRDefault="00D57925" w:rsidP="003B34F5">
                                <w:pPr>
                                  <w:spacing w:after="0" w:line="240" w:lineRule="auto"/>
                                  <w:jc w:val="right"/>
                                  <w:rPr>
                                    <w:rFonts w:ascii="Bodoni Poster" w:hAnsi="Bodoni Poster"/>
                                    <w:b/>
                                    <w:bCs/>
                                    <w:sz w:val="30"/>
                                    <w:szCs w:val="40"/>
                                    <w:lang w:val="en-IN"/>
                                  </w:rPr>
                                </w:pPr>
                                <w:r>
                                  <w:rPr>
                                    <w:rFonts w:ascii="Bodoni Poster" w:hAnsi="Bodoni Poster"/>
                                    <w:b/>
                                    <w:bCs/>
                                    <w:sz w:val="30"/>
                                    <w:szCs w:val="280"/>
                                    <w:lang w:val="en-IN"/>
                                  </w:rPr>
                                  <w:t>SUMANTA DAS</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0A3D7" id="Text Box 17" o:spid="_x0000_s1031" type="#_x0000_t202" style="position:absolute;margin-left:522.35pt;margin-top:-55.7pt;width:33.7pt;height:275.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" fillcolor="#f2f2f2 [3052]" stroked="f" strokeweight=".5pt">
                    <v:textbox style="layout-flow:vertical">
                      <w:txbxContent>
                        <w:p w14:paraId="3C158E33" w14:textId="3969D044" w:rsidR="00D57925" w:rsidRPr="00D57925" w:rsidRDefault="00D57925" w:rsidP="003B34F5">
                          <w:pPr>
                            <w:spacing w:after="0" w:line="240" w:lineRule="auto"/>
                            <w:jc w:val="right"/>
                            <w:rPr>
                              <w:rFonts w:ascii="Bodoni Poster" w:hAnsi="Bodoni Poster"/>
                              <w:b/>
                              <w:bCs/>
                              <w:sz w:val="30"/>
                              <w:szCs w:val="40"/>
                              <w:lang w:val="en-IN"/>
                            </w:rPr>
                          </w:pPr>
                          <w:r>
                            <w:rPr>
                              <w:rFonts w:ascii="Bodoni Poster" w:hAnsi="Bodoni Poster"/>
                              <w:b/>
                              <w:bCs/>
                              <w:sz w:val="30"/>
                              <w:szCs w:val="280"/>
                              <w:lang w:val="en-IN"/>
                            </w:rPr>
                            <w:t>SUMANTA DAS</w:t>
                          </w:r>
                        </w:p>
                      </w:txbxContent>
                    </v:textbox>
                  </v:shape>
                </w:pict>
              </mc:Fallback>
            </mc:AlternateContent>
          </w:r>
          <w:r w:rsidR="006273D1"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44416" behindDoc="0" locked="0" layoutInCell="1" allowOverlap="1" wp14:anchorId="46595EFD" wp14:editId="781E17A3">
                    <wp:simplePos x="0" y="0"/>
                    <wp:positionH relativeFrom="page">
                      <wp:posOffset>3104707</wp:posOffset>
                    </wp:positionH>
                    <wp:positionV relativeFrom="paragraph">
                      <wp:posOffset>-191032</wp:posOffset>
                    </wp:positionV>
                    <wp:extent cx="1584251" cy="265814"/>
                    <wp:effectExtent l="0" t="0" r="0" b="1270"/>
                    <wp:wrapNone/>
                    <wp:docPr id="34" name="Rectangle 34"/>
                    <wp:cNvGraphicFramePr/>
                    <a:graphic xmlns:a="http://schemas.openxmlformats.org/drawingml/2006/main">
                      <a:graphicData uri="http://schemas.microsoft.com/office/word/2010/wordprocessingShape">
                        <wps:wsp>
                          <wps:cNvSpPr/>
                          <wps:spPr>
                            <a:xfrm>
                              <a:off x="0" y="0"/>
                              <a:ext cx="1584251" cy="2658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933A9" id="Rectangle 34" o:spid="_x0000_s1026" style="position:absolute;margin-left:244.45pt;margin-top:-15.05pt;width:124.75pt;height:20.9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" fillcolor="white [3212]" stroked="f" strokeweight="1pt">
                    <w10:wrap anchorx="page"/>
                  </v:rect>
                </w:pict>
              </mc:Fallback>
            </mc:AlternateContent>
          </w:r>
        </w:p>
        <w:p w14:paraId="77195C79" w14:textId="3FA3DD1A" w:rsidR="000A164B" w:rsidRPr="00DC1604" w:rsidRDefault="00A52124" w:rsidP="000A164B">
          <w:pPr>
            <w:spacing w:after="0" w:line="259" w:lineRule="auto"/>
            <w:rPr>
              <w:rFonts w:ascii="Times New Roman" w:eastAsia="Arial" w:hAnsi="Times New Roman" w:cs="Times New Roman"/>
              <w:b/>
              <w:color w:val="000000" w:themeColor="text1"/>
            </w:rPr>
          </w:pPr>
          <w:r w:rsidRPr="00337D6C">
            <w:rPr>
              <w:rFonts w:ascii="Times New Roman" w:eastAsia="Arial" w:hAnsi="Times New Roman" w:cs="Times New Roman"/>
              <w:bCs/>
              <w:noProof/>
              <w:color w:val="000000" w:themeColor="text1"/>
            </w:rPr>
            <w:drawing>
              <wp:anchor distT="0" distB="0" distL="114300" distR="114300" simplePos="0" relativeHeight="251668992" behindDoc="1" locked="0" layoutInCell="1" allowOverlap="1" wp14:anchorId="5F98932D" wp14:editId="7E937C27">
                <wp:simplePos x="0" y="0"/>
                <wp:positionH relativeFrom="column">
                  <wp:posOffset>482491</wp:posOffset>
                </wp:positionH>
                <wp:positionV relativeFrom="paragraph">
                  <wp:posOffset>3197225</wp:posOffset>
                </wp:positionV>
                <wp:extent cx="283345" cy="246956"/>
                <wp:effectExtent l="0" t="0" r="254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345" cy="2469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D6C" w:rsidRPr="00DC1604">
            <w:rPr>
              <w:rFonts w:ascii="Times New Roman" w:hAnsi="Times New Roman" w:cs="Times New Roman"/>
              <w:noProof/>
              <w:color w:val="000000" w:themeColor="text1"/>
              <w:sz w:val="22"/>
              <w:szCs w:val="16"/>
            </w:rPr>
            <w:drawing>
              <wp:anchor distT="0" distB="0" distL="114300" distR="114300" simplePos="0" relativeHeight="251662848" behindDoc="0" locked="0" layoutInCell="1" allowOverlap="1" wp14:anchorId="41EDE709" wp14:editId="2F11DB77">
                <wp:simplePos x="0" y="0"/>
                <wp:positionH relativeFrom="margin">
                  <wp:posOffset>139700</wp:posOffset>
                </wp:positionH>
                <wp:positionV relativeFrom="paragraph">
                  <wp:posOffset>3214370</wp:posOffset>
                </wp:positionV>
                <wp:extent cx="245110" cy="241935"/>
                <wp:effectExtent l="0" t="0" r="254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110" cy="241935"/>
                        </a:xfrm>
                        <a:prstGeom prst="rect">
                          <a:avLst/>
                        </a:prstGeom>
                      </pic:spPr>
                    </pic:pic>
                  </a:graphicData>
                </a:graphic>
                <wp14:sizeRelH relativeFrom="margin">
                  <wp14:pctWidth>0</wp14:pctWidth>
                </wp14:sizeRelH>
                <wp14:sizeRelV relativeFrom="margin">
                  <wp14:pctHeight>0</wp14:pctHeight>
                </wp14:sizeRelV>
              </wp:anchor>
            </w:drawing>
          </w:r>
          <w:r w:rsidR="00337D6C">
            <w:rPr>
              <w:rFonts w:ascii="Times New Roman" w:hAnsi="Times New Roman" w:cs="Times New Roman"/>
              <w:noProof/>
            </w:rPr>
            <w:drawing>
              <wp:anchor distT="0" distB="0" distL="114300" distR="114300" simplePos="0" relativeHeight="251663872" behindDoc="0" locked="0" layoutInCell="1" allowOverlap="1" wp14:anchorId="0ABD1C2E" wp14:editId="5B86AD7B">
                <wp:simplePos x="0" y="0"/>
                <wp:positionH relativeFrom="page">
                  <wp:posOffset>1056640</wp:posOffset>
                </wp:positionH>
                <wp:positionV relativeFrom="paragraph">
                  <wp:posOffset>3200400</wp:posOffset>
                </wp:positionV>
                <wp:extent cx="251460" cy="2590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1" cstate="print">
                          <a:extLst>
                            <a:ext uri="{28A0092B-C50C-407E-A947-70E740481C1C}">
                              <a14:useLocalDpi xmlns:a14="http://schemas.microsoft.com/office/drawing/2010/main" val="0"/>
                            </a:ext>
                          </a:extLst>
                        </a:blip>
                        <a:srcRect l="28445" t="15750" r="29929" b="15796"/>
                        <a:stretch/>
                      </pic:blipFill>
                      <pic:spPr bwMode="auto">
                        <a:xfrm>
                          <a:off x="0" y="0"/>
                          <a:ext cx="251460" cy="25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EE2" w:rsidRPr="00DC1604">
            <w:rPr>
              <w:noProof/>
              <w:color w:val="000000" w:themeColor="text1"/>
            </w:rPr>
            <mc:AlternateContent>
              <mc:Choice Requires="wpg">
                <w:drawing>
                  <wp:anchor distT="0" distB="0" distL="114300" distR="114300" simplePos="0" relativeHeight="251645440" behindDoc="0" locked="0" layoutInCell="1" allowOverlap="1" wp14:anchorId="2A61843C" wp14:editId="6F7E0666">
                    <wp:simplePos x="0" y="0"/>
                    <wp:positionH relativeFrom="column">
                      <wp:posOffset>1239570</wp:posOffset>
                    </wp:positionH>
                    <wp:positionV relativeFrom="paragraph">
                      <wp:posOffset>2695619</wp:posOffset>
                    </wp:positionV>
                    <wp:extent cx="1930378" cy="1256873"/>
                    <wp:effectExtent l="0" t="0" r="0" b="635"/>
                    <wp:wrapNone/>
                    <wp:docPr id="27" name="Group 27"/>
                    <wp:cNvGraphicFramePr/>
                    <a:graphic xmlns:a="http://schemas.openxmlformats.org/drawingml/2006/main">
                      <a:graphicData uri="http://schemas.microsoft.com/office/word/2010/wordprocessingGroup">
                        <wpg:wgp>
                          <wpg:cNvGrpSpPr/>
                          <wpg:grpSpPr>
                            <a:xfrm>
                              <a:off x="0" y="0"/>
                              <a:ext cx="1930378" cy="1256873"/>
                              <a:chOff x="69613" y="0"/>
                              <a:chExt cx="1930890" cy="1257176"/>
                            </a:xfrm>
                          </wpg:grpSpPr>
                          <wps:wsp>
                            <wps:cNvPr id="24" name="Text Box 24"/>
                            <wps:cNvSpPr txBox="1"/>
                            <wps:spPr>
                              <a:xfrm rot="16200000">
                                <a:off x="567063" y="-321026"/>
                                <a:ext cx="935990" cy="1930890"/>
                              </a:xfrm>
                              <a:prstGeom prst="rect">
                                <a:avLst/>
                              </a:prstGeom>
                              <a:solidFill>
                                <a:schemeClr val="lt1"/>
                              </a:solidFill>
                              <a:ln w="6350">
                                <a:noFill/>
                              </a:ln>
                            </wps:spPr>
                            <wps:txbx>
                              <w:txbxContent>
                                <w:p w14:paraId="32295764" w14:textId="6DBC00D0" w:rsidR="0022513D" w:rsidRPr="00CE29A1" w:rsidRDefault="0022513D" w:rsidP="0022513D">
                                  <w:pPr>
                                    <w:rPr>
                                      <w:b/>
                                      <w:bCs/>
                                      <w:color w:val="000000" w:themeColor="text1"/>
                                      <w:lang w:val="en-IN"/>
                                    </w:rPr>
                                  </w:pPr>
                                  <w:r>
                                    <w:rPr>
                                      <w:b/>
                                      <w:bCs/>
                                      <w:color w:val="000000" w:themeColor="text1"/>
                                      <w:lang w:val="en-IN"/>
                                    </w:rPr>
                                    <w:t xml:space="preserve">Project: </w:t>
                                  </w:r>
                                  <w:r w:rsidRPr="00C61F05">
                                    <w:rPr>
                                      <w:b/>
                                      <w:bCs/>
                                      <w:color w:val="000000" w:themeColor="text1"/>
                                      <w:highlight w:val="black"/>
                                      <w:lang w:val="en-IN"/>
                                    </w:rPr>
                                    <w:t>JOINT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descr="Image result for ISBN bar cod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73606" y="274011"/>
                                <a:ext cx="1046984" cy="718267"/>
                              </a:xfrm>
                              <a:prstGeom prst="rect">
                                <a:avLst/>
                              </a:prstGeom>
                              <a:noFill/>
                              <a:ln>
                                <a:noFill/>
                              </a:ln>
                            </pic:spPr>
                          </pic:pic>
                          <wps:wsp>
                            <wps:cNvPr id="8" name="Text Box 8"/>
                            <wps:cNvSpPr txBox="1"/>
                            <wps:spPr>
                              <a:xfrm>
                                <a:off x="508000" y="0"/>
                                <a:ext cx="971550" cy="257175"/>
                              </a:xfrm>
                              <a:prstGeom prst="rect">
                                <a:avLst/>
                              </a:prstGeom>
                              <a:solidFill>
                                <a:schemeClr val="lt1"/>
                              </a:solidFill>
                              <a:ln w="6350">
                                <a:noFill/>
                              </a:ln>
                            </wps:spPr>
                            <wps:txbx>
                              <w:txbxContent>
                                <w:p w14:paraId="6B4B3373" w14:textId="3CC9C734" w:rsidR="00CE29A1" w:rsidRPr="00CE29A1" w:rsidRDefault="00CE29A1">
                                  <w:pPr>
                                    <w:rPr>
                                      <w:b/>
                                      <w:bCs/>
                                      <w:color w:val="000000" w:themeColor="text1"/>
                                      <w:lang w:val="en-IN"/>
                                    </w:rPr>
                                  </w:pPr>
                                  <w:r w:rsidRPr="00CE29A1">
                                    <w:rPr>
                                      <w:b/>
                                      <w:bCs/>
                                      <w:color w:val="000000" w:themeColor="text1"/>
                                      <w:lang w:val="en-IN"/>
                                    </w:rPr>
                                    <w:t>Strength is Life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2" name="Text Box 22"/>
                            <wps:cNvSpPr txBox="1"/>
                            <wps:spPr>
                              <a:xfrm>
                                <a:off x="461389" y="999939"/>
                                <a:ext cx="990025" cy="257237"/>
                              </a:xfrm>
                              <a:prstGeom prst="rect">
                                <a:avLst/>
                              </a:prstGeom>
                              <a:solidFill>
                                <a:schemeClr val="lt1"/>
                              </a:solidFill>
                              <a:ln w="6350">
                                <a:noFill/>
                              </a:ln>
                            </wps:spPr>
                            <wps:txbx>
                              <w:txbxContent>
                                <w:p w14:paraId="4B60C9C5" w14:textId="3E354C1E" w:rsidR="0022513D" w:rsidRPr="00CE29A1" w:rsidRDefault="0022513D" w:rsidP="0022513D">
                                  <w:pPr>
                                    <w:rPr>
                                      <w:b/>
                                      <w:bCs/>
                                      <w:color w:val="000000" w:themeColor="text1"/>
                                      <w:lang w:val="en-IN"/>
                                    </w:rPr>
                                  </w:pPr>
                                  <w:r>
                                    <w:rPr>
                                      <w:b/>
                                      <w:bCs/>
                                      <w:color w:val="000000" w:themeColor="text1"/>
                                      <w:lang w:val="en-IN"/>
                                    </w:rPr>
                                    <w:t>www.</w:t>
                                  </w:r>
                                  <w:r w:rsidR="00126AE4">
                                    <w:rPr>
                                      <w:b/>
                                      <w:bCs/>
                                      <w:color w:val="000000" w:themeColor="text1"/>
                                      <w:lang w:val="en-IN"/>
                                    </w:rPr>
                                    <w:t>mbsc</w:t>
                                  </w:r>
                                  <w:r>
                                    <w:rPr>
                                      <w:b/>
                                      <w:bCs/>
                                      <w:color w:val="000000" w:themeColor="text1"/>
                                      <w:lang w:val="en-IN"/>
                                    </w:rPr>
                                    <w:t>.org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1843C" id="Group 27" o:spid="_x0000_s1032" style="position:absolute;margin-left:97.6pt;margin-top:212.25pt;width:152pt;height:98.95pt;z-index:251645440;mso-width-relative:margin;mso-height-relative:margin" coordorigin="696" coordsize="19308,125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">
                    <v:shape id="Text Box 24" o:spid="_x0000_s1033" type="#_x0000_t202" style="position:absolute;left:5671;top:-3211;width:9360;height:19309;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" fillcolor="white [3201]" stroked="f" strokeweight=".5pt">
                      <v:textbox>
                        <w:txbxContent>
                          <w:p w14:paraId="32295764" w14:textId="6DBC00D0" w:rsidR="0022513D" w:rsidRPr="00CE29A1" w:rsidRDefault="0022513D" w:rsidP="0022513D">
                            <w:pPr>
                              <w:rPr>
                                <w:b/>
                                <w:bCs/>
                                <w:color w:val="000000" w:themeColor="text1"/>
                                <w:lang w:val="en-IN"/>
                              </w:rPr>
                            </w:pPr>
                            <w:r>
                              <w:rPr>
                                <w:b/>
                                <w:bCs/>
                                <w:color w:val="000000" w:themeColor="text1"/>
                                <w:lang w:val="en-IN"/>
                              </w:rPr>
                              <w:t xml:space="preserve">Project: </w:t>
                            </w:r>
                            <w:r w:rsidRPr="00C61F05">
                              <w:rPr>
                                <w:b/>
                                <w:bCs/>
                                <w:color w:val="000000" w:themeColor="text1"/>
                                <w:highlight w:val="black"/>
                                <w:lang w:val="en-IN"/>
                              </w:rPr>
                              <w:t>JOINT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4" type="#_x0000_t75" alt="Image result for ISBN bar code" style="position:absolute;left:4736;top:2740;width:10469;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">
                      <v:imagedata r:id="rId13" o:title="Image result for ISBN bar code"/>
                    </v:shape>
                    <v:shape id="Text Box 8" o:spid="_x0000_s1035" type="#_x0000_t202" style="position:absolute;left:5080;width:9715;height:25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" fillcolor="white [3201]" stroked="f" strokeweight=".5pt">
                      <v:textbox>
                        <w:txbxContent>
                          <w:p w14:paraId="6B4B3373" w14:textId="3CC9C734" w:rsidR="00CE29A1" w:rsidRPr="00CE29A1" w:rsidRDefault="00CE29A1">
                            <w:pPr>
                              <w:rPr>
                                <w:b/>
                                <w:bCs/>
                                <w:color w:val="000000" w:themeColor="text1"/>
                                <w:lang w:val="en-IN"/>
                              </w:rPr>
                            </w:pPr>
                            <w:r w:rsidRPr="00CE29A1">
                              <w:rPr>
                                <w:b/>
                                <w:bCs/>
                                <w:color w:val="000000" w:themeColor="text1"/>
                                <w:lang w:val="en-IN"/>
                              </w:rPr>
                              <w:t>Strength is Life</w:t>
                            </w:r>
                          </w:p>
                        </w:txbxContent>
                      </v:textbox>
                    </v:shape>
                    <v:shape id="Text Box 22" o:spid="_x0000_s1036" type="#_x0000_t202" style="position:absolute;left:4613;top:9999;width:9901;height:25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" fillcolor="white [3201]" stroked="f" strokeweight=".5pt">
                      <v:textbox>
                        <w:txbxContent>
                          <w:p w14:paraId="4B60C9C5" w14:textId="3E354C1E" w:rsidR="0022513D" w:rsidRPr="00CE29A1" w:rsidRDefault="0022513D" w:rsidP="0022513D">
                            <w:pPr>
                              <w:rPr>
                                <w:b/>
                                <w:bCs/>
                                <w:color w:val="000000" w:themeColor="text1"/>
                                <w:lang w:val="en-IN"/>
                              </w:rPr>
                            </w:pPr>
                            <w:r>
                              <w:rPr>
                                <w:b/>
                                <w:bCs/>
                                <w:color w:val="000000" w:themeColor="text1"/>
                                <w:lang w:val="en-IN"/>
                              </w:rPr>
                              <w:t>www.</w:t>
                            </w:r>
                            <w:r w:rsidR="00126AE4">
                              <w:rPr>
                                <w:b/>
                                <w:bCs/>
                                <w:color w:val="000000" w:themeColor="text1"/>
                                <w:lang w:val="en-IN"/>
                              </w:rPr>
                              <w:t>mbsc</w:t>
                            </w:r>
                            <w:r>
                              <w:rPr>
                                <w:b/>
                                <w:bCs/>
                                <w:color w:val="000000" w:themeColor="text1"/>
                                <w:lang w:val="en-IN"/>
                              </w:rPr>
                              <w:t>.org</w:t>
                            </w:r>
                          </w:p>
                        </w:txbxContent>
                      </v:textbox>
                    </v:shape>
                  </v:group>
                </w:pict>
              </mc:Fallback>
            </mc:AlternateContent>
          </w:r>
          <w:r w:rsidR="0041170E" w:rsidRPr="00DC1604">
            <w:rPr>
              <w:noProof/>
              <w:color w:val="000000" w:themeColor="text1"/>
            </w:rPr>
            <mc:AlternateContent>
              <mc:Choice Requires="wps">
                <w:drawing>
                  <wp:anchor distT="0" distB="0" distL="114300" distR="114300" simplePos="0" relativeHeight="251649536" behindDoc="0" locked="0" layoutInCell="1" allowOverlap="1" wp14:anchorId="6126FA15" wp14:editId="78069EF4">
                    <wp:simplePos x="0" y="0"/>
                    <wp:positionH relativeFrom="margin">
                      <wp:posOffset>4306993</wp:posOffset>
                    </wp:positionH>
                    <wp:positionV relativeFrom="paragraph">
                      <wp:posOffset>3423285</wp:posOffset>
                    </wp:positionV>
                    <wp:extent cx="1327996" cy="490008"/>
                    <wp:effectExtent l="0" t="0" r="5715" b="5715"/>
                    <wp:wrapNone/>
                    <wp:docPr id="42" name="Text Box 42"/>
                    <wp:cNvGraphicFramePr/>
                    <a:graphic xmlns:a="http://schemas.openxmlformats.org/drawingml/2006/main">
                      <a:graphicData uri="http://schemas.microsoft.com/office/word/2010/wordprocessingShape">
                        <wps:wsp>
                          <wps:cNvSpPr txBox="1"/>
                          <wps:spPr>
                            <a:xfrm>
                              <a:off x="0" y="0"/>
                              <a:ext cx="1327996" cy="490008"/>
                            </a:xfrm>
                            <a:prstGeom prst="rect">
                              <a:avLst/>
                            </a:prstGeom>
                            <a:solidFill>
                              <a:schemeClr val="lt1"/>
                            </a:solidFill>
                            <a:ln w="6350">
                              <a:noFill/>
                            </a:ln>
                          </wps:spPr>
                          <wps:txbx>
                            <w:txbxContent>
                              <w:p w14:paraId="14909E5C" w14:textId="77777777" w:rsidR="006A4389" w:rsidRPr="0041170E" w:rsidRDefault="0041170E" w:rsidP="006A4389">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Military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6FA15" id="Text Box 42" o:spid="_x0000_s1037" type="#_x0000_t202" style="position:absolute;margin-left:339.15pt;margin-top:269.55pt;width:104.55pt;height:38.6pt;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" fillcolor="white [3201]" stroked="f" strokeweight=".5pt">
                    <v:textbox>
                      <w:txbxContent>
                        <w:p w14:paraId="14909E5C" w14:textId="77777777" w:rsidR="006A4389" w:rsidRPr="0041170E" w:rsidRDefault="0041170E" w:rsidP="006A4389">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Military Operations</w:t>
                          </w:r>
                        </w:p>
                      </w:txbxContent>
                    </v:textbox>
                    <w10:wrap anchorx="margin"/>
                  </v:shape>
                </w:pict>
              </mc:Fallback>
            </mc:AlternateContent>
          </w:r>
          <w:r w:rsidR="00FA6BB8">
            <w:rPr>
              <w:b/>
              <w:bCs/>
              <w:noProof/>
              <w:sz w:val="22"/>
              <w:szCs w:val="16"/>
            </w:rPr>
            <w:drawing>
              <wp:anchor distT="0" distB="0" distL="114300" distR="114300" simplePos="0" relativeHeight="251665920" behindDoc="1" locked="0" layoutInCell="1" allowOverlap="1" wp14:anchorId="103D0534" wp14:editId="310CDD5E">
                <wp:simplePos x="0" y="0"/>
                <wp:positionH relativeFrom="column">
                  <wp:posOffset>1320867</wp:posOffset>
                </wp:positionH>
                <wp:positionV relativeFrom="paragraph">
                  <wp:posOffset>1727936</wp:posOffset>
                </wp:positionV>
                <wp:extent cx="712270" cy="71227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2270" cy="71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3562" w:rsidRPr="00DC1604">
            <w:rPr>
              <w:rFonts w:ascii="Times New Roman" w:hAnsi="Times New Roman" w:cs="Times New Roman"/>
              <w:noProof/>
              <w:sz w:val="22"/>
              <w:szCs w:val="16"/>
            </w:rPr>
            <mc:AlternateContent>
              <mc:Choice Requires="wps">
                <w:drawing>
                  <wp:anchor distT="0" distB="0" distL="114300" distR="114300" simplePos="0" relativeHeight="251659776" behindDoc="0" locked="0" layoutInCell="1" allowOverlap="1" wp14:anchorId="7C1A7CA8" wp14:editId="55953A2F">
                    <wp:simplePos x="0" y="0"/>
                    <wp:positionH relativeFrom="page">
                      <wp:posOffset>654709</wp:posOffset>
                    </wp:positionH>
                    <wp:positionV relativeFrom="paragraph">
                      <wp:posOffset>4066277</wp:posOffset>
                    </wp:positionV>
                    <wp:extent cx="3362325" cy="233916"/>
                    <wp:effectExtent l="0" t="0" r="9525" b="0"/>
                    <wp:wrapNone/>
                    <wp:docPr id="5" name="Rectangle 5"/>
                    <wp:cNvGraphicFramePr/>
                    <a:graphic xmlns:a="http://schemas.openxmlformats.org/drawingml/2006/main">
                      <a:graphicData uri="http://schemas.microsoft.com/office/word/2010/wordprocessingShape">
                        <wps:wsp>
                          <wps:cNvSpPr/>
                          <wps:spPr>
                            <a:xfrm>
                              <a:off x="0" y="0"/>
                              <a:ext cx="3362325" cy="23391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F97BF" id="Rectangle 5" o:spid="_x0000_s1026" style="position:absolute;margin-left:51.55pt;margin-top:320.2pt;width:264.75pt;height:18.4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" fillcolor="white [3212]" stroked="f" strokeweight="1pt">
                    <w10:wrap anchorx="page"/>
                  </v:rect>
                </w:pict>
              </mc:Fallback>
            </mc:AlternateContent>
          </w:r>
          <w:r w:rsidR="003B34F5" w:rsidRPr="00DC1604">
            <w:rPr>
              <w:noProof/>
              <w:color w:val="000000" w:themeColor="text1"/>
            </w:rPr>
            <mc:AlternateContent>
              <mc:Choice Requires="wps">
                <w:drawing>
                  <wp:anchor distT="0" distB="0" distL="114300" distR="114300" simplePos="0" relativeHeight="251646464" behindDoc="0" locked="0" layoutInCell="1" allowOverlap="1" wp14:anchorId="10AA3927" wp14:editId="58E61183">
                    <wp:simplePos x="0" y="0"/>
                    <wp:positionH relativeFrom="column">
                      <wp:posOffset>-41910</wp:posOffset>
                    </wp:positionH>
                    <wp:positionV relativeFrom="paragraph">
                      <wp:posOffset>3483610</wp:posOffset>
                    </wp:positionV>
                    <wp:extent cx="1280160" cy="48895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1280160" cy="488950"/>
                            </a:xfrm>
                            <a:prstGeom prst="rect">
                              <a:avLst/>
                            </a:prstGeom>
                            <a:solidFill>
                              <a:schemeClr val="lt1"/>
                            </a:solidFill>
                            <a:ln w="6350">
                              <a:noFill/>
                            </a:ln>
                          </wps:spPr>
                          <wps:txbx>
                            <w:txbxContent>
                              <w:p w14:paraId="69AA53AB" w14:textId="77F7BD07" w:rsidR="00D65342" w:rsidRDefault="00A06449"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Army</w:t>
                                </w:r>
                                <w:r w:rsidR="00EB3562">
                                  <w:rPr>
                                    <w:rFonts w:ascii="Bodoni Poster" w:hAnsi="Bodoni Poster"/>
                                    <w:b/>
                                    <w:bCs/>
                                    <w:sz w:val="12"/>
                                    <w:szCs w:val="12"/>
                                  </w:rPr>
                                  <w:t xml:space="preserve">, Navy, </w:t>
                                </w:r>
                                <w:r w:rsidR="003B3D49">
                                  <w:rPr>
                                    <w:rFonts w:ascii="Bodoni Poster" w:hAnsi="Bodoni Poster"/>
                                    <w:b/>
                                    <w:bCs/>
                                    <w:sz w:val="12"/>
                                    <w:szCs w:val="12"/>
                                  </w:rPr>
                                  <w:t>Air Force</w:t>
                                </w:r>
                              </w:p>
                              <w:p w14:paraId="5A5B18C6" w14:textId="1D92D905" w:rsidR="0022513D" w:rsidRPr="0022513D" w:rsidRDefault="00D65342"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Ministry of Defense</w:t>
                                </w:r>
                              </w:p>
                              <w:p w14:paraId="73D243FC" w14:textId="074C7BA3" w:rsidR="0022513D" w:rsidRPr="0022513D" w:rsidRDefault="0022513D" w:rsidP="0022513D">
                                <w:pPr>
                                  <w:pBdr>
                                    <w:top w:val="single" w:sz="4" w:space="1" w:color="auto"/>
                                    <w:bottom w:val="single" w:sz="4" w:space="1" w:color="auto"/>
                                  </w:pBdr>
                                  <w:spacing w:after="0" w:line="240" w:lineRule="auto"/>
                                  <w:jc w:val="center"/>
                                  <w:rPr>
                                    <w:rFonts w:ascii="Bodoni Poster" w:hAnsi="Bodoni Poster"/>
                                    <w:b/>
                                    <w:bCs/>
                                    <w:sz w:val="12"/>
                                    <w:szCs w:val="12"/>
                                  </w:rPr>
                                </w:pPr>
                                <w:r w:rsidRPr="0022513D">
                                  <w:rPr>
                                    <w:rFonts w:ascii="Bodoni Poster" w:hAnsi="Bodoni Poster"/>
                                    <w:b/>
                                    <w:bCs/>
                                    <w:sz w:val="12"/>
                                    <w:szCs w:val="12"/>
                                  </w:rPr>
                                  <w:t>Delhi</w:t>
                                </w:r>
                                <w:r w:rsidR="00D65342">
                                  <w:rPr>
                                    <w:rFonts w:ascii="Bodoni Poster" w:hAnsi="Bodoni Poster"/>
                                    <w:b/>
                                    <w:bCs/>
                                    <w:sz w:val="12"/>
                                    <w:szCs w:val="12"/>
                                  </w:rPr>
                                  <w:t>, 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A3927" id="Text Box 29" o:spid="_x0000_s1038" type="#_x0000_t202" style="position:absolute;margin-left:-3.3pt;margin-top:274.3pt;width:100.8pt;height:3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" fillcolor="white [3201]" stroked="f" strokeweight=".5pt">
                    <v:textbox>
                      <w:txbxContent>
                        <w:p w14:paraId="69AA53AB" w14:textId="77F7BD07" w:rsidR="00D65342" w:rsidRDefault="00A06449"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Army</w:t>
                          </w:r>
                          <w:r w:rsidR="00EB3562">
                            <w:rPr>
                              <w:rFonts w:ascii="Bodoni Poster" w:hAnsi="Bodoni Poster"/>
                              <w:b/>
                              <w:bCs/>
                              <w:sz w:val="12"/>
                              <w:szCs w:val="12"/>
                            </w:rPr>
                            <w:t xml:space="preserve">, Navy, </w:t>
                          </w:r>
                          <w:r w:rsidR="003B3D49">
                            <w:rPr>
                              <w:rFonts w:ascii="Bodoni Poster" w:hAnsi="Bodoni Poster"/>
                              <w:b/>
                              <w:bCs/>
                              <w:sz w:val="12"/>
                              <w:szCs w:val="12"/>
                            </w:rPr>
                            <w:t>Air Force</w:t>
                          </w:r>
                        </w:p>
                        <w:p w14:paraId="5A5B18C6" w14:textId="1D92D905" w:rsidR="0022513D" w:rsidRPr="0022513D" w:rsidRDefault="00D65342" w:rsidP="0022513D">
                          <w:pPr>
                            <w:pBdr>
                              <w:top w:val="single" w:sz="4" w:space="1" w:color="auto"/>
                              <w:bottom w:val="single" w:sz="4" w:space="1" w:color="auto"/>
                            </w:pBdr>
                            <w:spacing w:after="0" w:line="240" w:lineRule="auto"/>
                            <w:jc w:val="center"/>
                            <w:rPr>
                              <w:rFonts w:ascii="Bodoni Poster" w:hAnsi="Bodoni Poster"/>
                              <w:b/>
                              <w:bCs/>
                              <w:sz w:val="12"/>
                              <w:szCs w:val="12"/>
                            </w:rPr>
                          </w:pPr>
                          <w:r>
                            <w:rPr>
                              <w:rFonts w:ascii="Bodoni Poster" w:hAnsi="Bodoni Poster"/>
                              <w:b/>
                              <w:bCs/>
                              <w:sz w:val="12"/>
                              <w:szCs w:val="12"/>
                            </w:rPr>
                            <w:t>Ministry of Defense</w:t>
                          </w:r>
                        </w:p>
                        <w:p w14:paraId="73D243FC" w14:textId="074C7BA3" w:rsidR="0022513D" w:rsidRPr="0022513D" w:rsidRDefault="0022513D" w:rsidP="0022513D">
                          <w:pPr>
                            <w:pBdr>
                              <w:top w:val="single" w:sz="4" w:space="1" w:color="auto"/>
                              <w:bottom w:val="single" w:sz="4" w:space="1" w:color="auto"/>
                            </w:pBdr>
                            <w:spacing w:after="0" w:line="240" w:lineRule="auto"/>
                            <w:jc w:val="center"/>
                            <w:rPr>
                              <w:rFonts w:ascii="Bodoni Poster" w:hAnsi="Bodoni Poster"/>
                              <w:b/>
                              <w:bCs/>
                              <w:sz w:val="12"/>
                              <w:szCs w:val="12"/>
                            </w:rPr>
                          </w:pPr>
                          <w:r w:rsidRPr="0022513D">
                            <w:rPr>
                              <w:rFonts w:ascii="Bodoni Poster" w:hAnsi="Bodoni Poster"/>
                              <w:b/>
                              <w:bCs/>
                              <w:sz w:val="12"/>
                              <w:szCs w:val="12"/>
                            </w:rPr>
                            <w:t>Delhi</w:t>
                          </w:r>
                          <w:r w:rsidR="00D65342">
                            <w:rPr>
                              <w:rFonts w:ascii="Bodoni Poster" w:hAnsi="Bodoni Poster"/>
                              <w:b/>
                              <w:bCs/>
                              <w:sz w:val="12"/>
                              <w:szCs w:val="12"/>
                            </w:rPr>
                            <w:t>, India</w:t>
                          </w:r>
                        </w:p>
                      </w:txbxContent>
                    </v:textbox>
                  </v:shape>
                </w:pict>
              </mc:Fallback>
            </mc:AlternateContent>
          </w:r>
          <w:r w:rsidR="000A164B" w:rsidRPr="00DC1604">
            <w:rPr>
              <w:rFonts w:ascii="Times New Roman" w:eastAsia="Arial" w:hAnsi="Times New Roman" w:cs="Times New Roman"/>
              <w:bCs/>
              <w:color w:val="000000" w:themeColor="text1"/>
            </w:rPr>
            <w:br w:type="page"/>
          </w:r>
        </w:p>
      </w:sdtContent>
    </w:sdt>
    <w:p w14:paraId="107A672F" w14:textId="7007DFC1" w:rsidR="000A164B" w:rsidRPr="00DC1604" w:rsidRDefault="000A164B" w:rsidP="000A164B">
      <w:pPr>
        <w:pStyle w:val="Heading2"/>
        <w:jc w:val="both"/>
        <w:rPr>
          <w:rFonts w:ascii="Times New Roman" w:hAnsi="Times New Roman" w:cs="Times New Roman"/>
          <w:sz w:val="22"/>
          <w:szCs w:val="16"/>
        </w:rPr>
        <w:sectPr w:rsidR="000A164B" w:rsidRPr="00DC1604" w:rsidSect="00410E07">
          <w:headerReference w:type="even" r:id="rId15"/>
          <w:headerReference w:type="default" r:id="rId16"/>
          <w:footerReference w:type="even" r:id="rId17"/>
          <w:footerReference w:type="default" r:id="rId18"/>
          <w:headerReference w:type="first" r:id="rId19"/>
          <w:footerReference w:type="first" r:id="rId20"/>
          <w:type w:val="nextColumn"/>
          <w:pgSz w:w="11907" w:h="8420" w:code="9"/>
          <w:pgMar w:top="568" w:right="142" w:bottom="284" w:left="284" w:header="0" w:footer="0" w:gutter="0"/>
          <w:pgNumType w:start="0"/>
          <w:cols w:num="2" w:space="993"/>
          <w:titlePg/>
          <w:docGrid w:linePitch="360"/>
        </w:sectPr>
      </w:pPr>
    </w:p>
    <w:p w14:paraId="4AFF51E4" w14:textId="61A0F897" w:rsidR="00EB3562" w:rsidRDefault="009E4DC6" w:rsidP="00B67ADE">
      <w:pPr>
        <w:spacing w:after="0" w:line="240" w:lineRule="auto"/>
        <w:jc w:val="center"/>
        <w:rPr>
          <w:rFonts w:ascii="Times New Roman" w:hAnsi="Times New Roman" w:cs="Times New Roman"/>
          <w:i/>
          <w:iCs/>
          <w:color w:val="000000" w:themeColor="text1"/>
          <w:sz w:val="22"/>
          <w:szCs w:val="16"/>
        </w:rPr>
      </w:pPr>
      <w:r w:rsidRPr="00DC1604">
        <w:rPr>
          <w:noProof/>
          <w:color w:val="000000" w:themeColor="text1"/>
        </w:rPr>
        <w:lastRenderedPageBreak/>
        <mc:AlternateContent>
          <mc:Choice Requires="wpg">
            <w:drawing>
              <wp:anchor distT="0" distB="0" distL="114300" distR="114300" simplePos="0" relativeHeight="251664896" behindDoc="0" locked="0" layoutInCell="1" allowOverlap="1" wp14:anchorId="5B35A75A" wp14:editId="0D3AB2C6">
                <wp:simplePos x="0" y="0"/>
                <wp:positionH relativeFrom="column">
                  <wp:posOffset>4022</wp:posOffset>
                </wp:positionH>
                <wp:positionV relativeFrom="paragraph">
                  <wp:posOffset>100542</wp:posOffset>
                </wp:positionV>
                <wp:extent cx="2596515" cy="4400770"/>
                <wp:effectExtent l="0" t="0" r="0" b="0"/>
                <wp:wrapNone/>
                <wp:docPr id="56" name="Group 56"/>
                <wp:cNvGraphicFramePr/>
                <a:graphic xmlns:a="http://schemas.openxmlformats.org/drawingml/2006/main">
                  <a:graphicData uri="http://schemas.microsoft.com/office/word/2010/wordprocessingGroup">
                    <wpg:wgp>
                      <wpg:cNvGrpSpPr/>
                      <wpg:grpSpPr>
                        <a:xfrm>
                          <a:off x="0" y="0"/>
                          <a:ext cx="2596515" cy="4400770"/>
                          <a:chOff x="-96274" y="118707"/>
                          <a:chExt cx="2598324" cy="1161235"/>
                        </a:xfrm>
                      </wpg:grpSpPr>
                      <wps:wsp>
                        <wps:cNvPr id="57" name="Text Box 57"/>
                        <wps:cNvSpPr txBox="1"/>
                        <wps:spPr>
                          <a:xfrm>
                            <a:off x="1930101" y="266536"/>
                            <a:ext cx="518158" cy="1013406"/>
                          </a:xfrm>
                          <a:prstGeom prst="rect">
                            <a:avLst/>
                          </a:prstGeom>
                          <a:solidFill>
                            <a:schemeClr val="bg1">
                              <a:lumMod val="85000"/>
                            </a:schemeClr>
                          </a:solidFill>
                          <a:ln w="6350">
                            <a:noFill/>
                          </a:ln>
                        </wps:spPr>
                        <wps:txbx>
                          <w:txbxContent>
                            <w:p w14:paraId="6CA8AAC9" w14:textId="77777777" w:rsidR="00EB3562" w:rsidRPr="00D57925" w:rsidRDefault="00EB3562" w:rsidP="00EB3562">
                              <w:pPr>
                                <w:spacing w:after="0" w:line="240" w:lineRule="auto"/>
                                <w:jc w:val="center"/>
                                <w:rPr>
                                  <w:rFonts w:ascii="Bodoni Poster" w:hAnsi="Bodoni Poster"/>
                                  <w:b/>
                                  <w:bCs/>
                                  <w:sz w:val="40"/>
                                  <w:szCs w:val="72"/>
                                </w:rPr>
                              </w:pPr>
                              <w:r w:rsidRPr="00D57925">
                                <w:rPr>
                                  <w:rFonts w:ascii="Bodoni Poster" w:hAnsi="Bodoni Poster"/>
                                  <w:b/>
                                  <w:bCs/>
                                  <w:sz w:val="40"/>
                                  <w:szCs w:val="380"/>
                                </w:rPr>
                                <w:t>MODEL BASED SYSTEM DESIGN</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96274" y="118707"/>
                            <a:ext cx="2598324" cy="137533"/>
                          </a:xfrm>
                          <a:prstGeom prst="rect">
                            <a:avLst/>
                          </a:prstGeom>
                          <a:solidFill>
                            <a:schemeClr val="bg1">
                              <a:lumMod val="75000"/>
                            </a:schemeClr>
                          </a:solidFill>
                          <a:ln w="6350">
                            <a:noFill/>
                          </a:ln>
                        </wps:spPr>
                        <wps:txbx>
                          <w:txbxContent>
                            <w:p w14:paraId="1DACE08D" w14:textId="77777777" w:rsidR="00EB3562" w:rsidRPr="00D57925" w:rsidRDefault="00EB3562"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35A75A" id="Group 56" o:spid="_x0000_s1039" style="position:absolute;left:0;text-align:left;margin-left:.3pt;margin-top:7.9pt;width:204.45pt;height:346.5pt;z-index:251664896;mso-width-relative:margin;mso-height-relative:margin" coordorigin="-962,1187" coordsize="25983,11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">
                <v:shape id="Text Box 57" o:spid="_x0000_s1040" type="#_x0000_t202" style="position:absolute;left:19301;top:2665;width:5181;height:10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" fillcolor="#d8d8d8 [2732]" stroked="f" strokeweight=".5pt">
                  <v:textbox style="layout-flow:vertical">
                    <w:txbxContent>
                      <w:p w14:paraId="6CA8AAC9" w14:textId="77777777" w:rsidR="00EB3562" w:rsidRPr="00D57925" w:rsidRDefault="00EB3562" w:rsidP="00EB3562">
                        <w:pPr>
                          <w:spacing w:after="0" w:line="240" w:lineRule="auto"/>
                          <w:jc w:val="center"/>
                          <w:rPr>
                            <w:rFonts w:ascii="Bodoni Poster" w:hAnsi="Bodoni Poster"/>
                            <w:b/>
                            <w:bCs/>
                            <w:sz w:val="40"/>
                            <w:szCs w:val="72"/>
                          </w:rPr>
                        </w:pPr>
                        <w:r w:rsidRPr="00D57925">
                          <w:rPr>
                            <w:rFonts w:ascii="Bodoni Poster" w:hAnsi="Bodoni Poster"/>
                            <w:b/>
                            <w:bCs/>
                            <w:sz w:val="40"/>
                            <w:szCs w:val="380"/>
                          </w:rPr>
                          <w:t>MODEL BASED SYSTEM DESIGN</w:t>
                        </w:r>
                      </w:p>
                    </w:txbxContent>
                  </v:textbox>
                </v:shape>
                <v:shape id="Text Box 58" o:spid="_x0000_s1041" type="#_x0000_t202" style="position:absolute;left:-962;top:1187;width:25982;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" fillcolor="#bfbfbf [2412]" stroked="f" strokeweight=".5pt">
                  <v:textbox inset="0,0,0,0">
                    <w:txbxContent>
                      <w:p w14:paraId="1DACE08D" w14:textId="77777777" w:rsidR="00EB3562" w:rsidRPr="00D57925" w:rsidRDefault="00EB3562" w:rsidP="00EB3562">
                        <w:pPr>
                          <w:spacing w:after="0" w:line="240" w:lineRule="auto"/>
                          <w:jc w:val="right"/>
                          <w:rPr>
                            <w:rFonts w:ascii="Bodoni Poster" w:hAnsi="Bodoni Poster"/>
                            <w:b/>
                            <w:bCs/>
                            <w:sz w:val="28"/>
                            <w:szCs w:val="48"/>
                            <w:lang w:val="en-IN"/>
                          </w:rPr>
                        </w:pPr>
                        <w:r>
                          <w:rPr>
                            <w:rFonts w:ascii="Bodoni Poster" w:hAnsi="Bodoni Poster"/>
                            <w:b/>
                            <w:bCs/>
                            <w:sz w:val="28"/>
                            <w:szCs w:val="48"/>
                            <w:lang w:val="en-IN"/>
                          </w:rPr>
                          <w:t>Using System Composer Toolbox in MATLAB</w:t>
                        </w:r>
                      </w:p>
                    </w:txbxContent>
                  </v:textbox>
                </v:shape>
              </v:group>
            </w:pict>
          </mc:Fallback>
        </mc:AlternateContent>
      </w:r>
      <w:r w:rsidR="00EB3562">
        <w:rPr>
          <w:noProof/>
        </w:rPr>
        <mc:AlternateContent>
          <mc:Choice Requires="wps">
            <w:drawing>
              <wp:anchor distT="0" distB="0" distL="114300" distR="114300" simplePos="0" relativeHeight="251658752" behindDoc="0" locked="0" layoutInCell="1" allowOverlap="1" wp14:anchorId="0874C0D4" wp14:editId="1FE903CA">
                <wp:simplePos x="0" y="0"/>
                <wp:positionH relativeFrom="column">
                  <wp:posOffset>2725420</wp:posOffset>
                </wp:positionH>
                <wp:positionV relativeFrom="paragraph">
                  <wp:posOffset>-472540</wp:posOffset>
                </wp:positionV>
                <wp:extent cx="427990" cy="3502660"/>
                <wp:effectExtent l="0" t="0" r="0" b="2540"/>
                <wp:wrapNone/>
                <wp:docPr id="61" name="Text Box 61"/>
                <wp:cNvGraphicFramePr/>
                <a:graphic xmlns:a="http://schemas.openxmlformats.org/drawingml/2006/main">
                  <a:graphicData uri="http://schemas.microsoft.com/office/word/2010/wordprocessingShape">
                    <wps:wsp>
                      <wps:cNvSpPr txBox="1"/>
                      <wps:spPr>
                        <a:xfrm>
                          <a:off x="0" y="0"/>
                          <a:ext cx="427990" cy="3502660"/>
                        </a:xfrm>
                        <a:prstGeom prst="rect">
                          <a:avLst/>
                        </a:prstGeom>
                        <a:solidFill>
                          <a:schemeClr val="bg1">
                            <a:lumMod val="95000"/>
                          </a:schemeClr>
                        </a:solidFill>
                        <a:ln w="6350">
                          <a:noFill/>
                        </a:ln>
                      </wps:spPr>
                      <wps:txbx>
                        <w:txbxContent>
                          <w:p w14:paraId="075B2BAC" w14:textId="77777777" w:rsidR="00EB3562" w:rsidRPr="00D57925" w:rsidRDefault="00EB3562" w:rsidP="00EB3562">
                            <w:pPr>
                              <w:spacing w:after="0" w:line="240" w:lineRule="auto"/>
                              <w:jc w:val="right"/>
                              <w:rPr>
                                <w:rFonts w:ascii="Bodoni Poster" w:hAnsi="Bodoni Poster"/>
                                <w:b/>
                                <w:bCs/>
                                <w:sz w:val="30"/>
                                <w:szCs w:val="40"/>
                                <w:lang w:val="en-IN"/>
                              </w:rPr>
                            </w:pPr>
                            <w:r>
                              <w:rPr>
                                <w:rFonts w:ascii="Bodoni Poster" w:hAnsi="Bodoni Poster"/>
                                <w:b/>
                                <w:bCs/>
                                <w:sz w:val="30"/>
                                <w:szCs w:val="280"/>
                                <w:lang w:val="en-IN"/>
                              </w:rPr>
                              <w:t>SUMANTA DAS</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4C0D4" id="Text Box 61" o:spid="_x0000_s1042" type="#_x0000_t202" style="position:absolute;left:0;text-align:left;margin-left:214.6pt;margin-top:-37.2pt;width:33.7pt;height:275.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" fillcolor="#f2f2f2 [3052]" stroked="f" strokeweight=".5pt">
                <v:textbox style="layout-flow:vertical">
                  <w:txbxContent>
                    <w:p w14:paraId="075B2BAC" w14:textId="77777777" w:rsidR="00EB3562" w:rsidRPr="00D57925" w:rsidRDefault="00EB3562" w:rsidP="00EB3562">
                      <w:pPr>
                        <w:spacing w:after="0" w:line="240" w:lineRule="auto"/>
                        <w:jc w:val="right"/>
                        <w:rPr>
                          <w:rFonts w:ascii="Bodoni Poster" w:hAnsi="Bodoni Poster"/>
                          <w:b/>
                          <w:bCs/>
                          <w:sz w:val="30"/>
                          <w:szCs w:val="40"/>
                          <w:lang w:val="en-IN"/>
                        </w:rPr>
                      </w:pPr>
                      <w:r>
                        <w:rPr>
                          <w:rFonts w:ascii="Bodoni Poster" w:hAnsi="Bodoni Poster"/>
                          <w:b/>
                          <w:bCs/>
                          <w:sz w:val="30"/>
                          <w:szCs w:val="280"/>
                          <w:lang w:val="en-IN"/>
                        </w:rPr>
                        <w:t>SUMANTA DAS</w:t>
                      </w:r>
                    </w:p>
                  </w:txbxContent>
                </v:textbox>
              </v:shape>
            </w:pict>
          </mc:Fallback>
        </mc:AlternateContent>
      </w:r>
      <w:r w:rsidR="00EB3562">
        <w:rPr>
          <w:noProof/>
        </w:rPr>
        <w:drawing>
          <wp:anchor distT="0" distB="0" distL="114300" distR="114300" simplePos="0" relativeHeight="251657728" behindDoc="1" locked="0" layoutInCell="1" allowOverlap="1" wp14:anchorId="6247167C" wp14:editId="49431627">
            <wp:simplePos x="0" y="0"/>
            <wp:positionH relativeFrom="column">
              <wp:posOffset>-331170</wp:posOffset>
            </wp:positionH>
            <wp:positionV relativeFrom="paragraph">
              <wp:posOffset>-426319</wp:posOffset>
            </wp:positionV>
            <wp:extent cx="3715351" cy="4581437"/>
            <wp:effectExtent l="0" t="0" r="0" b="0"/>
            <wp:wrapNone/>
            <wp:docPr id="55" name="Picture 55" descr="Image result for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ystem desig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22385" cy="45901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41B4D" w14:textId="18BB39B1" w:rsidR="00EB3562" w:rsidRDefault="00EB3562">
      <w:pPr>
        <w:spacing w:after="160" w:line="259" w:lineRule="auto"/>
        <w:rPr>
          <w:rFonts w:ascii="Times New Roman" w:hAnsi="Times New Roman" w:cs="Times New Roman"/>
          <w:i/>
          <w:iCs/>
          <w:color w:val="000000" w:themeColor="text1"/>
          <w:sz w:val="22"/>
          <w:szCs w:val="16"/>
        </w:rPr>
      </w:pPr>
      <w:r w:rsidRPr="00DC1604">
        <w:rPr>
          <w:noProof/>
          <w:color w:val="000000" w:themeColor="text1"/>
        </w:rPr>
        <mc:AlternateContent>
          <mc:Choice Requires="wps">
            <w:drawing>
              <wp:anchor distT="0" distB="0" distL="114300" distR="114300" simplePos="0" relativeHeight="251660800" behindDoc="0" locked="0" layoutInCell="1" allowOverlap="1" wp14:anchorId="32BBAA15" wp14:editId="2DB5B1BB">
                <wp:simplePos x="0" y="0"/>
                <wp:positionH relativeFrom="margin">
                  <wp:posOffset>109855</wp:posOffset>
                </wp:positionH>
                <wp:positionV relativeFrom="paragraph">
                  <wp:posOffset>3572933</wp:posOffset>
                </wp:positionV>
                <wp:extent cx="1776730" cy="488950"/>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1776730" cy="488950"/>
                        </a:xfrm>
                        <a:prstGeom prst="rect">
                          <a:avLst/>
                        </a:prstGeom>
                        <a:solidFill>
                          <a:schemeClr val="lt1"/>
                        </a:solidFill>
                        <a:ln w="6350">
                          <a:noFill/>
                        </a:ln>
                      </wps:spPr>
                      <wps:txbx>
                        <w:txbxContent>
                          <w:p w14:paraId="0AEB7E5B" w14:textId="595F5CC2" w:rsidR="00EB3562" w:rsidRPr="0041170E" w:rsidRDefault="0041170E" w:rsidP="00EB3562">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Military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BAA15" id="Text Box 60" o:spid="_x0000_s1043" type="#_x0000_t202" style="position:absolute;margin-left:8.65pt;margin-top:281.35pt;width:139.9pt;height:38.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LHwMAIAAFw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" fillcolor="white [3201]" stroked="f" strokeweight=".5pt">
                <v:textbox>
                  <w:txbxContent>
                    <w:p w14:paraId="0AEB7E5B" w14:textId="595F5CC2" w:rsidR="00EB3562" w:rsidRPr="0041170E" w:rsidRDefault="0041170E" w:rsidP="00EB3562">
                      <w:pPr>
                        <w:pBdr>
                          <w:top w:val="single" w:sz="4" w:space="1" w:color="auto"/>
                          <w:bottom w:val="single" w:sz="4" w:space="1" w:color="auto"/>
                        </w:pBdr>
                        <w:spacing w:after="0" w:line="240" w:lineRule="auto"/>
                        <w:jc w:val="center"/>
                        <w:rPr>
                          <w:rFonts w:ascii="Bodoni Poster" w:hAnsi="Bodoni Poster"/>
                          <w:b/>
                          <w:bCs/>
                          <w:sz w:val="22"/>
                          <w:szCs w:val="22"/>
                          <w:lang w:val="en-IN"/>
                        </w:rPr>
                      </w:pPr>
                      <w:r>
                        <w:rPr>
                          <w:rFonts w:ascii="Bodoni Poster" w:hAnsi="Bodoni Poster"/>
                          <w:b/>
                          <w:bCs/>
                          <w:sz w:val="22"/>
                          <w:szCs w:val="22"/>
                          <w:lang w:val="en-IN"/>
                        </w:rPr>
                        <w:t>Complex Military Operations</w:t>
                      </w:r>
                    </w:p>
                  </w:txbxContent>
                </v:textbox>
                <w10:wrap anchorx="margin"/>
              </v:shape>
            </w:pict>
          </mc:Fallback>
        </mc:AlternateContent>
      </w:r>
      <w:r>
        <w:rPr>
          <w:rFonts w:ascii="Times New Roman" w:hAnsi="Times New Roman" w:cs="Times New Roman"/>
          <w:i/>
          <w:iCs/>
          <w:color w:val="000000" w:themeColor="text1"/>
          <w:sz w:val="22"/>
          <w:szCs w:val="16"/>
        </w:rPr>
        <w:br w:type="page"/>
      </w:r>
    </w:p>
    <w:p w14:paraId="02CD0003" w14:textId="3FF573B1" w:rsidR="007A216B" w:rsidRPr="00DC1604" w:rsidRDefault="0076701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647488" behindDoc="0" locked="0" layoutInCell="1" allowOverlap="1" wp14:anchorId="539BF828" wp14:editId="2E702B6D">
                <wp:simplePos x="0" y="0"/>
                <wp:positionH relativeFrom="page">
                  <wp:posOffset>295275</wp:posOffset>
                </wp:positionH>
                <wp:positionV relativeFrom="paragraph">
                  <wp:posOffset>-330835</wp:posOffset>
                </wp:positionV>
                <wp:extent cx="3314700" cy="324485"/>
                <wp:effectExtent l="0" t="0" r="0" b="0"/>
                <wp:wrapNone/>
                <wp:docPr id="31" name="Rectangle 31"/>
                <wp:cNvGraphicFramePr/>
                <a:graphic xmlns:a="http://schemas.openxmlformats.org/drawingml/2006/main">
                  <a:graphicData uri="http://schemas.microsoft.com/office/word/2010/wordprocessingShape">
                    <wps:wsp>
                      <wps:cNvSpPr/>
                      <wps:spPr>
                        <a:xfrm>
                          <a:off x="0" y="0"/>
                          <a:ext cx="3314700" cy="324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94402" id="Rectangle 31" o:spid="_x0000_s1026" style="position:absolute;margin-left:23.25pt;margin-top:-26.05pt;width:261pt;height:25.5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" fillcolor="white [3212]" stroked="f" strokeweight="1pt">
                <w10:wrap anchorx="page"/>
              </v:rect>
            </w:pict>
          </mc:Fallback>
        </mc:AlternateContent>
      </w:r>
      <w:r w:rsidR="007A216B" w:rsidRPr="00DC1604">
        <w:rPr>
          <w:rFonts w:ascii="Times New Roman" w:hAnsi="Times New Roman" w:cs="Times New Roman"/>
          <w:i/>
          <w:iCs/>
          <w:color w:val="000000" w:themeColor="text1"/>
          <w:sz w:val="22"/>
          <w:szCs w:val="16"/>
        </w:rPr>
        <w:t>Published by</w:t>
      </w:r>
    </w:p>
    <w:p w14:paraId="5A66EB23" w14:textId="1185E2D3"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spellStart"/>
      <w:r w:rsidRPr="00DC1604">
        <w:rPr>
          <w:rFonts w:ascii="Times New Roman" w:hAnsi="Times New Roman" w:cs="Times New Roman"/>
          <w:color w:val="000000" w:themeColor="text1"/>
          <w:sz w:val="22"/>
          <w:szCs w:val="16"/>
          <w:highlight w:val="black"/>
        </w:rPr>
        <w:t>Sumanta</w:t>
      </w:r>
      <w:proofErr w:type="spellEnd"/>
      <w:r w:rsidRPr="00DC1604">
        <w:rPr>
          <w:rFonts w:ascii="Times New Roman" w:hAnsi="Times New Roman" w:cs="Times New Roman"/>
          <w:color w:val="000000" w:themeColor="text1"/>
          <w:sz w:val="22"/>
          <w:szCs w:val="16"/>
          <w:highlight w:val="black"/>
        </w:rPr>
        <w:t xml:space="preserve"> Kumar Das</w:t>
      </w:r>
    </w:p>
    <w:p w14:paraId="0D041B15"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 xml:space="preserve">Ministry of </w:t>
      </w:r>
      <w:proofErr w:type="spellStart"/>
      <w:r w:rsidRPr="00DC1604">
        <w:rPr>
          <w:rFonts w:ascii="Times New Roman" w:hAnsi="Times New Roman" w:cs="Times New Roman"/>
          <w:color w:val="000000" w:themeColor="text1"/>
          <w:sz w:val="22"/>
          <w:szCs w:val="16"/>
        </w:rPr>
        <w:t>Defence</w:t>
      </w:r>
      <w:proofErr w:type="spellEnd"/>
      <w:r w:rsidRPr="00DC1604">
        <w:rPr>
          <w:rFonts w:ascii="Times New Roman" w:hAnsi="Times New Roman" w:cs="Times New Roman"/>
          <w:color w:val="000000" w:themeColor="text1"/>
          <w:sz w:val="22"/>
          <w:szCs w:val="16"/>
        </w:rPr>
        <w:t>, Delhi, India</w:t>
      </w:r>
    </w:p>
    <w:p w14:paraId="5C9FF138" w14:textId="74CD20F0" w:rsidR="007A216B" w:rsidRPr="00DC1604" w:rsidRDefault="00B67AD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i/>
          <w:iCs/>
          <w:color w:val="000000" w:themeColor="text1"/>
          <w:sz w:val="22"/>
          <w:szCs w:val="16"/>
        </w:rPr>
        <w:t>f</w:t>
      </w:r>
      <w:r w:rsidR="007A216B" w:rsidRPr="00DC1604">
        <w:rPr>
          <w:rFonts w:ascii="Times New Roman" w:hAnsi="Times New Roman" w:cs="Times New Roman"/>
          <w:i/>
          <w:iCs/>
          <w:color w:val="000000" w:themeColor="text1"/>
          <w:sz w:val="22"/>
          <w:szCs w:val="16"/>
        </w:rPr>
        <w:t>rom its Publication House, Delhi</w:t>
      </w:r>
    </w:p>
    <w:p w14:paraId="5530FE2E"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gramStart"/>
      <w:r w:rsidRPr="00DC1604">
        <w:rPr>
          <w:rFonts w:ascii="Times New Roman" w:hAnsi="Times New Roman" w:cs="Times New Roman"/>
          <w:color w:val="000000" w:themeColor="text1"/>
          <w:sz w:val="22"/>
          <w:szCs w:val="16"/>
        </w:rPr>
        <w:t>Email:</w:t>
      </w:r>
      <w:r w:rsidRPr="00DC1604">
        <w:rPr>
          <w:rFonts w:ascii="Times New Roman" w:hAnsi="Times New Roman" w:cs="Times New Roman"/>
          <w:color w:val="000000" w:themeColor="text1"/>
          <w:sz w:val="22"/>
          <w:szCs w:val="16"/>
          <w:highlight w:val="black"/>
        </w:rPr>
        <w:t>sumantadas.delhi</w:t>
      </w:r>
      <w:r w:rsidRPr="00DC1604">
        <w:rPr>
          <w:rFonts w:ascii="Times New Roman" w:hAnsi="Times New Roman" w:cs="Times New Roman"/>
          <w:color w:val="000000" w:themeColor="text1"/>
          <w:sz w:val="22"/>
          <w:szCs w:val="16"/>
        </w:rPr>
        <w:t>@gmail.com</w:t>
      </w:r>
      <w:proofErr w:type="gramEnd"/>
    </w:p>
    <w:p w14:paraId="5CBE0A30" w14:textId="721E55C9" w:rsidR="007A216B" w:rsidRPr="00DC1604" w:rsidRDefault="007A216B" w:rsidP="00B67ADE">
      <w:pPr>
        <w:spacing w:after="0" w:line="240" w:lineRule="auto"/>
        <w:jc w:val="center"/>
        <w:rPr>
          <w:rFonts w:ascii="Times New Roman" w:hAnsi="Times New Roman" w:cs="Times New Roman"/>
          <w:color w:val="000000" w:themeColor="text1"/>
          <w:sz w:val="22"/>
          <w:szCs w:val="16"/>
        </w:rPr>
      </w:pPr>
      <w:proofErr w:type="gramStart"/>
      <w:r w:rsidRPr="00DC1604">
        <w:rPr>
          <w:rFonts w:ascii="Times New Roman" w:hAnsi="Times New Roman" w:cs="Times New Roman"/>
          <w:color w:val="000000" w:themeColor="text1"/>
          <w:sz w:val="22"/>
          <w:szCs w:val="16"/>
        </w:rPr>
        <w:t>Website:www.</w:t>
      </w:r>
      <w:r w:rsidR="009E4DC6">
        <w:rPr>
          <w:rFonts w:ascii="Times New Roman" w:hAnsi="Times New Roman" w:cs="Times New Roman"/>
          <w:color w:val="000000" w:themeColor="text1"/>
          <w:sz w:val="22"/>
          <w:szCs w:val="16"/>
        </w:rPr>
        <w:t>mbsc</w:t>
      </w:r>
      <w:r w:rsidRPr="00DC1604">
        <w:rPr>
          <w:rFonts w:ascii="Times New Roman" w:hAnsi="Times New Roman" w:cs="Times New Roman"/>
          <w:color w:val="000000" w:themeColor="text1"/>
          <w:sz w:val="22"/>
          <w:szCs w:val="16"/>
        </w:rPr>
        <w:t>.org</w:t>
      </w:r>
      <w:proofErr w:type="gramEnd"/>
    </w:p>
    <w:p w14:paraId="17384D59" w14:textId="65FC111E"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229982C"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6493B66" w14:textId="2745AB04" w:rsidR="007A216B" w:rsidRPr="00DC1604" w:rsidRDefault="00077D1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w:t>
      </w:r>
      <w:r w:rsidR="007A216B" w:rsidRPr="00DC1604">
        <w:rPr>
          <w:rFonts w:ascii="Times New Roman" w:hAnsi="Times New Roman" w:cs="Times New Roman"/>
          <w:color w:val="000000" w:themeColor="text1"/>
          <w:sz w:val="22"/>
          <w:szCs w:val="16"/>
        </w:rPr>
        <w:t xml:space="preserve"> Ministry of </w:t>
      </w:r>
      <w:r w:rsidR="00AB6BD1">
        <w:rPr>
          <w:rFonts w:ascii="Times New Roman" w:hAnsi="Times New Roman" w:cs="Times New Roman"/>
          <w:color w:val="000000" w:themeColor="text1"/>
          <w:sz w:val="22"/>
          <w:szCs w:val="16"/>
        </w:rPr>
        <w:t>Defense</w:t>
      </w:r>
    </w:p>
    <w:p w14:paraId="45A6B0E5" w14:textId="77777777" w:rsidR="007A216B"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All rights are reserved and exclusively</w:t>
      </w:r>
    </w:p>
    <w:p w14:paraId="195A3364" w14:textId="3B61002B" w:rsidR="00B67ADE" w:rsidRPr="00DC1604" w:rsidRDefault="007A216B"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Vested with the right-holder. No part of this work</w:t>
      </w:r>
      <w:r w:rsidR="00B67ADE" w:rsidRPr="00DC1604">
        <w:rPr>
          <w:rFonts w:ascii="Times New Roman" w:hAnsi="Times New Roman" w:cs="Times New Roman"/>
          <w:color w:val="000000" w:themeColor="text1"/>
          <w:sz w:val="22"/>
          <w:szCs w:val="16"/>
        </w:rPr>
        <w:t xml:space="preserve"> may be reproduced, stored, published, circulated, distributed, communicated, adopted, and translated in any material form (by electronic or mechanical means) without the prior written permission of the right-holder. Nothing herein prevents a person from making such uses that are permissible under law.</w:t>
      </w:r>
    </w:p>
    <w:p w14:paraId="30D7D85F"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162DC4A1" w14:textId="42969B45" w:rsidR="00B67ADE" w:rsidRPr="00DC1604" w:rsidRDefault="00A50AAD" w:rsidP="00B67ADE">
      <w:pPr>
        <w:spacing w:after="0" w:line="240" w:lineRule="auto"/>
        <w:jc w:val="center"/>
        <w:rPr>
          <w:rFonts w:ascii="Times New Roman" w:hAnsi="Times New Roman" w:cs="Times New Roman"/>
          <w:color w:val="000000" w:themeColor="text1"/>
          <w:sz w:val="22"/>
          <w:szCs w:val="16"/>
        </w:rPr>
      </w:pPr>
      <w:r>
        <w:rPr>
          <w:rFonts w:ascii="Times New Roman" w:hAnsi="Times New Roman" w:cs="Times New Roman"/>
          <w:color w:val="000000" w:themeColor="text1"/>
          <w:sz w:val="22"/>
          <w:szCs w:val="16"/>
        </w:rPr>
        <w:t>Seventh</w:t>
      </w:r>
      <w:r w:rsidR="00B67ADE" w:rsidRPr="00DC1604">
        <w:rPr>
          <w:rFonts w:ascii="Times New Roman" w:hAnsi="Times New Roman" w:cs="Times New Roman"/>
          <w:color w:val="000000" w:themeColor="text1"/>
          <w:sz w:val="22"/>
          <w:szCs w:val="16"/>
        </w:rPr>
        <w:t xml:space="preserve"> – Reprint, </w:t>
      </w:r>
      <w:r>
        <w:rPr>
          <w:rFonts w:ascii="Times New Roman" w:hAnsi="Times New Roman" w:cs="Times New Roman"/>
          <w:color w:val="000000" w:themeColor="text1"/>
          <w:sz w:val="22"/>
          <w:szCs w:val="16"/>
        </w:rPr>
        <w:t>October</w:t>
      </w:r>
      <w:r w:rsidR="00B67ADE" w:rsidRPr="00DC1604">
        <w:rPr>
          <w:rFonts w:ascii="Times New Roman" w:hAnsi="Times New Roman" w:cs="Times New Roman"/>
          <w:color w:val="000000" w:themeColor="text1"/>
          <w:sz w:val="22"/>
          <w:szCs w:val="16"/>
        </w:rPr>
        <w:t xml:space="preserve"> 202</w:t>
      </w:r>
      <w:r w:rsidR="00D05C6B">
        <w:rPr>
          <w:rFonts w:ascii="Times New Roman" w:hAnsi="Times New Roman" w:cs="Times New Roman"/>
          <w:color w:val="000000" w:themeColor="text1"/>
          <w:sz w:val="22"/>
          <w:szCs w:val="16"/>
        </w:rPr>
        <w:t>3</w:t>
      </w:r>
    </w:p>
    <w:p w14:paraId="17D5E3C6" w14:textId="6394922C" w:rsidR="00B67ADE" w:rsidRPr="00DC1604" w:rsidRDefault="00B67AD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rPr>
        <w:t>10M</w:t>
      </w:r>
    </w:p>
    <w:p w14:paraId="55B87DC5"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433EE553" w14:textId="35953019" w:rsidR="00B67ADE" w:rsidRPr="00DC1604" w:rsidRDefault="00B67ADE" w:rsidP="00B67ADE">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color w:val="000000" w:themeColor="text1"/>
          <w:sz w:val="22"/>
          <w:szCs w:val="16"/>
          <w:highlight w:val="black"/>
        </w:rPr>
        <w:t>ISBN 978-81-7505-001-</w:t>
      </w:r>
      <w:r w:rsidR="0076701E" w:rsidRPr="00DC1604">
        <w:rPr>
          <w:rFonts w:ascii="Times New Roman" w:hAnsi="Times New Roman" w:cs="Times New Roman"/>
          <w:color w:val="000000" w:themeColor="text1"/>
          <w:sz w:val="22"/>
          <w:szCs w:val="16"/>
          <w:highlight w:val="black"/>
        </w:rPr>
        <w:t>10</w:t>
      </w:r>
    </w:p>
    <w:p w14:paraId="0BAC4DB4" w14:textId="77777777" w:rsidR="00B67ADE" w:rsidRPr="00DC1604" w:rsidRDefault="00B67ADE" w:rsidP="00B67ADE">
      <w:pPr>
        <w:spacing w:after="0" w:line="240" w:lineRule="auto"/>
        <w:jc w:val="center"/>
        <w:rPr>
          <w:rFonts w:ascii="Times New Roman" w:hAnsi="Times New Roman" w:cs="Times New Roman"/>
          <w:color w:val="000000" w:themeColor="text1"/>
          <w:sz w:val="22"/>
          <w:szCs w:val="16"/>
        </w:rPr>
      </w:pPr>
    </w:p>
    <w:p w14:paraId="7EF5BA68" w14:textId="77777777" w:rsidR="00B67ADE" w:rsidRPr="00DC1604" w:rsidRDefault="00B67ADE" w:rsidP="00B67ADE">
      <w:pPr>
        <w:spacing w:after="0" w:line="240" w:lineRule="auto"/>
        <w:jc w:val="center"/>
        <w:rPr>
          <w:rFonts w:ascii="Times New Roman" w:hAnsi="Times New Roman" w:cs="Times New Roman"/>
          <w:i/>
          <w:iCs/>
          <w:color w:val="000000" w:themeColor="text1"/>
          <w:sz w:val="22"/>
          <w:szCs w:val="16"/>
        </w:rPr>
      </w:pPr>
      <w:r w:rsidRPr="00DC1604">
        <w:rPr>
          <w:rFonts w:ascii="Times New Roman" w:hAnsi="Times New Roman" w:cs="Times New Roman"/>
          <w:i/>
          <w:iCs/>
          <w:color w:val="000000" w:themeColor="text1"/>
          <w:sz w:val="22"/>
          <w:szCs w:val="16"/>
        </w:rPr>
        <w:t>Printed in India at</w:t>
      </w:r>
    </w:p>
    <w:p w14:paraId="335267CE" w14:textId="29C93E1C" w:rsidR="00B67ADE" w:rsidRPr="00DC1604" w:rsidRDefault="00047EE2" w:rsidP="00B67ADE">
      <w:pPr>
        <w:spacing w:after="0" w:line="240" w:lineRule="auto"/>
        <w:jc w:val="center"/>
        <w:rPr>
          <w:rFonts w:ascii="Times New Roman" w:hAnsi="Times New Roman" w:cs="Times New Roman"/>
          <w:color w:val="000000" w:themeColor="text1"/>
          <w:sz w:val="22"/>
          <w:szCs w:val="16"/>
        </w:rPr>
      </w:pPr>
      <w:proofErr w:type="spellStart"/>
      <w:r>
        <w:rPr>
          <w:rFonts w:ascii="Times New Roman" w:hAnsi="Times New Roman" w:cs="Times New Roman"/>
          <w:color w:val="000000" w:themeColor="text1"/>
          <w:sz w:val="22"/>
          <w:szCs w:val="16"/>
        </w:rPr>
        <w:t>Udbodhon</w:t>
      </w:r>
      <w:proofErr w:type="spellEnd"/>
      <w:r w:rsidR="00B67ADE" w:rsidRPr="00DC1604">
        <w:rPr>
          <w:rFonts w:ascii="Times New Roman" w:hAnsi="Times New Roman" w:cs="Times New Roman"/>
          <w:color w:val="000000" w:themeColor="text1"/>
          <w:sz w:val="22"/>
          <w:szCs w:val="16"/>
        </w:rPr>
        <w:t xml:space="preserve"> </w:t>
      </w:r>
      <w:proofErr w:type="spellStart"/>
      <w:r>
        <w:rPr>
          <w:rFonts w:ascii="Times New Roman" w:hAnsi="Times New Roman" w:cs="Times New Roman"/>
          <w:color w:val="000000" w:themeColor="text1"/>
          <w:sz w:val="22"/>
          <w:szCs w:val="16"/>
        </w:rPr>
        <w:t>Karjalay</w:t>
      </w:r>
      <w:proofErr w:type="spellEnd"/>
    </w:p>
    <w:p w14:paraId="2B110535" w14:textId="3B8B79E3" w:rsidR="00B67ADE" w:rsidRPr="00DC1604" w:rsidRDefault="0041170E" w:rsidP="00833FE4">
      <w:pPr>
        <w:spacing w:after="0" w:line="240" w:lineRule="auto"/>
        <w:jc w:val="center"/>
        <w:rPr>
          <w:rFonts w:ascii="Times New Roman" w:hAnsi="Times New Roman" w:cs="Times New Roman"/>
          <w:color w:val="000000" w:themeColor="text1"/>
          <w:sz w:val="22"/>
          <w:szCs w:val="16"/>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67968" behindDoc="0" locked="0" layoutInCell="1" allowOverlap="1" wp14:anchorId="7F33642C" wp14:editId="203EBBEF">
                <wp:simplePos x="0" y="0"/>
                <wp:positionH relativeFrom="page">
                  <wp:posOffset>203200</wp:posOffset>
                </wp:positionH>
                <wp:positionV relativeFrom="paragraph">
                  <wp:posOffset>167005</wp:posOffset>
                </wp:positionV>
                <wp:extent cx="3362325" cy="337197"/>
                <wp:effectExtent l="0" t="0" r="9525" b="5715"/>
                <wp:wrapNone/>
                <wp:docPr id="7" name="Rectangle 7"/>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4B374" id="Rectangle 7" o:spid="_x0000_s1026" style="position:absolute;margin-left:16pt;margin-top:13.15pt;width:264.75pt;height:26.5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" fillcolor="white [3212]" stroked="f" strokeweight="1pt">
                <w10:wrap anchorx="page"/>
              </v:rect>
            </w:pict>
          </mc:Fallback>
        </mc:AlternateContent>
      </w:r>
      <w:r w:rsidR="00B67ADE" w:rsidRPr="00DC1604">
        <w:rPr>
          <w:rFonts w:ascii="Times New Roman" w:hAnsi="Times New Roman" w:cs="Times New Roman"/>
          <w:color w:val="000000" w:themeColor="text1"/>
          <w:sz w:val="22"/>
          <w:szCs w:val="16"/>
        </w:rPr>
        <w:t>Delhi-1100</w:t>
      </w:r>
      <w:r w:rsidR="009E4DC6">
        <w:rPr>
          <w:rFonts w:ascii="Times New Roman" w:hAnsi="Times New Roman" w:cs="Times New Roman"/>
          <w:color w:val="000000" w:themeColor="text1"/>
          <w:sz w:val="22"/>
          <w:szCs w:val="16"/>
        </w:rPr>
        <w:t>23</w:t>
      </w:r>
      <w:r w:rsidR="00B67ADE" w:rsidRPr="00DC1604">
        <w:rPr>
          <w:rFonts w:ascii="Times New Roman" w:hAnsi="Times New Roman" w:cs="Times New Roman"/>
          <w:color w:val="000000" w:themeColor="text1"/>
          <w:sz w:val="22"/>
          <w:szCs w:val="16"/>
        </w:rPr>
        <w:br w:type="page"/>
      </w:r>
    </w:p>
    <w:p w14:paraId="1D1DDA5B" w14:textId="66767D5A" w:rsidR="0076701E" w:rsidRPr="00DC1604" w:rsidRDefault="00BF5C43" w:rsidP="00B67ADE">
      <w:pPr>
        <w:spacing w:after="0" w:line="240" w:lineRule="auto"/>
        <w:jc w:val="center"/>
        <w:rPr>
          <w:rFonts w:ascii="Times New Roman" w:hAnsi="Times New Roman" w:cs="Times New Roman"/>
          <w:b/>
          <w:bCs/>
          <w:color w:val="000000" w:themeColor="text1"/>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651584" behindDoc="0" locked="0" layoutInCell="1" allowOverlap="1" wp14:anchorId="7B66780A" wp14:editId="21BC704E">
                <wp:simplePos x="0" y="0"/>
                <wp:positionH relativeFrom="page">
                  <wp:posOffset>207034</wp:posOffset>
                </wp:positionH>
                <wp:positionV relativeFrom="paragraph">
                  <wp:posOffset>-391256</wp:posOffset>
                </wp:positionV>
                <wp:extent cx="3362325" cy="337197"/>
                <wp:effectExtent l="0" t="0" r="9525" b="5715"/>
                <wp:wrapNone/>
                <wp:docPr id="11" name="Rectangle 11"/>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A1662" id="Rectangle 11" o:spid="_x0000_s1026" style="position:absolute;margin-left:16.3pt;margin-top:-30.8pt;width:264.75pt;height:26.5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" fillcolor="white [3212]" stroked="f" strokeweight="1pt">
                <w10:wrap anchorx="page"/>
              </v:rect>
            </w:pict>
          </mc:Fallback>
        </mc:AlternateContent>
      </w:r>
      <w:r w:rsidR="0076701E"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48512" behindDoc="0" locked="0" layoutInCell="1" allowOverlap="1" wp14:anchorId="397B5C13" wp14:editId="552D27D1">
                <wp:simplePos x="0" y="0"/>
                <wp:positionH relativeFrom="page">
                  <wp:posOffset>2792961</wp:posOffset>
                </wp:positionH>
                <wp:positionV relativeFrom="paragraph">
                  <wp:posOffset>-2367164</wp:posOffset>
                </wp:positionV>
                <wp:extent cx="11560348" cy="2115128"/>
                <wp:effectExtent l="0" t="0" r="3175" b="0"/>
                <wp:wrapNone/>
                <wp:docPr id="32" name="Rectangle 32"/>
                <wp:cNvGraphicFramePr/>
                <a:graphic xmlns:a="http://schemas.openxmlformats.org/drawingml/2006/main">
                  <a:graphicData uri="http://schemas.microsoft.com/office/word/2010/wordprocessingShape">
                    <wps:wsp>
                      <wps:cNvSpPr/>
                      <wps:spPr>
                        <a:xfrm flipH="1" flipV="1">
                          <a:off x="0" y="0"/>
                          <a:ext cx="11560348" cy="21151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28715" id="Rectangle 32" o:spid="_x0000_s1026" style="position:absolute;margin-left:219.9pt;margin-top:-186.4pt;width:910.25pt;height:166.55pt;flip:x y;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" fillcolor="white [3212]" stroked="f" strokeweight="1pt">
                <w10:wrap anchorx="page"/>
              </v:rect>
            </w:pict>
          </mc:Fallback>
        </mc:AlternateContent>
      </w:r>
    </w:p>
    <w:p w14:paraId="24D4AC32" w14:textId="604A2B9E" w:rsidR="0076701E" w:rsidRDefault="0076701E" w:rsidP="00B67ADE">
      <w:pPr>
        <w:spacing w:after="0" w:line="240" w:lineRule="auto"/>
        <w:jc w:val="center"/>
        <w:rPr>
          <w:rFonts w:ascii="Times New Roman" w:hAnsi="Times New Roman" w:cs="Times New Roman"/>
          <w:b/>
          <w:bCs/>
          <w:color w:val="000000" w:themeColor="text1"/>
          <w:sz w:val="32"/>
          <w:szCs w:val="22"/>
        </w:rPr>
      </w:pPr>
      <w:r w:rsidRPr="00DC1604">
        <w:rPr>
          <w:rFonts w:ascii="Times New Roman" w:hAnsi="Times New Roman" w:cs="Times New Roman"/>
          <w:b/>
          <w:bCs/>
          <w:color w:val="000000" w:themeColor="text1"/>
          <w:sz w:val="32"/>
          <w:szCs w:val="22"/>
        </w:rPr>
        <w:t>CONTENTS</w:t>
      </w:r>
    </w:p>
    <w:p w14:paraId="18782916" w14:textId="77777777" w:rsidR="00CB1DF6" w:rsidRPr="00DC1604" w:rsidRDefault="00CB1DF6" w:rsidP="00B67ADE">
      <w:pPr>
        <w:spacing w:after="0" w:line="240" w:lineRule="auto"/>
        <w:jc w:val="center"/>
        <w:rPr>
          <w:rFonts w:ascii="Times New Roman" w:hAnsi="Times New Roman" w:cs="Times New Roman"/>
          <w:b/>
          <w:bCs/>
          <w:color w:val="000000" w:themeColor="text1"/>
          <w:sz w:val="32"/>
          <w:szCs w:val="22"/>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
        <w:gridCol w:w="3590"/>
        <w:gridCol w:w="773"/>
      </w:tblGrid>
      <w:tr w:rsidR="00DC1604" w:rsidRPr="00BF2ED6" w14:paraId="2A381F0D" w14:textId="77777777" w:rsidTr="00E77192">
        <w:trPr>
          <w:trHeight w:val="228"/>
        </w:trPr>
        <w:tc>
          <w:tcPr>
            <w:tcW w:w="260" w:type="dxa"/>
          </w:tcPr>
          <w:p w14:paraId="3C48B0EE" w14:textId="77777777" w:rsidR="0076701E" w:rsidRPr="00BF2ED6" w:rsidRDefault="0076701E" w:rsidP="00B67ADE">
            <w:pPr>
              <w:spacing w:after="0" w:line="240" w:lineRule="auto"/>
              <w:jc w:val="center"/>
              <w:rPr>
                <w:rFonts w:ascii="Times New Roman" w:hAnsi="Times New Roman" w:cs="Times New Roman"/>
                <w:b/>
                <w:bCs/>
                <w:color w:val="000000" w:themeColor="text1"/>
                <w:szCs w:val="14"/>
              </w:rPr>
            </w:pPr>
          </w:p>
        </w:tc>
        <w:tc>
          <w:tcPr>
            <w:tcW w:w="3590" w:type="dxa"/>
          </w:tcPr>
          <w:p w14:paraId="4BB8768C" w14:textId="77777777" w:rsidR="0076701E" w:rsidRPr="00BF2ED6" w:rsidRDefault="0076701E" w:rsidP="0076701E">
            <w:pPr>
              <w:spacing w:after="0" w:line="240" w:lineRule="auto"/>
              <w:rPr>
                <w:rFonts w:ascii="Times New Roman" w:hAnsi="Times New Roman" w:cs="Times New Roman"/>
                <w:b/>
                <w:bCs/>
                <w:color w:val="000000" w:themeColor="text1"/>
                <w:szCs w:val="14"/>
              </w:rPr>
            </w:pPr>
          </w:p>
        </w:tc>
        <w:tc>
          <w:tcPr>
            <w:tcW w:w="773" w:type="dxa"/>
          </w:tcPr>
          <w:p w14:paraId="7EA8BBC3" w14:textId="2710C89A" w:rsidR="0076701E" w:rsidRPr="00BF2ED6" w:rsidRDefault="0076701E" w:rsidP="004401FB">
            <w:pPr>
              <w:spacing w:after="0" w:line="240" w:lineRule="auto"/>
              <w:jc w:val="right"/>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PAGE</w:t>
            </w:r>
          </w:p>
        </w:tc>
      </w:tr>
      <w:tr w:rsidR="00DC1604" w:rsidRPr="00BF2ED6" w14:paraId="5FC6097F" w14:textId="77777777" w:rsidTr="00E77192">
        <w:trPr>
          <w:trHeight w:val="236"/>
        </w:trPr>
        <w:tc>
          <w:tcPr>
            <w:tcW w:w="260" w:type="dxa"/>
          </w:tcPr>
          <w:p w14:paraId="6C15F324" w14:textId="3BE2EF5E"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1</w:t>
            </w:r>
          </w:p>
        </w:tc>
        <w:tc>
          <w:tcPr>
            <w:tcW w:w="3590" w:type="dxa"/>
          </w:tcPr>
          <w:p w14:paraId="211D9A3A" w14:textId="576AFA53"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Scope</w:t>
            </w:r>
          </w:p>
        </w:tc>
        <w:tc>
          <w:tcPr>
            <w:tcW w:w="773" w:type="dxa"/>
          </w:tcPr>
          <w:p w14:paraId="07B25726" w14:textId="7F94F184" w:rsidR="0076701E" w:rsidRPr="00BF2ED6" w:rsidRDefault="008711A1" w:rsidP="008711A1">
            <w:pPr>
              <w:spacing w:after="0" w:line="240" w:lineRule="auto"/>
              <w:jc w:val="right"/>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4</w:t>
            </w:r>
          </w:p>
        </w:tc>
      </w:tr>
      <w:tr w:rsidR="00DC1604" w:rsidRPr="00BF2ED6" w14:paraId="175EFBDE" w14:textId="77777777" w:rsidTr="00E77192">
        <w:trPr>
          <w:trHeight w:val="228"/>
        </w:trPr>
        <w:tc>
          <w:tcPr>
            <w:tcW w:w="260" w:type="dxa"/>
          </w:tcPr>
          <w:p w14:paraId="4B672BEC" w14:textId="0C05AF5C"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2</w:t>
            </w:r>
          </w:p>
        </w:tc>
        <w:tc>
          <w:tcPr>
            <w:tcW w:w="3590" w:type="dxa"/>
          </w:tcPr>
          <w:p w14:paraId="500CCDF5" w14:textId="38DA8303"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Introduction</w:t>
            </w:r>
          </w:p>
        </w:tc>
        <w:tc>
          <w:tcPr>
            <w:tcW w:w="773" w:type="dxa"/>
          </w:tcPr>
          <w:p w14:paraId="164605F3" w14:textId="01DDE3A4" w:rsidR="0076701E" w:rsidRPr="00BF2ED6" w:rsidRDefault="0057303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6</w:t>
            </w:r>
          </w:p>
        </w:tc>
      </w:tr>
      <w:tr w:rsidR="00DC1604" w:rsidRPr="00BF2ED6" w14:paraId="3F781AD7" w14:textId="77777777" w:rsidTr="00E77192">
        <w:trPr>
          <w:trHeight w:val="236"/>
        </w:trPr>
        <w:tc>
          <w:tcPr>
            <w:tcW w:w="260" w:type="dxa"/>
          </w:tcPr>
          <w:p w14:paraId="31F13D27" w14:textId="51251777" w:rsidR="0076701E" w:rsidRPr="00BF2ED6" w:rsidRDefault="0076701E"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3</w:t>
            </w:r>
          </w:p>
        </w:tc>
        <w:tc>
          <w:tcPr>
            <w:tcW w:w="3590" w:type="dxa"/>
          </w:tcPr>
          <w:p w14:paraId="0EC3E247" w14:textId="0C6BF051" w:rsidR="0076701E" w:rsidRPr="00BF2ED6" w:rsidRDefault="00961FC1"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Review of Literatures</w:t>
            </w:r>
          </w:p>
        </w:tc>
        <w:tc>
          <w:tcPr>
            <w:tcW w:w="773" w:type="dxa"/>
          </w:tcPr>
          <w:p w14:paraId="0BCC80DB" w14:textId="7A8EBC5A" w:rsidR="0076701E" w:rsidRPr="00BF2ED6" w:rsidRDefault="0057303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2</w:t>
            </w:r>
            <w:r w:rsidR="00B75E9F">
              <w:rPr>
                <w:rFonts w:ascii="Times New Roman" w:hAnsi="Times New Roman" w:cs="Times New Roman"/>
                <w:b/>
                <w:bCs/>
                <w:color w:val="000000" w:themeColor="text1"/>
                <w:szCs w:val="14"/>
              </w:rPr>
              <w:t>2</w:t>
            </w:r>
          </w:p>
        </w:tc>
      </w:tr>
      <w:tr w:rsidR="00CB1DF6" w:rsidRPr="00BF2ED6" w14:paraId="231AEF45" w14:textId="77777777" w:rsidTr="00E77192">
        <w:trPr>
          <w:trHeight w:val="228"/>
        </w:trPr>
        <w:tc>
          <w:tcPr>
            <w:tcW w:w="260" w:type="dxa"/>
          </w:tcPr>
          <w:p w14:paraId="0BEECB8A"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63032627" w14:textId="69B408B5" w:rsidR="00CB1DF6"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Reference Map</w:t>
            </w:r>
          </w:p>
        </w:tc>
        <w:tc>
          <w:tcPr>
            <w:tcW w:w="773" w:type="dxa"/>
          </w:tcPr>
          <w:p w14:paraId="0ADB88C7" w14:textId="77777777" w:rsidR="00CB1DF6" w:rsidRPr="00BF2ED6" w:rsidRDefault="00CB1DF6" w:rsidP="008711A1">
            <w:pPr>
              <w:spacing w:after="0" w:line="240" w:lineRule="auto"/>
              <w:jc w:val="right"/>
              <w:rPr>
                <w:rFonts w:ascii="Times New Roman" w:hAnsi="Times New Roman" w:cs="Times New Roman"/>
                <w:b/>
                <w:bCs/>
                <w:color w:val="000000" w:themeColor="text1"/>
                <w:szCs w:val="14"/>
              </w:rPr>
            </w:pPr>
          </w:p>
        </w:tc>
      </w:tr>
      <w:tr w:rsidR="00DC1604" w:rsidRPr="00BF2ED6" w14:paraId="3E9ED321" w14:textId="77777777" w:rsidTr="00E77192">
        <w:trPr>
          <w:trHeight w:val="236"/>
        </w:trPr>
        <w:tc>
          <w:tcPr>
            <w:tcW w:w="260" w:type="dxa"/>
          </w:tcPr>
          <w:p w14:paraId="65BBC23B" w14:textId="3ED32DA1" w:rsidR="008711A1"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4</w:t>
            </w:r>
          </w:p>
        </w:tc>
        <w:tc>
          <w:tcPr>
            <w:tcW w:w="3590" w:type="dxa"/>
          </w:tcPr>
          <w:p w14:paraId="6F174D70" w14:textId="70CDCD6D" w:rsidR="008711A1"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System Composition</w:t>
            </w:r>
          </w:p>
        </w:tc>
        <w:tc>
          <w:tcPr>
            <w:tcW w:w="773" w:type="dxa"/>
          </w:tcPr>
          <w:p w14:paraId="6C02B320" w14:textId="332D6A04" w:rsidR="008711A1"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4</w:t>
            </w:r>
            <w:r w:rsidR="00B75E9F">
              <w:rPr>
                <w:rFonts w:ascii="Times New Roman" w:hAnsi="Times New Roman" w:cs="Times New Roman"/>
                <w:b/>
                <w:bCs/>
                <w:color w:val="000000" w:themeColor="text1"/>
                <w:szCs w:val="14"/>
              </w:rPr>
              <w:t>3</w:t>
            </w:r>
          </w:p>
        </w:tc>
      </w:tr>
      <w:tr w:rsidR="00CB1DF6" w:rsidRPr="00BF2ED6" w14:paraId="634CAA15" w14:textId="77777777" w:rsidTr="00E77192">
        <w:trPr>
          <w:trHeight w:val="228"/>
        </w:trPr>
        <w:tc>
          <w:tcPr>
            <w:tcW w:w="260" w:type="dxa"/>
          </w:tcPr>
          <w:p w14:paraId="40CD6239"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223DEE97" w14:textId="2DE69910" w:rsidR="00CB1DF6" w:rsidRPr="00BF2ED6" w:rsidRDefault="00CB1DF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Design Constraints, Design Methodology</w:t>
            </w:r>
          </w:p>
        </w:tc>
        <w:tc>
          <w:tcPr>
            <w:tcW w:w="773" w:type="dxa"/>
          </w:tcPr>
          <w:p w14:paraId="3CF6CE14" w14:textId="77777777" w:rsidR="00CB1DF6" w:rsidRPr="00BF2ED6" w:rsidRDefault="00CB1DF6" w:rsidP="008711A1">
            <w:pPr>
              <w:spacing w:after="0" w:line="240" w:lineRule="auto"/>
              <w:jc w:val="right"/>
              <w:rPr>
                <w:rFonts w:ascii="Times New Roman" w:hAnsi="Times New Roman" w:cs="Times New Roman"/>
                <w:b/>
                <w:bCs/>
                <w:color w:val="000000" w:themeColor="text1"/>
                <w:szCs w:val="14"/>
              </w:rPr>
            </w:pPr>
          </w:p>
        </w:tc>
      </w:tr>
      <w:tr w:rsidR="00CB1DF6" w:rsidRPr="00BF2ED6" w14:paraId="44C6B720" w14:textId="77777777" w:rsidTr="00E77192">
        <w:trPr>
          <w:trHeight w:val="465"/>
        </w:trPr>
        <w:tc>
          <w:tcPr>
            <w:tcW w:w="260" w:type="dxa"/>
          </w:tcPr>
          <w:p w14:paraId="4C58F44C"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0BA0EDD1" w14:textId="2C492FFF"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System Engineering and Requirement Identification</w:t>
            </w:r>
          </w:p>
        </w:tc>
        <w:tc>
          <w:tcPr>
            <w:tcW w:w="773" w:type="dxa"/>
          </w:tcPr>
          <w:p w14:paraId="37D0151C" w14:textId="454E50EA"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52</w:t>
            </w:r>
          </w:p>
        </w:tc>
      </w:tr>
      <w:tr w:rsidR="00CB1DF6" w:rsidRPr="00BF2ED6" w14:paraId="4EBF59BD" w14:textId="77777777" w:rsidTr="00E77192">
        <w:trPr>
          <w:trHeight w:val="465"/>
        </w:trPr>
        <w:tc>
          <w:tcPr>
            <w:tcW w:w="260" w:type="dxa"/>
          </w:tcPr>
          <w:p w14:paraId="1AFA649C"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12F264B4" w14:textId="638B55FA"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 xml:space="preserve">Architecture, Components, </w:t>
            </w:r>
            <w:proofErr w:type="gramStart"/>
            <w:r w:rsidRPr="00BF2ED6">
              <w:rPr>
                <w:rFonts w:ascii="Times New Roman" w:hAnsi="Times New Roman" w:cs="Times New Roman"/>
                <w:b/>
                <w:bCs/>
                <w:color w:val="000000" w:themeColor="text1"/>
                <w:szCs w:val="14"/>
              </w:rPr>
              <w:t>Properties</w:t>
            </w:r>
            <w:proofErr w:type="gramEnd"/>
            <w:r w:rsidRPr="00BF2ED6">
              <w:rPr>
                <w:rFonts w:ascii="Times New Roman" w:hAnsi="Times New Roman" w:cs="Times New Roman"/>
                <w:b/>
                <w:bCs/>
                <w:color w:val="000000" w:themeColor="text1"/>
                <w:szCs w:val="14"/>
              </w:rPr>
              <w:t xml:space="preserve"> and Interfaces of the System</w:t>
            </w:r>
          </w:p>
        </w:tc>
        <w:tc>
          <w:tcPr>
            <w:tcW w:w="773" w:type="dxa"/>
          </w:tcPr>
          <w:p w14:paraId="780E116C" w14:textId="49E85299" w:rsidR="00CB1DF6"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5</w:t>
            </w:r>
            <w:r w:rsidR="00B75E9F">
              <w:rPr>
                <w:rFonts w:ascii="Times New Roman" w:hAnsi="Times New Roman" w:cs="Times New Roman"/>
                <w:b/>
                <w:bCs/>
                <w:color w:val="000000" w:themeColor="text1"/>
                <w:szCs w:val="14"/>
              </w:rPr>
              <w:t>6</w:t>
            </w:r>
          </w:p>
        </w:tc>
      </w:tr>
      <w:tr w:rsidR="00CB1DF6" w:rsidRPr="00BF2ED6" w14:paraId="5B797EB2" w14:textId="77777777" w:rsidTr="00E77192">
        <w:trPr>
          <w:trHeight w:val="465"/>
        </w:trPr>
        <w:tc>
          <w:tcPr>
            <w:tcW w:w="260" w:type="dxa"/>
          </w:tcPr>
          <w:p w14:paraId="585D21B0"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07E24F0F" w14:textId="7FA461B3"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Overall System’s Architecture and Linkages</w:t>
            </w:r>
          </w:p>
        </w:tc>
        <w:tc>
          <w:tcPr>
            <w:tcW w:w="773" w:type="dxa"/>
          </w:tcPr>
          <w:p w14:paraId="0FFF9811" w14:textId="15A7BA3C"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60</w:t>
            </w:r>
          </w:p>
        </w:tc>
      </w:tr>
      <w:tr w:rsidR="00CB1DF6" w:rsidRPr="00BF2ED6" w14:paraId="340AFF31" w14:textId="77777777" w:rsidTr="00E77192">
        <w:trPr>
          <w:trHeight w:val="236"/>
        </w:trPr>
        <w:tc>
          <w:tcPr>
            <w:tcW w:w="260" w:type="dxa"/>
          </w:tcPr>
          <w:p w14:paraId="0B7F5B81"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2FE62A86" w14:textId="3DBE5D12"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Multiple System View</w:t>
            </w:r>
          </w:p>
        </w:tc>
        <w:tc>
          <w:tcPr>
            <w:tcW w:w="773" w:type="dxa"/>
          </w:tcPr>
          <w:p w14:paraId="2BFA152C" w14:textId="0BC31D62"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93</w:t>
            </w:r>
          </w:p>
        </w:tc>
      </w:tr>
      <w:tr w:rsidR="00CB1DF6" w:rsidRPr="00BF2ED6" w14:paraId="13460FEA" w14:textId="77777777" w:rsidTr="00E77192">
        <w:trPr>
          <w:trHeight w:val="228"/>
        </w:trPr>
        <w:tc>
          <w:tcPr>
            <w:tcW w:w="260" w:type="dxa"/>
          </w:tcPr>
          <w:p w14:paraId="5CF2D6BA" w14:textId="77777777" w:rsidR="00CB1DF6" w:rsidRPr="00BF2ED6" w:rsidRDefault="00CB1DF6" w:rsidP="00B67ADE">
            <w:pPr>
              <w:spacing w:after="0" w:line="240" w:lineRule="auto"/>
              <w:jc w:val="center"/>
              <w:rPr>
                <w:rFonts w:ascii="Times New Roman" w:hAnsi="Times New Roman" w:cs="Times New Roman"/>
                <w:b/>
                <w:bCs/>
                <w:color w:val="000000" w:themeColor="text1"/>
                <w:szCs w:val="14"/>
              </w:rPr>
            </w:pPr>
          </w:p>
        </w:tc>
        <w:tc>
          <w:tcPr>
            <w:tcW w:w="3590" w:type="dxa"/>
          </w:tcPr>
          <w:p w14:paraId="6B248A4A" w14:textId="233681DF" w:rsidR="00CB1DF6"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Categorization of the System</w:t>
            </w:r>
          </w:p>
        </w:tc>
        <w:tc>
          <w:tcPr>
            <w:tcW w:w="773" w:type="dxa"/>
          </w:tcPr>
          <w:p w14:paraId="73DA2839" w14:textId="7E9806F9" w:rsidR="00CB1DF6" w:rsidRPr="00BF2ED6" w:rsidRDefault="00B75E9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105</w:t>
            </w:r>
          </w:p>
        </w:tc>
      </w:tr>
      <w:tr w:rsidR="00F7254D" w:rsidRPr="00BF2ED6" w14:paraId="740AC7A5" w14:textId="77777777" w:rsidTr="00E77192">
        <w:trPr>
          <w:trHeight w:val="228"/>
        </w:trPr>
        <w:tc>
          <w:tcPr>
            <w:tcW w:w="260" w:type="dxa"/>
          </w:tcPr>
          <w:p w14:paraId="084C2F07" w14:textId="77777777" w:rsidR="00F7254D" w:rsidRPr="00BF2ED6" w:rsidRDefault="00F7254D" w:rsidP="00B67ADE">
            <w:pPr>
              <w:spacing w:after="0" w:line="240" w:lineRule="auto"/>
              <w:jc w:val="center"/>
              <w:rPr>
                <w:rFonts w:ascii="Times New Roman" w:hAnsi="Times New Roman" w:cs="Times New Roman"/>
                <w:b/>
                <w:bCs/>
                <w:color w:val="000000" w:themeColor="text1"/>
                <w:szCs w:val="14"/>
              </w:rPr>
            </w:pPr>
          </w:p>
        </w:tc>
        <w:tc>
          <w:tcPr>
            <w:tcW w:w="3590" w:type="dxa"/>
          </w:tcPr>
          <w:p w14:paraId="6DB4E719" w14:textId="4C999EB4" w:rsidR="00F7254D" w:rsidRPr="00BF2ED6" w:rsidRDefault="00F7254D" w:rsidP="0076701E">
            <w:pPr>
              <w:spacing w:after="0" w:line="240" w:lineRule="auto"/>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Conclusion</w:t>
            </w:r>
          </w:p>
        </w:tc>
        <w:tc>
          <w:tcPr>
            <w:tcW w:w="773" w:type="dxa"/>
          </w:tcPr>
          <w:p w14:paraId="501295D4" w14:textId="62EBF87A" w:rsidR="00F7254D" w:rsidRDefault="00124E4F"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113</w:t>
            </w:r>
          </w:p>
        </w:tc>
      </w:tr>
      <w:tr w:rsidR="00DC1604" w:rsidRPr="00BF2ED6" w14:paraId="257FBE41" w14:textId="77777777" w:rsidTr="00E77192">
        <w:trPr>
          <w:trHeight w:val="236"/>
        </w:trPr>
        <w:tc>
          <w:tcPr>
            <w:tcW w:w="260" w:type="dxa"/>
          </w:tcPr>
          <w:p w14:paraId="4487481C" w14:textId="1A229F45" w:rsidR="0076701E"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5</w:t>
            </w:r>
          </w:p>
        </w:tc>
        <w:tc>
          <w:tcPr>
            <w:tcW w:w="3590" w:type="dxa"/>
          </w:tcPr>
          <w:p w14:paraId="14E64313" w14:textId="24E3B0CA"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Appendix I: Force Ratio</w:t>
            </w:r>
          </w:p>
        </w:tc>
        <w:tc>
          <w:tcPr>
            <w:tcW w:w="773" w:type="dxa"/>
          </w:tcPr>
          <w:p w14:paraId="60A7EEC4" w14:textId="7C59ED4B"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10</w:t>
            </w:r>
            <w:r w:rsidR="00B75E9F">
              <w:rPr>
                <w:rFonts w:ascii="Times New Roman" w:hAnsi="Times New Roman" w:cs="Times New Roman"/>
                <w:b/>
                <w:bCs/>
                <w:color w:val="000000" w:themeColor="text1"/>
                <w:szCs w:val="14"/>
              </w:rPr>
              <w:t>9</w:t>
            </w:r>
          </w:p>
        </w:tc>
      </w:tr>
      <w:tr w:rsidR="00DC1604" w:rsidRPr="00BF2ED6" w14:paraId="4D6A6B95" w14:textId="77777777" w:rsidTr="00E77192">
        <w:trPr>
          <w:trHeight w:val="228"/>
        </w:trPr>
        <w:tc>
          <w:tcPr>
            <w:tcW w:w="260" w:type="dxa"/>
          </w:tcPr>
          <w:p w14:paraId="30B2906B" w14:textId="6EB89276" w:rsidR="0076701E" w:rsidRPr="00BF2ED6" w:rsidRDefault="006646B3" w:rsidP="00B67ADE">
            <w:pPr>
              <w:spacing w:after="0" w:line="240" w:lineRule="auto"/>
              <w:jc w:val="center"/>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6</w:t>
            </w:r>
          </w:p>
        </w:tc>
        <w:tc>
          <w:tcPr>
            <w:tcW w:w="3590" w:type="dxa"/>
          </w:tcPr>
          <w:p w14:paraId="4D5B1351" w14:textId="5C8C48E1"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Appendix II: Lanchester’s Models</w:t>
            </w:r>
          </w:p>
        </w:tc>
        <w:tc>
          <w:tcPr>
            <w:tcW w:w="773" w:type="dxa"/>
          </w:tcPr>
          <w:p w14:paraId="3A00D7FA" w14:textId="1B601897"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11</w:t>
            </w:r>
          </w:p>
        </w:tc>
      </w:tr>
      <w:tr w:rsidR="00DC1604" w:rsidRPr="00BF2ED6" w14:paraId="40865B4D" w14:textId="77777777" w:rsidTr="00E77192">
        <w:trPr>
          <w:trHeight w:val="228"/>
        </w:trPr>
        <w:tc>
          <w:tcPr>
            <w:tcW w:w="260" w:type="dxa"/>
          </w:tcPr>
          <w:p w14:paraId="06AE2433" w14:textId="37DCB389" w:rsidR="0076701E" w:rsidRPr="00BF2ED6" w:rsidRDefault="004401FB" w:rsidP="00B67ADE">
            <w:pPr>
              <w:spacing w:after="0" w:line="240" w:lineRule="auto"/>
              <w:jc w:val="center"/>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7</w:t>
            </w:r>
          </w:p>
        </w:tc>
        <w:tc>
          <w:tcPr>
            <w:tcW w:w="3590" w:type="dxa"/>
          </w:tcPr>
          <w:p w14:paraId="61AF6FAC" w14:textId="6E0A29B7" w:rsidR="0076701E"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Abbreviations</w:t>
            </w:r>
          </w:p>
        </w:tc>
        <w:tc>
          <w:tcPr>
            <w:tcW w:w="773" w:type="dxa"/>
          </w:tcPr>
          <w:p w14:paraId="225C0DB3" w14:textId="713D6057" w:rsidR="0076701E"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15</w:t>
            </w:r>
          </w:p>
        </w:tc>
      </w:tr>
      <w:tr w:rsidR="00DC1604" w:rsidRPr="00BF2ED6" w14:paraId="1BDABE07" w14:textId="77777777" w:rsidTr="00E77192">
        <w:trPr>
          <w:trHeight w:val="236"/>
        </w:trPr>
        <w:tc>
          <w:tcPr>
            <w:tcW w:w="260" w:type="dxa"/>
          </w:tcPr>
          <w:p w14:paraId="4044C1E9" w14:textId="33A20921" w:rsidR="008711A1" w:rsidRPr="00BF2ED6" w:rsidRDefault="008711A1" w:rsidP="00B67ADE">
            <w:pPr>
              <w:spacing w:after="0" w:line="240" w:lineRule="auto"/>
              <w:jc w:val="center"/>
              <w:rPr>
                <w:rFonts w:ascii="Times New Roman" w:hAnsi="Times New Roman" w:cs="Times New Roman"/>
                <w:b/>
                <w:bCs/>
                <w:color w:val="000000" w:themeColor="text1"/>
                <w:szCs w:val="14"/>
              </w:rPr>
            </w:pPr>
          </w:p>
        </w:tc>
        <w:tc>
          <w:tcPr>
            <w:tcW w:w="3590" w:type="dxa"/>
          </w:tcPr>
          <w:p w14:paraId="28CFD8B8" w14:textId="053F5588" w:rsidR="008711A1" w:rsidRPr="00BF2ED6" w:rsidRDefault="00BF2ED6"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Glossary</w:t>
            </w:r>
          </w:p>
        </w:tc>
        <w:tc>
          <w:tcPr>
            <w:tcW w:w="773" w:type="dxa"/>
          </w:tcPr>
          <w:p w14:paraId="48B9D2DA" w14:textId="0EC56285" w:rsidR="008711A1"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17</w:t>
            </w:r>
          </w:p>
        </w:tc>
      </w:tr>
      <w:tr w:rsidR="00DC1604" w:rsidRPr="00BF2ED6" w14:paraId="090ED551" w14:textId="77777777" w:rsidTr="00E77192">
        <w:trPr>
          <w:trHeight w:val="228"/>
        </w:trPr>
        <w:tc>
          <w:tcPr>
            <w:tcW w:w="260" w:type="dxa"/>
          </w:tcPr>
          <w:p w14:paraId="3F91CD35" w14:textId="2937CD3A" w:rsidR="007D3528" w:rsidRPr="00BF2ED6" w:rsidRDefault="007D3528" w:rsidP="00B67ADE">
            <w:pPr>
              <w:spacing w:after="0" w:line="240" w:lineRule="auto"/>
              <w:jc w:val="center"/>
              <w:rPr>
                <w:rFonts w:ascii="Times New Roman" w:hAnsi="Times New Roman" w:cs="Times New Roman"/>
                <w:b/>
                <w:bCs/>
                <w:color w:val="000000" w:themeColor="text1"/>
                <w:szCs w:val="14"/>
              </w:rPr>
            </w:pPr>
          </w:p>
        </w:tc>
        <w:tc>
          <w:tcPr>
            <w:tcW w:w="3590" w:type="dxa"/>
          </w:tcPr>
          <w:p w14:paraId="577A45BE" w14:textId="2C8F9111" w:rsidR="007D3528" w:rsidRPr="00BF2ED6" w:rsidRDefault="007D3528" w:rsidP="0076701E">
            <w:pPr>
              <w:spacing w:after="0" w:line="240" w:lineRule="auto"/>
              <w:rPr>
                <w:rFonts w:ascii="Times New Roman" w:hAnsi="Times New Roman" w:cs="Times New Roman"/>
                <w:b/>
                <w:bCs/>
                <w:color w:val="000000" w:themeColor="text1"/>
                <w:szCs w:val="14"/>
              </w:rPr>
            </w:pPr>
            <w:r w:rsidRPr="00BF2ED6">
              <w:rPr>
                <w:rFonts w:ascii="Times New Roman" w:hAnsi="Times New Roman" w:cs="Times New Roman"/>
                <w:b/>
                <w:bCs/>
                <w:color w:val="000000" w:themeColor="text1"/>
                <w:szCs w:val="14"/>
              </w:rPr>
              <w:t>Index</w:t>
            </w:r>
          </w:p>
        </w:tc>
        <w:tc>
          <w:tcPr>
            <w:tcW w:w="773" w:type="dxa"/>
          </w:tcPr>
          <w:p w14:paraId="08D25B8D" w14:textId="2C2492B1" w:rsidR="007D3528" w:rsidRPr="00BF2ED6" w:rsidRDefault="00BF2ED6" w:rsidP="008711A1">
            <w:pPr>
              <w:spacing w:after="0" w:line="240" w:lineRule="auto"/>
              <w:jc w:val="right"/>
              <w:rPr>
                <w:rFonts w:ascii="Times New Roman" w:hAnsi="Times New Roman" w:cs="Times New Roman"/>
                <w:b/>
                <w:bCs/>
                <w:color w:val="000000" w:themeColor="text1"/>
                <w:szCs w:val="14"/>
              </w:rPr>
            </w:pPr>
            <w:r>
              <w:rPr>
                <w:rFonts w:ascii="Times New Roman" w:hAnsi="Times New Roman" w:cs="Times New Roman"/>
                <w:b/>
                <w:bCs/>
                <w:color w:val="000000" w:themeColor="text1"/>
                <w:szCs w:val="14"/>
              </w:rPr>
              <w:t>1</w:t>
            </w:r>
            <w:r w:rsidR="00B75E9F">
              <w:rPr>
                <w:rFonts w:ascii="Times New Roman" w:hAnsi="Times New Roman" w:cs="Times New Roman"/>
                <w:b/>
                <w:bCs/>
                <w:color w:val="000000" w:themeColor="text1"/>
                <w:szCs w:val="14"/>
              </w:rPr>
              <w:t>31</w:t>
            </w:r>
          </w:p>
        </w:tc>
      </w:tr>
    </w:tbl>
    <w:p w14:paraId="6B7229D8" w14:textId="533E8C03" w:rsidR="007A216B" w:rsidRPr="00DC1604" w:rsidRDefault="0041170E" w:rsidP="00B67ADE">
      <w:pPr>
        <w:spacing w:after="0" w:line="240" w:lineRule="auto"/>
        <w:jc w:val="center"/>
        <w:rPr>
          <w:rFonts w:ascii="Times New Roman" w:hAnsi="Times New Roman" w:cs="Times New Roman"/>
          <w:b/>
          <w:bCs/>
          <w:color w:val="000000" w:themeColor="text1"/>
          <w:sz w:val="22"/>
          <w:szCs w:val="16"/>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66944" behindDoc="0" locked="0" layoutInCell="1" allowOverlap="1" wp14:anchorId="01B4A160" wp14:editId="405D61B4">
                <wp:simplePos x="0" y="0"/>
                <wp:positionH relativeFrom="page">
                  <wp:posOffset>254000</wp:posOffset>
                </wp:positionH>
                <wp:positionV relativeFrom="paragraph">
                  <wp:posOffset>304165</wp:posOffset>
                </wp:positionV>
                <wp:extent cx="3362325" cy="337197"/>
                <wp:effectExtent l="0" t="0" r="9525" b="5715"/>
                <wp:wrapNone/>
                <wp:docPr id="2" name="Rectangle 2"/>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AC7ED" id="Rectangle 2" o:spid="_x0000_s1026" style="position:absolute;margin-left:20pt;margin-top:23.95pt;width:264.75pt;height:26.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" fillcolor="white [3212]" stroked="f" strokeweight="1pt">
                <w10:wrap anchorx="page"/>
              </v:rect>
            </w:pict>
          </mc:Fallback>
        </mc:AlternateContent>
      </w:r>
      <w:r w:rsidR="007A216B" w:rsidRPr="00DC1604">
        <w:rPr>
          <w:rFonts w:ascii="Times New Roman" w:hAnsi="Times New Roman" w:cs="Times New Roman"/>
          <w:b/>
          <w:bCs/>
          <w:color w:val="000000" w:themeColor="text1"/>
          <w:sz w:val="22"/>
          <w:szCs w:val="16"/>
        </w:rPr>
        <w:br w:type="page"/>
      </w:r>
    </w:p>
    <w:p w14:paraId="5537A402" w14:textId="22865984" w:rsidR="00D43F02" w:rsidRPr="004D566D" w:rsidRDefault="004D566D" w:rsidP="004D566D">
      <w:pPr>
        <w:spacing w:after="160" w:line="259" w:lineRule="auto"/>
        <w:jc w:val="center"/>
        <w:rPr>
          <w:rFonts w:ascii="Times New Roman" w:hAnsi="Times New Roman" w:cs="Times New Roman"/>
          <w:b/>
          <w:bCs/>
          <w:sz w:val="22"/>
          <w:szCs w:val="16"/>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658288" behindDoc="0" locked="0" layoutInCell="1" allowOverlap="1" wp14:anchorId="48F7E631" wp14:editId="597A1BFE">
                <wp:simplePos x="0" y="0"/>
                <wp:positionH relativeFrom="page">
                  <wp:posOffset>280793</wp:posOffset>
                </wp:positionH>
                <wp:positionV relativeFrom="paragraph">
                  <wp:posOffset>-530204</wp:posOffset>
                </wp:positionV>
                <wp:extent cx="3362325" cy="337197"/>
                <wp:effectExtent l="0" t="0" r="9525" b="5715"/>
                <wp:wrapNone/>
                <wp:docPr id="12" name="Rectangle 12"/>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A683" id="Rectangle 12" o:spid="_x0000_s1026" style="position:absolute;margin-left:22.1pt;margin-top:-41.75pt;width:264.75pt;height:26.55pt;z-index:25165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" fillcolor="white [3212]" stroked="f" strokeweight="1pt">
                <w10:wrap anchorx="page"/>
              </v:rect>
            </w:pict>
          </mc:Fallback>
        </mc:AlternateContent>
      </w:r>
      <w:r w:rsidR="001E30BE" w:rsidRPr="004D566D">
        <w:rPr>
          <w:rFonts w:ascii="Times New Roman" w:hAnsi="Times New Roman" w:cs="Times New Roman"/>
          <w:b/>
          <w:bCs/>
          <w:noProof/>
          <w:color w:val="000000" w:themeColor="text1"/>
          <w:sz w:val="22"/>
          <w:szCs w:val="16"/>
        </w:rPr>
        <mc:AlternateContent>
          <mc:Choice Requires="wps">
            <w:drawing>
              <wp:anchor distT="0" distB="0" distL="114300" distR="114300" simplePos="0" relativeHeight="251650560" behindDoc="0" locked="0" layoutInCell="1" allowOverlap="1" wp14:anchorId="7C8F1A03" wp14:editId="3C90C4CD">
                <wp:simplePos x="0" y="0"/>
                <wp:positionH relativeFrom="margin">
                  <wp:posOffset>-211455</wp:posOffset>
                </wp:positionH>
                <wp:positionV relativeFrom="paragraph">
                  <wp:posOffset>-376125</wp:posOffset>
                </wp:positionV>
                <wp:extent cx="3433207" cy="248421"/>
                <wp:effectExtent l="0" t="0" r="0" b="0"/>
                <wp:wrapNone/>
                <wp:docPr id="59" name="Rectangle 59"/>
                <wp:cNvGraphicFramePr/>
                <a:graphic xmlns:a="http://schemas.openxmlformats.org/drawingml/2006/main">
                  <a:graphicData uri="http://schemas.microsoft.com/office/word/2010/wordprocessingShape">
                    <wps:wsp>
                      <wps:cNvSpPr/>
                      <wps:spPr>
                        <a:xfrm>
                          <a:off x="0" y="0"/>
                          <a:ext cx="3433207" cy="2484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396DED" id="Rectangle 59" o:spid="_x0000_s1026" style="position:absolute;margin-left:-16.65pt;margin-top:-29.6pt;width:270.35pt;height:19.55pt;z-index:251650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" fillcolor="white [3212]" stroked="f" strokeweight="1pt">
                <w10:wrap anchorx="margin"/>
              </v:rect>
            </w:pict>
          </mc:Fallback>
        </mc:AlternateContent>
      </w:r>
      <w:r w:rsidRPr="004D566D">
        <w:rPr>
          <w:rFonts w:ascii="Times New Roman" w:hAnsi="Times New Roman" w:cs="Times New Roman"/>
          <w:b/>
          <w:bCs/>
          <w:sz w:val="22"/>
          <w:szCs w:val="16"/>
        </w:rPr>
        <w:t>PREFACE</w:t>
      </w:r>
      <w:bookmarkEnd w:id="0"/>
    </w:p>
    <w:p w14:paraId="1326EBEA" w14:textId="77777777" w:rsidR="004D566D" w:rsidRDefault="004D566D" w:rsidP="004D566D">
      <w:pPr>
        <w:shd w:val="clear" w:color="auto" w:fill="FFFFFF"/>
        <w:tabs>
          <w:tab w:val="left" w:pos="3686"/>
        </w:tabs>
        <w:spacing w:before="75" w:after="75"/>
        <w:jc w:val="both"/>
        <w:rPr>
          <w:rFonts w:ascii="Times New Roman" w:hAnsi="Times New Roman" w:cs="Times New Roman"/>
          <w:color w:val="1C1D1E"/>
        </w:rPr>
      </w:pPr>
    </w:p>
    <w:p w14:paraId="263A0387" w14:textId="7D0879F5" w:rsidR="00526043" w:rsidRPr="00526043" w:rsidRDefault="004D566D" w:rsidP="004D566D">
      <w:pPr>
        <w:shd w:val="clear" w:color="auto" w:fill="FFFFFF"/>
        <w:tabs>
          <w:tab w:val="left" w:pos="3686"/>
        </w:tabs>
        <w:spacing w:before="75" w:after="75"/>
        <w:jc w:val="both"/>
        <w:rPr>
          <w:rFonts w:ascii="Times New Roman" w:hAnsi="Times New Roman" w:cs="Times New Roman"/>
          <w:color w:val="1C1D1E"/>
        </w:rPr>
      </w:pPr>
      <w:r>
        <w:rPr>
          <w:rFonts w:ascii="Times New Roman" w:hAnsi="Times New Roman" w:cs="Times New Roman"/>
          <w:color w:val="1C1D1E"/>
        </w:rPr>
        <w:t xml:space="preserve">This book is written specifically for </w:t>
      </w:r>
      <w:r w:rsidRPr="00D05C6B">
        <w:rPr>
          <w:rFonts w:ascii="Times New Roman" w:hAnsi="Times New Roman" w:cs="Times New Roman"/>
          <w:color w:val="1C1D1E"/>
          <w:spacing w:val="100"/>
        </w:rPr>
        <w:t>five</w:t>
      </w:r>
      <w:r>
        <w:rPr>
          <w:rFonts w:ascii="Times New Roman" w:hAnsi="Times New Roman" w:cs="Times New Roman"/>
          <w:color w:val="1C1D1E"/>
        </w:rPr>
        <w:t xml:space="preserve"> different </w:t>
      </w:r>
      <w:r w:rsidR="00526043" w:rsidRPr="00D05C6B">
        <w:rPr>
          <w:rFonts w:ascii="Times New Roman" w:hAnsi="Times New Roman" w:cs="Times New Roman"/>
          <w:color w:val="1C1D1E"/>
          <w:spacing w:val="100"/>
        </w:rPr>
        <w:t>purpose</w:t>
      </w:r>
      <w:r w:rsidRPr="00D05C6B">
        <w:rPr>
          <w:rFonts w:ascii="Times New Roman" w:hAnsi="Times New Roman" w:cs="Times New Roman"/>
          <w:color w:val="1C1D1E"/>
          <w:spacing w:val="100"/>
        </w:rPr>
        <w:t>s</w:t>
      </w:r>
      <w:r w:rsidR="00526043" w:rsidRPr="00526043">
        <w:rPr>
          <w:rFonts w:ascii="Times New Roman" w:hAnsi="Times New Roman" w:cs="Times New Roman"/>
          <w:color w:val="1C1D1E"/>
        </w:rPr>
        <w:t xml:space="preserve"> </w:t>
      </w:r>
      <w:r>
        <w:rPr>
          <w:rFonts w:ascii="Times New Roman" w:hAnsi="Times New Roman" w:cs="Times New Roman"/>
          <w:color w:val="1C1D1E"/>
        </w:rPr>
        <w:t xml:space="preserve">which expands its </w:t>
      </w:r>
      <w:r w:rsidR="00526043" w:rsidRPr="00526043">
        <w:rPr>
          <w:rFonts w:ascii="Times New Roman" w:hAnsi="Times New Roman" w:cs="Times New Roman"/>
          <w:color w:val="1C1D1E"/>
        </w:rPr>
        <w:t>scope</w:t>
      </w:r>
      <w:r>
        <w:rPr>
          <w:rFonts w:ascii="Times New Roman" w:hAnsi="Times New Roman" w:cs="Times New Roman"/>
          <w:color w:val="1C1D1E"/>
        </w:rPr>
        <w:t xml:space="preserve"> starting from </w:t>
      </w:r>
      <w:r w:rsidRPr="00D05C6B">
        <w:rPr>
          <w:rFonts w:ascii="Times New Roman" w:hAnsi="Times New Roman" w:cs="Times New Roman"/>
          <w:color w:val="1C1D1E"/>
          <w:spacing w:val="100"/>
        </w:rPr>
        <w:t>designing</w:t>
      </w:r>
      <w:r>
        <w:rPr>
          <w:rFonts w:ascii="Times New Roman" w:hAnsi="Times New Roman" w:cs="Times New Roman"/>
          <w:color w:val="1C1D1E"/>
        </w:rPr>
        <w:t xml:space="preserve"> to </w:t>
      </w:r>
      <w:r w:rsidRPr="00D05C6B">
        <w:rPr>
          <w:rFonts w:ascii="Times New Roman" w:hAnsi="Times New Roman" w:cs="Times New Roman"/>
          <w:color w:val="1C1D1E"/>
          <w:spacing w:val="100"/>
        </w:rPr>
        <w:t>verification and validation</w:t>
      </w:r>
      <w:r>
        <w:rPr>
          <w:rFonts w:ascii="Times New Roman" w:hAnsi="Times New Roman" w:cs="Times New Roman"/>
          <w:color w:val="1C1D1E"/>
        </w:rPr>
        <w:t xml:space="preserve"> of a new system. The </w:t>
      </w:r>
      <w:r w:rsidR="00FA4780" w:rsidRPr="00D05C6B">
        <w:rPr>
          <w:rFonts w:ascii="Times New Roman" w:hAnsi="Times New Roman" w:cs="Times New Roman"/>
          <w:smallCaps/>
          <w:color w:val="1C1D1E"/>
        </w:rPr>
        <w:t>knowledge</w:t>
      </w:r>
      <w:r w:rsidR="00FA4780">
        <w:rPr>
          <w:rFonts w:ascii="Times New Roman" w:hAnsi="Times New Roman" w:cs="Times New Roman"/>
          <w:color w:val="1C1D1E"/>
        </w:rPr>
        <w:t xml:space="preserve"> shared in this book can be utilize</w:t>
      </w:r>
      <w:r w:rsidR="0096617F">
        <w:rPr>
          <w:rFonts w:ascii="Times New Roman" w:hAnsi="Times New Roman" w:cs="Times New Roman"/>
          <w:color w:val="1C1D1E"/>
        </w:rPr>
        <w:t>d</w:t>
      </w:r>
      <w:r w:rsidR="00FA4780">
        <w:rPr>
          <w:rFonts w:ascii="Times New Roman" w:hAnsi="Times New Roman" w:cs="Times New Roman"/>
          <w:color w:val="1C1D1E"/>
        </w:rPr>
        <w:t xml:space="preserve">  </w:t>
      </w:r>
      <w:r>
        <w:rPr>
          <w:rFonts w:ascii="Times New Roman" w:hAnsi="Times New Roman" w:cs="Times New Roman"/>
          <w:color w:val="1C1D1E"/>
        </w:rPr>
        <w:t xml:space="preserve"> </w:t>
      </w:r>
    </w:p>
    <w:p w14:paraId="1AA614A8" w14:textId="053009CE" w:rsidR="00526043" w:rsidRPr="00526043" w:rsidRDefault="00FA4780"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w:t>
      </w:r>
      <w:r w:rsidR="00526043" w:rsidRPr="00D05C6B">
        <w:rPr>
          <w:rFonts w:ascii="Times New Roman" w:hAnsi="Times New Roman" w:cs="Times New Roman"/>
          <w:color w:val="1C1D1E"/>
          <w:spacing w:val="100"/>
        </w:rPr>
        <w:t>design</w:t>
      </w:r>
      <w:r w:rsidR="00526043" w:rsidRPr="00526043">
        <w:rPr>
          <w:rFonts w:ascii="Times New Roman" w:hAnsi="Times New Roman" w:cs="Times New Roman"/>
          <w:color w:val="1C1D1E"/>
        </w:rPr>
        <w:t xml:space="preserve"> and </w:t>
      </w:r>
      <w:r w:rsidR="00526043" w:rsidRPr="00D05C6B">
        <w:rPr>
          <w:rFonts w:ascii="Times New Roman" w:hAnsi="Times New Roman" w:cs="Times New Roman"/>
          <w:color w:val="1C1D1E"/>
          <w:spacing w:val="100"/>
        </w:rPr>
        <w:t>develop</w:t>
      </w:r>
      <w:r w:rsidR="00526043" w:rsidRPr="00526043">
        <w:rPr>
          <w:rFonts w:ascii="Times New Roman" w:hAnsi="Times New Roman" w:cs="Times New Roman"/>
          <w:color w:val="1C1D1E"/>
        </w:rPr>
        <w:t xml:space="preserve"> a common framework of modelling and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of </w:t>
      </w:r>
      <w:r w:rsidR="00526043" w:rsidRPr="000E5814">
        <w:rPr>
          <w:rFonts w:ascii="Times New Roman" w:hAnsi="Times New Roman" w:cs="Times New Roman"/>
          <w:smallCaps/>
          <w:color w:val="1C1D1E"/>
        </w:rPr>
        <w:t>strategic</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"strategic"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and </w:t>
      </w:r>
      <w:r w:rsidR="00526043" w:rsidRPr="000E5814">
        <w:rPr>
          <w:rFonts w:ascii="Times New Roman" w:hAnsi="Times New Roman" w:cs="Times New Roman"/>
          <w:smallCaps/>
          <w:color w:val="1C1D1E"/>
        </w:rPr>
        <w:t>operational</w:t>
      </w:r>
      <w:r w:rsidR="00526043" w:rsidRPr="00526043">
        <w:rPr>
          <w:rFonts w:ascii="Times New Roman" w:hAnsi="Times New Roman" w:cs="Times New Roman"/>
          <w:color w:val="1C1D1E"/>
        </w:rPr>
        <w:t xml:space="preserve"> level </w:t>
      </w:r>
      <w:r w:rsidR="000F6630">
        <w:rPr>
          <w:rFonts w:ascii="Times New Roman" w:hAnsi="Times New Roman" w:cs="Times New Roman"/>
          <w:color w:val="1C1D1E"/>
        </w:rPr>
        <w:t xml:space="preserve">collaborative </w:t>
      </w:r>
      <w:r w:rsidR="00E73FA3">
        <w:rPr>
          <w:rFonts w:ascii="Times New Roman" w:hAnsi="Times New Roman" w:cs="Times New Roman"/>
          <w:color w:val="1C1D1E"/>
        </w:rPr>
        <w:t>operations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"wargame"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r w:rsidR="000F6630">
        <w:rPr>
          <w:rFonts w:ascii="Times New Roman" w:hAnsi="Times New Roman" w:cs="Times New Roman"/>
          <w:color w:val="1C1D1E"/>
        </w:rPr>
        <w:t>involving</w:t>
      </w:r>
      <w:r w:rsidR="00526043" w:rsidRPr="00526043">
        <w:rPr>
          <w:rFonts w:ascii="Times New Roman" w:hAnsi="Times New Roman" w:cs="Times New Roman"/>
          <w:color w:val="1C1D1E"/>
        </w:rPr>
        <w:t xml:space="preserve"> </w:t>
      </w:r>
      <w:r>
        <w:rPr>
          <w:rFonts w:ascii="Times New Roman" w:hAnsi="Times New Roman" w:cs="Times New Roman"/>
          <w:color w:val="1C1D1E"/>
        </w:rPr>
        <w:t xml:space="preserve">at least </w:t>
      </w:r>
      <w:r w:rsidRPr="00E92895">
        <w:rPr>
          <w:rFonts w:ascii="Times New Roman" w:hAnsi="Times New Roman" w:cs="Times New Roman"/>
          <w:smallCaps/>
          <w:color w:val="1C1D1E"/>
        </w:rPr>
        <w:t>more than one</w:t>
      </w:r>
      <w:r w:rsidR="00526043" w:rsidRPr="00526043">
        <w:rPr>
          <w:rFonts w:ascii="Times New Roman" w:hAnsi="Times New Roman" w:cs="Times New Roman"/>
          <w:color w:val="1C1D1E"/>
        </w:rPr>
        <w:t xml:space="preserve"> domain</w:t>
      </w:r>
      <w:r>
        <w:rPr>
          <w:rFonts w:ascii="Times New Roman" w:hAnsi="Times New Roman" w:cs="Times New Roman"/>
          <w:color w:val="1C1D1E"/>
        </w:rPr>
        <w:t xml:space="preserve"> of</w:t>
      </w:r>
      <w:r w:rsidR="00526043" w:rsidRPr="00526043">
        <w:rPr>
          <w:rFonts w:ascii="Times New Roman" w:hAnsi="Times New Roman" w:cs="Times New Roman"/>
          <w:color w:val="1C1D1E"/>
        </w:rPr>
        <w:t xml:space="preserve"> </w:t>
      </w:r>
      <w:r>
        <w:rPr>
          <w:rFonts w:ascii="Times New Roman" w:hAnsi="Times New Roman" w:cs="Times New Roman"/>
          <w:color w:val="1C1D1E"/>
        </w:rPr>
        <w:t>Servic</w:t>
      </w:r>
      <w:r w:rsidR="00612A0E">
        <w:rPr>
          <w:rFonts w:ascii="Times New Roman" w:hAnsi="Times New Roman" w:cs="Times New Roman"/>
          <w:color w:val="1C1D1E"/>
        </w:rPr>
        <w:t>e</w:t>
      </w:r>
      <w:r w:rsidR="00AD26DC">
        <w:rPr>
          <w:rFonts w:ascii="Times New Roman" w:hAnsi="Times New Roman" w:cs="Times New Roman"/>
          <w:color w:val="1C1D1E"/>
        </w:rPr>
        <w:t>s</w:t>
      </w:r>
      <w:r>
        <w:rPr>
          <w:rFonts w:ascii="Times New Roman" w:hAnsi="Times New Roman" w:cs="Times New Roman"/>
          <w:color w:val="1C1D1E"/>
        </w:rPr>
        <w:t xml:space="preserve"> starting from </w:t>
      </w:r>
      <w:r w:rsidR="00526043" w:rsidRPr="00526043">
        <w:rPr>
          <w:rFonts w:ascii="Times New Roman" w:hAnsi="Times New Roman" w:cs="Times New Roman"/>
          <w:color w:val="1C1D1E"/>
        </w:rPr>
        <w:t>land, water, air, space, information, and cyberspace</w:t>
      </w:r>
      <w:r>
        <w:rPr>
          <w:rFonts w:ascii="Times New Roman" w:hAnsi="Times New Roman" w:cs="Times New Roman"/>
          <w:color w:val="1C1D1E"/>
        </w:rPr>
        <w:t xml:space="preserve"> and</w:t>
      </w:r>
      <w:r w:rsidR="00526043" w:rsidRPr="00526043">
        <w:rPr>
          <w:rFonts w:ascii="Times New Roman" w:hAnsi="Times New Roman" w:cs="Times New Roman"/>
          <w:color w:val="1C1D1E"/>
        </w:rPr>
        <w:t xml:space="preserve"> considering different combat </w:t>
      </w:r>
      <w:r w:rsidR="005E7CC9">
        <w:rPr>
          <w:rFonts w:ascii="Times New Roman" w:hAnsi="Times New Roman" w:cs="Times New Roman"/>
          <w:color w:val="1C1D1E"/>
        </w:rPr>
        <w:t xml:space="preserve">resolution </w:t>
      </w:r>
      <w:r w:rsidR="00526043" w:rsidRPr="00526043">
        <w:rPr>
          <w:rFonts w:ascii="Times New Roman" w:hAnsi="Times New Roman" w:cs="Times New Roman"/>
          <w:color w:val="1C1D1E"/>
        </w:rPr>
        <w:t>scenarios as case study.</w:t>
      </w:r>
    </w:p>
    <w:p w14:paraId="707336DD" w14:textId="1626EA7E" w:rsidR="00526043" w:rsidRPr="00526043" w:rsidRDefault="00FA4780"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estimate the </w:t>
      </w:r>
      <w:r w:rsidR="00526043" w:rsidRPr="00863A1D">
        <w:rPr>
          <w:rFonts w:ascii="Times New Roman" w:hAnsi="Times New Roman" w:cs="Times New Roman"/>
          <w:color w:val="1C1D1E"/>
          <w:spacing w:val="100"/>
        </w:rPr>
        <w:t>parameters</w:t>
      </w:r>
      <w:r w:rsidR="00526043" w:rsidRPr="00526043">
        <w:rPr>
          <w:rFonts w:ascii="Times New Roman" w:hAnsi="Times New Roman" w:cs="Times New Roman"/>
          <w:color w:val="1C1D1E"/>
        </w:rPr>
        <w:t xml:space="preserve"> of </w:t>
      </w:r>
      <w:r w:rsidR="00526043" w:rsidRPr="00863A1D">
        <w:rPr>
          <w:rFonts w:ascii="Times New Roman" w:hAnsi="Times New Roman" w:cs="Times New Roman"/>
          <w:color w:val="1C1D1E"/>
          <w:spacing w:val="100"/>
        </w:rPr>
        <w:t>aggregated</w:t>
      </w:r>
      <w:r w:rsidR="00526043" w:rsidRPr="00526043">
        <w:rPr>
          <w:rFonts w:ascii="Times New Roman" w:hAnsi="Times New Roman" w:cs="Times New Roman"/>
          <w:color w:val="1C1D1E"/>
        </w:rPr>
        <w:t xml:space="preserve"> force-on-force combat attrition model from the high-resolution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data of different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operations pertaining to air, water, </w:t>
      </w:r>
      <w:proofErr w:type="gramStart"/>
      <w:r w:rsidR="00526043" w:rsidRPr="00526043">
        <w:rPr>
          <w:rFonts w:ascii="Times New Roman" w:hAnsi="Times New Roman" w:cs="Times New Roman"/>
          <w:color w:val="1C1D1E"/>
        </w:rPr>
        <w:t>ground</w:t>
      </w:r>
      <w:proofErr w:type="gramEnd"/>
      <w:r w:rsidR="00526043" w:rsidRPr="00526043">
        <w:rPr>
          <w:rFonts w:ascii="Times New Roman" w:hAnsi="Times New Roman" w:cs="Times New Roman"/>
          <w:color w:val="1C1D1E"/>
        </w:rPr>
        <w:t xml:space="preserve"> and amphibious domain. </w:t>
      </w:r>
    </w:p>
    <w:p w14:paraId="0F0CA138" w14:textId="484717CC" w:rsidR="00526043" w:rsidRPr="00526043" w:rsidRDefault="00423691"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677744" behindDoc="0" locked="0" layoutInCell="1" allowOverlap="1" wp14:anchorId="57FB02BA" wp14:editId="58B9137B">
                <wp:simplePos x="0" y="0"/>
                <wp:positionH relativeFrom="page">
                  <wp:posOffset>221725</wp:posOffset>
                </wp:positionH>
                <wp:positionV relativeFrom="paragraph">
                  <wp:posOffset>-507530</wp:posOffset>
                </wp:positionV>
                <wp:extent cx="3362325" cy="337197"/>
                <wp:effectExtent l="0" t="0" r="9525" b="5715"/>
                <wp:wrapNone/>
                <wp:docPr id="18" name="Rectangle 18"/>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6AC5" id="Rectangle 18" o:spid="_x0000_s1026" style="position:absolute;margin-left:17.45pt;margin-top:-39.95pt;width:264.75pt;height:26.55pt;z-index:25167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" fillcolor="white [3212]" stroked="f" strokeweight="1pt">
                <w10:wrap anchorx="page"/>
              </v:rect>
            </w:pict>
          </mc:Fallback>
        </mc:AlternateContent>
      </w:r>
      <w:r w:rsidR="00863A1D"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79792" behindDoc="0" locked="0" layoutInCell="1" allowOverlap="1" wp14:anchorId="7977176A" wp14:editId="35BBFB31">
                <wp:simplePos x="0" y="0"/>
                <wp:positionH relativeFrom="page">
                  <wp:posOffset>238125</wp:posOffset>
                </wp:positionH>
                <wp:positionV relativeFrom="paragraph">
                  <wp:posOffset>-457200</wp:posOffset>
                </wp:positionV>
                <wp:extent cx="3362325" cy="337197"/>
                <wp:effectExtent l="0" t="0" r="9525" b="5715"/>
                <wp:wrapNone/>
                <wp:docPr id="30" name="Rectangle 30"/>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CE5B" id="Rectangle 30" o:spid="_x0000_s1026" style="position:absolute;margin-left:18.75pt;margin-top:-36pt;width:264.75pt;height:26.55pt;z-index:25167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" fillcolor="white [3212]" stroked="f" strokeweight="1pt">
                <w10:wrap anchorx="page"/>
              </v:rect>
            </w:pict>
          </mc:Fallback>
        </mc:AlternateContent>
      </w:r>
      <w:r w:rsidR="003B67EF">
        <w:rPr>
          <w:rFonts w:ascii="Times New Roman" w:hAnsi="Times New Roman" w:cs="Times New Roman"/>
          <w:color w:val="1C1D1E"/>
        </w:rPr>
        <w:t>t</w:t>
      </w:r>
      <w:r w:rsidR="00526043" w:rsidRPr="00526043">
        <w:rPr>
          <w:rFonts w:ascii="Times New Roman" w:hAnsi="Times New Roman" w:cs="Times New Roman"/>
          <w:color w:val="1C1D1E"/>
        </w:rPr>
        <w:t xml:space="preserve">o integrate the effect of </w:t>
      </w:r>
      <w:r w:rsidR="00526043" w:rsidRPr="000532C7">
        <w:rPr>
          <w:rFonts w:ascii="Times New Roman" w:hAnsi="Times New Roman" w:cs="Times New Roman"/>
          <w:color w:val="1C1D1E"/>
          <w:spacing w:val="100"/>
        </w:rPr>
        <w:t>space</w:t>
      </w:r>
      <w:r w:rsidR="00526043" w:rsidRPr="00526043">
        <w:rPr>
          <w:rFonts w:ascii="Times New Roman" w:hAnsi="Times New Roman" w:cs="Times New Roman"/>
          <w:color w:val="1C1D1E"/>
        </w:rPr>
        <w:t xml:space="preserve">, </w:t>
      </w:r>
      <w:proofErr w:type="gramStart"/>
      <w:r w:rsidR="00526043" w:rsidRPr="000532C7">
        <w:rPr>
          <w:rFonts w:ascii="Times New Roman" w:hAnsi="Times New Roman" w:cs="Times New Roman"/>
          <w:color w:val="1C1D1E"/>
          <w:spacing w:val="100"/>
        </w:rPr>
        <w:t>information</w:t>
      </w:r>
      <w:proofErr w:type="gramEnd"/>
      <w:r w:rsidR="00526043" w:rsidRPr="00526043">
        <w:rPr>
          <w:rFonts w:ascii="Times New Roman" w:hAnsi="Times New Roman" w:cs="Times New Roman"/>
          <w:color w:val="1C1D1E"/>
        </w:rPr>
        <w:t xml:space="preserve"> and </w:t>
      </w:r>
      <w:r w:rsidR="00526043" w:rsidRPr="000532C7">
        <w:rPr>
          <w:rFonts w:ascii="Times New Roman" w:hAnsi="Times New Roman" w:cs="Times New Roman"/>
          <w:color w:val="1C1D1E"/>
          <w:spacing w:val="100"/>
        </w:rPr>
        <w:t>cyber</w:t>
      </w:r>
      <w:r w:rsidR="00526043" w:rsidRPr="00526043">
        <w:rPr>
          <w:rFonts w:ascii="Times New Roman" w:hAnsi="Times New Roman" w:cs="Times New Roman"/>
          <w:color w:val="1C1D1E"/>
        </w:rPr>
        <w:t xml:space="preserve"> components as force multiplier over the aggregated force-on-force combat model.</w:t>
      </w:r>
    </w:p>
    <w:p w14:paraId="7291883B" w14:textId="1C24BBD8" w:rsidR="00526043" w:rsidRPr="00526043" w:rsidRDefault="003B67EF"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estimate the relative </w:t>
      </w:r>
      <w:r w:rsidR="00526043" w:rsidRPr="000532C7">
        <w:rPr>
          <w:rFonts w:ascii="Times New Roman" w:hAnsi="Times New Roman" w:cs="Times New Roman"/>
          <w:color w:val="1C1D1E"/>
          <w:spacing w:val="100"/>
        </w:rPr>
        <w:t>fire power score</w:t>
      </w:r>
      <w:r w:rsidR="00526043" w:rsidRPr="00526043">
        <w:rPr>
          <w:rFonts w:ascii="Times New Roman" w:hAnsi="Times New Roman" w:cs="Times New Roman"/>
          <w:color w:val="1C1D1E"/>
        </w:rPr>
        <w:t xml:space="preserve"> values of different components in a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"joint operation"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using their system characteristics.  </w:t>
      </w:r>
    </w:p>
    <w:p w14:paraId="542423B0" w14:textId="0DDA430F" w:rsidR="00526043" w:rsidRPr="00526043" w:rsidRDefault="003B67EF" w:rsidP="00170E39">
      <w:pPr>
        <w:pStyle w:val="ListParagraph"/>
        <w:numPr>
          <w:ilvl w:val="0"/>
          <w:numId w:val="15"/>
        </w:numPr>
        <w:shd w:val="clear" w:color="auto" w:fill="FFFFFF"/>
        <w:spacing w:before="75" w:after="75" w:line="360" w:lineRule="auto"/>
        <w:ind w:left="142" w:hanging="142"/>
        <w:jc w:val="both"/>
        <w:rPr>
          <w:rFonts w:ascii="Times New Roman" w:hAnsi="Times New Roman" w:cs="Times New Roman"/>
          <w:color w:val="1C1D1E"/>
        </w:rPr>
      </w:pPr>
      <w:r>
        <w:rPr>
          <w:rFonts w:ascii="Times New Roman" w:hAnsi="Times New Roman" w:cs="Times New Roman"/>
          <w:color w:val="1C1D1E"/>
        </w:rPr>
        <w:t>t</w:t>
      </w:r>
      <w:r w:rsidR="00526043" w:rsidRPr="00526043">
        <w:rPr>
          <w:rFonts w:ascii="Times New Roman" w:hAnsi="Times New Roman" w:cs="Times New Roman"/>
          <w:color w:val="1C1D1E"/>
        </w:rPr>
        <w:t xml:space="preserve">o </w:t>
      </w:r>
      <w:r w:rsidR="00AD26DC">
        <w:rPr>
          <w:rFonts w:ascii="Times New Roman" w:hAnsi="Times New Roman" w:cs="Times New Roman"/>
          <w:color w:val="1C1D1E"/>
        </w:rPr>
        <w:t>v</w:t>
      </w:r>
      <w:r w:rsidR="00526043" w:rsidRPr="00526043">
        <w:rPr>
          <w:rFonts w:ascii="Times New Roman" w:hAnsi="Times New Roman" w:cs="Times New Roman"/>
          <w:color w:val="1C1D1E"/>
        </w:rPr>
        <w:t xml:space="preserve">erify and </w:t>
      </w:r>
      <w:r w:rsidR="00AD26DC">
        <w:rPr>
          <w:rFonts w:ascii="Times New Roman" w:hAnsi="Times New Roman" w:cs="Times New Roman"/>
          <w:color w:val="1C1D1E"/>
        </w:rPr>
        <w:t>v</w:t>
      </w:r>
      <w:r w:rsidR="00526043" w:rsidRPr="00526043">
        <w:rPr>
          <w:rFonts w:ascii="Times New Roman" w:hAnsi="Times New Roman" w:cs="Times New Roman"/>
          <w:color w:val="1C1D1E"/>
        </w:rPr>
        <w:t>alidate (V&amp;V) the estimated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r w:rsidR="00AD26DC">
        <w:rPr>
          <w:rFonts w:ascii="Times New Roman" w:hAnsi="Times New Roman" w:cs="Times New Roman"/>
          <w:color w:val="1C1D1E"/>
        </w:rPr>
        <w:t>with</w:t>
      </w:r>
      <w:r w:rsidR="00526043" w:rsidRPr="00526043">
        <w:rPr>
          <w:rFonts w:ascii="Times New Roman" w:hAnsi="Times New Roman" w:cs="Times New Roman"/>
          <w:color w:val="1C1D1E"/>
        </w:rPr>
        <w:t xml:space="preserve"> </w:t>
      </w:r>
      <w:r w:rsidR="00526043" w:rsidRPr="000532C7">
        <w:rPr>
          <w:rFonts w:ascii="Times New Roman" w:hAnsi="Times New Roman" w:cs="Times New Roman"/>
          <w:color w:val="1C1D1E"/>
          <w:spacing w:val="100"/>
        </w:rPr>
        <w:t>historical battles</w:t>
      </w:r>
      <w:r w:rsidR="00526043" w:rsidRPr="00526043">
        <w:rPr>
          <w:rFonts w:ascii="Times New Roman" w:hAnsi="Times New Roman" w:cs="Times New Roman"/>
          <w:color w:val="1C1D1E"/>
        </w:rPr>
        <w:t xml:space="preserve"> wherever data is available from open literatures, otherwise following the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w:instrText>
      </w:r>
      <w:r w:rsidR="00526043" w:rsidRPr="00526043">
        <w:rPr>
          <w:rFonts w:ascii="Times New Roman" w:hAnsi="Times New Roman" w:cs="Times New Roman"/>
          <w:noProof/>
          <w:snapToGrid w:val="0"/>
        </w:rPr>
        <w:instrText>simulation</w:instrText>
      </w:r>
      <w:r w:rsidR="00526043" w:rsidRPr="00526043">
        <w:rPr>
          <w:rFonts w:ascii="Times New Roman" w:hAnsi="Times New Roman" w:cs="Times New Roman"/>
        </w:rPr>
        <w:instrText xml:space="preser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based approaches, multi-criteria decision making or expert judgement technique for V&amp;V.</w:t>
      </w:r>
    </w:p>
    <w:p w14:paraId="51E19E34" w14:textId="4FAB7203" w:rsidR="007301D5" w:rsidRDefault="003B67EF" w:rsidP="000532C7">
      <w:pPr>
        <w:autoSpaceDE w:val="0"/>
        <w:autoSpaceDN w:val="0"/>
        <w:adjustRightInd w:val="0"/>
        <w:spacing w:after="0"/>
        <w:ind w:firstLine="142"/>
        <w:jc w:val="both"/>
        <w:rPr>
          <w:rFonts w:ascii="Times New Roman" w:hAnsi="Times New Roman" w:cs="Times New Roman"/>
          <w:color w:val="1C1D1E"/>
        </w:rPr>
      </w:pPr>
      <w:r>
        <w:rPr>
          <w:rFonts w:ascii="Times New Roman" w:hAnsi="Times New Roman" w:cs="Times New Roman"/>
          <w:color w:val="1C1D1E"/>
        </w:rPr>
        <w:t>In addition to that this book can be utilized t</w:t>
      </w:r>
      <w:r w:rsidR="00526043" w:rsidRPr="00526043">
        <w:rPr>
          <w:rFonts w:ascii="Times New Roman" w:hAnsi="Times New Roman" w:cs="Times New Roman"/>
          <w:color w:val="1C1D1E"/>
        </w:rPr>
        <w:t>o address the issues related to transforming the estimated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of different </w:t>
      </w:r>
      <w:r w:rsidR="00E73FA3">
        <w:rPr>
          <w:rFonts w:ascii="Times New Roman" w:hAnsi="Times New Roman" w:cs="Times New Roman"/>
          <w:color w:val="1C1D1E"/>
        </w:rPr>
        <w:t>military</w:t>
      </w:r>
      <w:r w:rsidR="00526043" w:rsidRPr="00526043">
        <w:rPr>
          <w:rFonts w:ascii="Times New Roman" w:hAnsi="Times New Roman" w:cs="Times New Roman"/>
          <w:color w:val="1C1D1E"/>
        </w:rPr>
        <w:t xml:space="preserve"> operation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rPr>
        <w:instrText xml:space="preserve"> XE "joint operation"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scenarios into a deliverable </w:t>
      </w:r>
      <w:r w:rsidR="0047039D">
        <w:rPr>
          <w:rFonts w:ascii="Times New Roman" w:hAnsi="Times New Roman" w:cs="Times New Roman"/>
          <w:color w:val="1C1D1E"/>
        </w:rPr>
        <w:t>gaming system</w:t>
      </w:r>
      <w:r w:rsidR="00526043" w:rsidRPr="00526043">
        <w:rPr>
          <w:rFonts w:ascii="Times New Roman" w:hAnsi="Times New Roman" w:cs="Times New Roman"/>
          <w:color w:val="1C1D1E"/>
        </w:rPr>
        <w:t>.</w:t>
      </w:r>
    </w:p>
    <w:p w14:paraId="1A58B733" w14:textId="7847D5F2" w:rsidR="007143A7" w:rsidRDefault="00FA4780" w:rsidP="00B1102E">
      <w:pPr>
        <w:spacing w:after="0" w:line="240" w:lineRule="auto"/>
        <w:ind w:firstLine="142"/>
        <w:jc w:val="both"/>
        <w:rPr>
          <w:rFonts w:ascii="Times New Roman" w:hAnsi="Times New Roman" w:cs="Times New Roman"/>
          <w:color w:val="000000" w:themeColor="text1"/>
        </w:rPr>
      </w:pPr>
      <w:r>
        <w:rPr>
          <w:rFonts w:ascii="Times New Roman" w:hAnsi="Times New Roman" w:cs="Times New Roman"/>
          <w:color w:val="000000" w:themeColor="text1"/>
        </w:rPr>
        <w:t xml:space="preserve">Happy reading! </w:t>
      </w:r>
    </w:p>
    <w:p w14:paraId="3032EB1C" w14:textId="283B0BDA" w:rsidR="00FA4780" w:rsidRDefault="00FA4780" w:rsidP="000532C7">
      <w:pPr>
        <w:spacing w:after="0" w:line="240" w:lineRule="auto"/>
        <w:ind w:left="1440"/>
        <w:jc w:val="right"/>
        <w:rPr>
          <w:rFonts w:ascii="Times New Roman" w:hAnsi="Times New Roman" w:cs="Times New Roman"/>
          <w:color w:val="000000" w:themeColor="text1"/>
        </w:rPr>
      </w:pP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SuKuDa</w:t>
      </w:r>
      <w:proofErr w:type="spellEnd"/>
    </w:p>
    <w:p w14:paraId="2C724EFD" w14:textId="721E25ED" w:rsidR="00FA4780" w:rsidRDefault="00FA4780" w:rsidP="000532C7">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New Delhi</w:t>
      </w:r>
    </w:p>
    <w:p w14:paraId="384D1421" w14:textId="7F41C4C9" w:rsidR="00FA4780" w:rsidRDefault="00B1102E" w:rsidP="00FA4780">
      <w:pPr>
        <w:spacing w:after="0" w:line="240" w:lineRule="auto"/>
        <w:jc w:val="both"/>
        <w:rPr>
          <w:rFonts w:ascii="Times New Roman" w:hAnsi="Times New Roman" w:cs="Times New Roman"/>
          <w:color w:val="000000" w:themeColor="text1"/>
        </w:rPr>
      </w:pPr>
      <w:r w:rsidRPr="00DC1604">
        <w:rPr>
          <w:rFonts w:ascii="Times New Roman" w:hAnsi="Times New Roman" w:cs="Times New Roman"/>
          <w:noProof/>
          <w:color w:val="000000" w:themeColor="text1"/>
          <w:sz w:val="22"/>
          <w:szCs w:val="16"/>
        </w:rPr>
        <mc:AlternateContent>
          <mc:Choice Requires="wps">
            <w:drawing>
              <wp:anchor distT="0" distB="0" distL="114300" distR="114300" simplePos="0" relativeHeight="251681840" behindDoc="0" locked="0" layoutInCell="1" allowOverlap="1" wp14:anchorId="491C3DE6" wp14:editId="7B86DFB2">
                <wp:simplePos x="0" y="0"/>
                <wp:positionH relativeFrom="margin">
                  <wp:posOffset>-127635</wp:posOffset>
                </wp:positionH>
                <wp:positionV relativeFrom="paragraph">
                  <wp:posOffset>170815</wp:posOffset>
                </wp:positionV>
                <wp:extent cx="3362325" cy="337197"/>
                <wp:effectExtent l="0" t="0" r="9525" b="5715"/>
                <wp:wrapNone/>
                <wp:docPr id="39" name="Rectangle 39"/>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2F97D" id="Rectangle 39" o:spid="_x0000_s1026" style="position:absolute;margin-left:-10.05pt;margin-top:13.45pt;width:264.75pt;height:26.55pt;z-index:25168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" fillcolor="white [3212]" stroked="f" strokeweight="1pt">
                <w10:wrap anchorx="margin"/>
              </v:rect>
            </w:pict>
          </mc:Fallback>
        </mc:AlternateContent>
      </w:r>
      <w:r w:rsidR="00FA4780">
        <w:rPr>
          <w:rFonts w:ascii="Times New Roman" w:hAnsi="Times New Roman" w:cs="Times New Roman"/>
          <w:color w:val="000000" w:themeColor="text1"/>
        </w:rPr>
        <w:t>Date:</w:t>
      </w:r>
    </w:p>
    <w:p w14:paraId="0C34C051" w14:textId="6F7029AE" w:rsidR="00FA4780" w:rsidRPr="00526043" w:rsidRDefault="00B1102E" w:rsidP="00526043">
      <w:pPr>
        <w:autoSpaceDE w:val="0"/>
        <w:autoSpaceDN w:val="0"/>
        <w:adjustRightInd w:val="0"/>
        <w:ind w:firstLine="284"/>
        <w:jc w:val="both"/>
        <w:rPr>
          <w:rFonts w:ascii="Times New Roman" w:eastAsia="TimesNewRomanPSMT" w:hAnsi="Times New Roman" w:cs="Times New Roman"/>
          <w:color w:val="auto"/>
          <w:lang w:val="en-IN" w:eastAsia="en-US"/>
        </w:rPr>
      </w:pPr>
      <w:r w:rsidRPr="00DC1604">
        <w:rPr>
          <w:rFonts w:ascii="Times New Roman" w:hAnsi="Times New Roman" w:cs="Times New Roman"/>
          <w:noProof/>
          <w:color w:val="000000" w:themeColor="text1"/>
          <w:sz w:val="22"/>
          <w:szCs w:val="16"/>
        </w:rPr>
        <w:lastRenderedPageBreak/>
        <mc:AlternateContent>
          <mc:Choice Requires="wps">
            <w:drawing>
              <wp:anchor distT="0" distB="0" distL="114300" distR="114300" simplePos="0" relativeHeight="251683888" behindDoc="0" locked="0" layoutInCell="1" allowOverlap="1" wp14:anchorId="695F7DAB" wp14:editId="25A8B7DF">
                <wp:simplePos x="0" y="0"/>
                <wp:positionH relativeFrom="page">
                  <wp:posOffset>187960</wp:posOffset>
                </wp:positionH>
                <wp:positionV relativeFrom="paragraph">
                  <wp:posOffset>-439420</wp:posOffset>
                </wp:positionV>
                <wp:extent cx="3362325" cy="337197"/>
                <wp:effectExtent l="0" t="0" r="9525" b="5715"/>
                <wp:wrapNone/>
                <wp:docPr id="40" name="Rectangle 40"/>
                <wp:cNvGraphicFramePr/>
                <a:graphic xmlns:a="http://schemas.openxmlformats.org/drawingml/2006/main">
                  <a:graphicData uri="http://schemas.microsoft.com/office/word/2010/wordprocessingShape">
                    <wps:wsp>
                      <wps:cNvSpPr/>
                      <wps:spPr>
                        <a:xfrm>
                          <a:off x="0" y="0"/>
                          <a:ext cx="3362325" cy="3371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7F5EC" id="Rectangle 40" o:spid="_x0000_s1026" style="position:absolute;margin-left:14.8pt;margin-top:-34.6pt;width:264.75pt;height:26.55pt;z-index:25168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" fillcolor="white [3212]" stroked="f" strokeweight="1pt">
                <w10:wrap anchorx="page"/>
              </v:rect>
            </w:pict>
          </mc:Fallback>
        </mc:AlternateContent>
      </w:r>
    </w:p>
    <w:p w14:paraId="1411FC13" w14:textId="57122DB4" w:rsidR="007143A7" w:rsidRPr="007143A7" w:rsidRDefault="00BA5E89" w:rsidP="007143A7">
      <w:pPr>
        <w:pStyle w:val="Heading1"/>
        <w:ind w:left="284"/>
        <w:rPr>
          <w:rFonts w:ascii="Times New Roman" w:hAnsi="Times New Roman" w:cs="Times New Roman"/>
          <w:b/>
          <w:bCs/>
          <w:color w:val="000000" w:themeColor="text1"/>
          <w:sz w:val="20"/>
          <w:szCs w:val="20"/>
        </w:rPr>
      </w:pPr>
      <w:r>
        <w:rPr>
          <w:b/>
          <w:bCs/>
          <w:noProof/>
          <w:sz w:val="22"/>
          <w:szCs w:val="16"/>
        </w:rPr>
        <w:drawing>
          <wp:anchor distT="0" distB="0" distL="114300" distR="114300" simplePos="0" relativeHeight="251671040" behindDoc="1" locked="0" layoutInCell="1" allowOverlap="1" wp14:anchorId="49B0425A" wp14:editId="2D9A58F7">
            <wp:simplePos x="0" y="0"/>
            <wp:positionH relativeFrom="column">
              <wp:posOffset>2312257</wp:posOffset>
            </wp:positionH>
            <wp:positionV relativeFrom="paragraph">
              <wp:posOffset>71</wp:posOffset>
            </wp:positionV>
            <wp:extent cx="711835" cy="711835"/>
            <wp:effectExtent l="0" t="0" r="0" b="0"/>
            <wp:wrapTopAndBottom/>
            <wp:docPr id="78848" name="Picture 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05019" w14:textId="0DE4CA46" w:rsidR="00E918F8" w:rsidRPr="004B0230" w:rsidRDefault="00E918F8" w:rsidP="00E918F8">
      <w:pPr>
        <w:pStyle w:val="Heading1"/>
        <w:spacing w:before="480" w:after="480" w:line="360" w:lineRule="auto"/>
        <w:ind w:left="288"/>
        <w:jc w:val="center"/>
        <w:rPr>
          <w:rFonts w:ascii="Times New Roman" w:hAnsi="Times New Roman" w:cs="Times New Roman"/>
          <w:b/>
          <w:bCs/>
          <w:color w:val="000000" w:themeColor="text1"/>
          <w:sz w:val="22"/>
          <w:szCs w:val="22"/>
        </w:rPr>
      </w:pPr>
      <w:r w:rsidRPr="004B0230">
        <w:rPr>
          <w:rFonts w:ascii="Times New Roman" w:hAnsi="Times New Roman" w:cs="Times New Roman"/>
          <w:b/>
          <w:bCs/>
          <w:color w:val="000000" w:themeColor="text1"/>
          <w:sz w:val="22"/>
          <w:szCs w:val="22"/>
        </w:rPr>
        <w:t xml:space="preserve">CHAPTER </w:t>
      </w:r>
      <w:r>
        <w:rPr>
          <w:rFonts w:ascii="Times New Roman" w:hAnsi="Times New Roman" w:cs="Times New Roman"/>
          <w:b/>
          <w:bCs/>
          <w:color w:val="000000" w:themeColor="text1"/>
          <w:sz w:val="22"/>
          <w:szCs w:val="22"/>
        </w:rPr>
        <w:t>1</w:t>
      </w:r>
    </w:p>
    <w:p w14:paraId="3C2D5A3C" w14:textId="67005E43" w:rsidR="007143A7" w:rsidRDefault="007143A7" w:rsidP="007143A7">
      <w:pPr>
        <w:pStyle w:val="Heading1"/>
        <w:rPr>
          <w:rFonts w:ascii="Times New Roman" w:hAnsi="Times New Roman" w:cs="Times New Roman"/>
          <w:b/>
          <w:bCs/>
          <w:color w:val="000000" w:themeColor="text1"/>
          <w:sz w:val="20"/>
          <w:szCs w:val="20"/>
        </w:rPr>
      </w:pPr>
    </w:p>
    <w:p w14:paraId="4FB5F365" w14:textId="7FA7421A" w:rsidR="007276F8" w:rsidRPr="007276F8" w:rsidRDefault="00526043" w:rsidP="001374F4">
      <w:pPr>
        <w:pStyle w:val="Heading1"/>
        <w:numPr>
          <w:ilvl w:val="0"/>
          <w:numId w:val="18"/>
        </w:numPr>
        <w:spacing w:after="240"/>
        <w:ind w:left="288" w:hanging="288"/>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Introduction</w:t>
      </w:r>
      <w:r w:rsidR="007276F8" w:rsidRPr="007276F8">
        <w:rPr>
          <w:rFonts w:ascii="Times New Roman" w:hAnsi="Times New Roman" w:cs="Times New Roman"/>
          <w:b/>
          <w:bCs/>
          <w:color w:val="000000" w:themeColor="text1"/>
          <w:sz w:val="20"/>
          <w:szCs w:val="20"/>
        </w:rPr>
        <w:t xml:space="preserve"> </w:t>
      </w:r>
    </w:p>
    <w:p w14:paraId="2193B651" w14:textId="49C8D1A3" w:rsidR="00526043" w:rsidRPr="00526043" w:rsidRDefault="001374F4" w:rsidP="00526043">
      <w:pPr>
        <w:spacing w:after="120"/>
        <w:jc w:val="both"/>
        <w:rPr>
          <w:rFonts w:ascii="Times New Roman" w:hAnsi="Times New Roman" w:cs="Times New Roman"/>
        </w:rPr>
      </w:pPr>
      <w:r w:rsidRPr="006E3C54">
        <w:rPr>
          <w:rFonts w:ascii="Times New Roman" w:hAnsi="Times New Roman" w:cs="Times New Roman"/>
          <w:b/>
          <w:bCs/>
          <w:color w:val="000000" w:themeColor="text1"/>
          <w:spacing w:val="60"/>
        </w:rPr>
        <w:t>Model Based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Composition (MBSC)</w:t>
      </w:r>
      <w:r w:rsidRPr="006E3C54">
        <w:rPr>
          <w:rFonts w:ascii="Times New Roman" w:eastAsiaTheme="majorEastAsia" w:hAnsi="Times New Roman" w:cs="Times New Roman"/>
          <w:b/>
          <w:bCs/>
          <w:color w:val="000000" w:themeColor="text1"/>
          <w:spacing w:val="40"/>
        </w:rPr>
        <w:t xml:space="preserve"> </w:t>
      </w:r>
      <w:r>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emerging </w:t>
      </w:r>
      <w:r>
        <w:rPr>
          <w:rFonts w:ascii="Times New Roman" w:hAnsi="Times New Roman" w:cs="Times New Roman"/>
          <w:color w:val="000000" w:themeColor="text1"/>
        </w:rPr>
        <w:t>technique of</w:t>
      </w:r>
      <w:r w:rsidRPr="00C725FC">
        <w:rPr>
          <w:rFonts w:ascii="Times New Roman" w:hAnsi="Times New Roman" w:cs="Times New Roman"/>
          <w:color w:val="000000" w:themeColor="text1"/>
        </w:rPr>
        <w:t xml:space="preserve"> system</w:t>
      </w:r>
      <w:r>
        <w:rPr>
          <w:rFonts w:ascii="Times New Roman" w:hAnsi="Times New Roman" w:cs="Times New Roman"/>
          <w:color w:val="000000" w:themeColor="text1"/>
        </w:rPr>
        <w:t xml:space="preserve"> development</w:t>
      </w:r>
      <w:r w:rsidRPr="00C725FC">
        <w:rPr>
          <w:rFonts w:ascii="Times New Roman" w:hAnsi="Times New Roman" w:cs="Times New Roman"/>
          <w:color w:val="000000" w:themeColor="text1"/>
        </w:rPr>
        <w:t xml:space="preserve"> that assist in developing </w:t>
      </w:r>
      <w:r w:rsidRPr="006E3C54">
        <w:rPr>
          <w:rFonts w:ascii="Times New Roman" w:hAnsi="Times New Roman" w:cs="Times New Roman"/>
          <w:b/>
          <w:bCs/>
          <w:color w:val="000000" w:themeColor="text1"/>
          <w:spacing w:val="60"/>
        </w:rPr>
        <w:t>system’s architectures</w:t>
      </w:r>
      <w:r w:rsidRPr="00C725FC">
        <w:rPr>
          <w:rFonts w:ascii="Times New Roman" w:hAnsi="Times New Roman" w:cs="Times New Roman"/>
          <w:color w:val="000000" w:themeColor="text1"/>
        </w:rPr>
        <w:t xml:space="preserve"> based on the </w:t>
      </w:r>
      <w:r>
        <w:rPr>
          <w:rFonts w:ascii="Times New Roman" w:hAnsi="Times New Roman" w:cs="Times New Roman"/>
          <w:color w:val="000000" w:themeColor="text1"/>
        </w:rPr>
        <w:t xml:space="preserve">modeling </w:t>
      </w:r>
      <w:r w:rsidRPr="00CF2757">
        <w:rPr>
          <w:rFonts w:ascii="Times New Roman" w:hAnsi="Times New Roman" w:cs="Times New Roman"/>
          <w:b/>
          <w:bCs/>
          <w:color w:val="000000" w:themeColor="text1"/>
          <w:spacing w:val="60"/>
        </w:rPr>
        <w:t>requirements.</w:t>
      </w:r>
      <w:r w:rsidRPr="00C725FC">
        <w:rPr>
          <w:rFonts w:ascii="Times New Roman" w:hAnsi="Times New Roman" w:cs="Times New Roman"/>
          <w:color w:val="000000" w:themeColor="text1"/>
        </w:rPr>
        <w:t xml:space="preserve"> This architecture </w:t>
      </w:r>
      <w:r>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used for </w:t>
      </w:r>
      <w:r w:rsidRPr="006E3C54">
        <w:rPr>
          <w:rFonts w:ascii="Times New Roman" w:hAnsi="Times New Roman" w:cs="Times New Roman"/>
          <w:b/>
          <w:bCs/>
          <w:color w:val="000000" w:themeColor="text1"/>
          <w:spacing w:val="60"/>
        </w:rPr>
        <w:t xml:space="preserve">designing, </w:t>
      </w:r>
      <w:r w:rsidR="00A76FB3" w:rsidRPr="006E3C54">
        <w:rPr>
          <w:rFonts w:ascii="Times New Roman" w:hAnsi="Times New Roman" w:cs="Times New Roman"/>
          <w:b/>
          <w:bCs/>
          <w:color w:val="000000" w:themeColor="text1"/>
          <w:spacing w:val="60"/>
        </w:rPr>
        <w:t>analyzing,</w:t>
      </w:r>
      <w:r w:rsidRPr="006E3C54">
        <w:rPr>
          <w:rFonts w:ascii="Times New Roman" w:hAnsi="Times New Roman" w:cs="Times New Roman"/>
          <w:b/>
          <w:bCs/>
          <w:color w:val="000000" w:themeColor="text1"/>
          <w:spacing w:val="60"/>
        </w:rPr>
        <w:t xml:space="preserve"> and testing</w:t>
      </w:r>
      <w:r w:rsidRPr="00C725FC">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lastRenderedPageBreak/>
        <w:t xml:space="preserve">the system. </w:t>
      </w:r>
      <w:r w:rsidR="00526043" w:rsidRPr="00526043">
        <w:rPr>
          <w:rFonts w:ascii="Times New Roman" w:hAnsi="Times New Roman" w:cs="Times New Roman"/>
        </w:rPr>
        <w:t xml:space="preserve">Defense planners and decision makers use </w:t>
      </w:r>
      <w:r w:rsidR="002037E9">
        <w:rPr>
          <w:rFonts w:ascii="Times New Roman" w:hAnsi="Times New Roman" w:cs="Nirmala UI"/>
          <w:szCs w:val="25"/>
          <w:lang w:bidi="bn-IN"/>
        </w:rPr>
        <w:t xml:space="preserve">warfare models and simulation </w:t>
      </w:r>
      <w:r w:rsidR="00526043" w:rsidRPr="00526043">
        <w:rPr>
          <w:rStyle w:val="FootnoteReference"/>
          <w:rFonts w:ascii="Times New Roman" w:hAnsi="Times New Roman" w:cs="Times New Roman"/>
        </w:rPr>
        <w:footnoteReference w:id="2"/>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"models" </w:instrText>
      </w:r>
      <w:r w:rsidR="00526043" w:rsidRPr="00526043">
        <w:rPr>
          <w:rFonts w:ascii="Times New Roman" w:hAnsi="Times New Roman" w:cs="Times New Roman"/>
        </w:rPr>
        <w:fldChar w:fldCharType="end"/>
      </w:r>
      <w:r w:rsidR="00526043" w:rsidRPr="00526043">
        <w:rPr>
          <w:rFonts w:ascii="Times New Roman" w:hAnsi="Times New Roman" w:cs="Times New Roman"/>
        </w:rPr>
        <w:t xml:space="preserve"> to predict likely outcomes of combat. These </w:t>
      </w:r>
      <w:r w:rsidR="00BD6ACA">
        <w:rPr>
          <w:rFonts w:ascii="Times New Roman" w:hAnsi="Times New Roman" w:cs="Times New Roman"/>
        </w:rPr>
        <w:t>warfare</w:t>
      </w:r>
      <w:r w:rsidR="00526043" w:rsidRPr="00526043">
        <w:rPr>
          <w:rFonts w:ascii="Times New Roman" w:hAnsi="Times New Roman" w:cs="Times New Roman"/>
        </w:rPr>
        <w:t xml:space="preserve"> models are generally represented in the form of </w:t>
      </w:r>
      <w:r>
        <w:rPr>
          <w:rFonts w:ascii="Times New Roman" w:hAnsi="Times New Roman" w:cs="Times New Roman"/>
        </w:rPr>
        <w:t xml:space="preserve">mathematical equations (e.g., </w:t>
      </w:r>
      <w:r w:rsidR="00526043" w:rsidRPr="00526043">
        <w:rPr>
          <w:rFonts w:ascii="Times New Roman" w:hAnsi="Times New Roman" w:cs="Times New Roman"/>
        </w:rPr>
        <w:t>a system of deterministic</w:t>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"deterministic" </w:instrText>
      </w:r>
      <w:r w:rsidR="00526043" w:rsidRPr="00526043">
        <w:rPr>
          <w:rFonts w:ascii="Times New Roman" w:hAnsi="Times New Roman" w:cs="Times New Roman"/>
        </w:rPr>
        <w:fldChar w:fldCharType="end"/>
      </w:r>
      <w:r w:rsidR="00526043" w:rsidRPr="00526043">
        <w:rPr>
          <w:rFonts w:ascii="Times New Roman" w:hAnsi="Times New Roman" w:cs="Times New Roman"/>
        </w:rPr>
        <w:t xml:space="preserve"> differential equations</w:t>
      </w:r>
      <w:r>
        <w:rPr>
          <w:rFonts w:ascii="Times New Roman" w:hAnsi="Times New Roman" w:cs="Times New Roman"/>
        </w:rPr>
        <w:t xml:space="preserve"> or adaptive difference equations)</w:t>
      </w:r>
      <w:r w:rsidR="00526043" w:rsidRPr="00526043">
        <w:rPr>
          <w:rFonts w:ascii="Times New Roman" w:hAnsi="Times New Roman" w:cs="Times New Roman"/>
        </w:rPr>
        <w:fldChar w:fldCharType="begin"/>
      </w:r>
      <w:r w:rsidR="00526043" w:rsidRPr="00526043">
        <w:rPr>
          <w:rFonts w:ascii="Times New Roman" w:hAnsi="Times New Roman" w:cs="Times New Roman"/>
        </w:rPr>
        <w:instrText xml:space="preserve"> XE "differential equations" </w:instrText>
      </w:r>
      <w:r w:rsidR="00526043" w:rsidRPr="00526043">
        <w:rPr>
          <w:rFonts w:ascii="Times New Roman" w:hAnsi="Times New Roman" w:cs="Times New Roman"/>
        </w:rPr>
        <w:fldChar w:fldCharType="end"/>
      </w:r>
      <w:r w:rsidR="00526043" w:rsidRPr="00526043">
        <w:rPr>
          <w:rFonts w:ascii="Times New Roman" w:hAnsi="Times New Roman" w:cs="Times New Roman"/>
        </w:rPr>
        <w:t>, which represent the gradual interaction and attrition process</w:t>
      </w:r>
      <w:r w:rsidR="00C63A8F">
        <w:rPr>
          <w:rFonts w:ascii="Times New Roman" w:hAnsi="Times New Roman" w:cs="Times New Roman"/>
        </w:rPr>
        <w:t>es</w:t>
      </w:r>
      <w:r w:rsidR="00526043" w:rsidRPr="00526043">
        <w:rPr>
          <w:rFonts w:ascii="Times New Roman" w:hAnsi="Times New Roman" w:cs="Times New Roman"/>
        </w:rPr>
        <w:t xml:space="preserve"> of the two sides.</w:t>
      </w:r>
      <w:r w:rsidR="002D21BF" w:rsidRPr="002D21BF">
        <w:rPr>
          <w:b/>
          <w:bCs/>
          <w:noProof/>
          <w:sz w:val="22"/>
          <w:szCs w:val="16"/>
        </w:rPr>
        <w:t xml:space="preserve"> </w:t>
      </w:r>
    </w:p>
    <w:p w14:paraId="3AC609E2" w14:textId="5396E734" w:rsidR="00526043" w:rsidRPr="00526043" w:rsidRDefault="00526043" w:rsidP="00D95595">
      <w:pPr>
        <w:autoSpaceDE w:val="0"/>
        <w:autoSpaceDN w:val="0"/>
        <w:adjustRightInd w:val="0"/>
        <w:spacing w:after="0"/>
        <w:ind w:firstLine="284"/>
        <w:jc w:val="both"/>
        <w:rPr>
          <w:rFonts w:ascii="Times New Roman" w:hAnsi="Times New Roman" w:cs="Times New Roman"/>
          <w:color w:val="1C1D1E"/>
        </w:rPr>
      </w:pPr>
      <w:r w:rsidRPr="00526043">
        <w:rPr>
          <w:rFonts w:ascii="Times New Roman" w:hAnsi="Times New Roman" w:cs="Times New Roman"/>
          <w:color w:val="1C1D1E"/>
        </w:rPr>
        <w:t>Simulation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"Simulation"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is commonly used to study large, complex systems like combat. There are two different </w:t>
      </w:r>
      <w:r w:rsidR="002A45F3" w:rsidRPr="00526043">
        <w:rPr>
          <w:rFonts w:ascii="Times New Roman" w:hAnsi="Times New Roman" w:cs="Times New Roman"/>
          <w:color w:val="1C1D1E"/>
        </w:rPr>
        <w:t>representations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for </w:t>
      </w:r>
      <w:r w:rsidR="002A45F3">
        <w:rPr>
          <w:rFonts w:ascii="Times New Roman" w:hAnsi="Times New Roman" w:cs="Times New Roman"/>
          <w:color w:val="1C1D1E"/>
        </w:rPr>
        <w:t>simulating</w:t>
      </w:r>
      <w:r w:rsidRPr="00526043">
        <w:rPr>
          <w:rFonts w:ascii="Times New Roman" w:hAnsi="Times New Roman" w:cs="Times New Roman"/>
          <w:color w:val="1C1D1E"/>
        </w:rPr>
        <w:t xml:space="preserve"> a system through time: the “fixed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"fixed time-step"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and the “event-to-event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"event-to-event" </w:instrText>
      </w:r>
      <w:r w:rsidRPr="00526043">
        <w:rPr>
          <w:rFonts w:ascii="Times New Roman" w:hAnsi="Times New Roman" w:cs="Times New Roman"/>
          <w:color w:val="1C1D1E"/>
        </w:rPr>
        <w:fldChar w:fldCharType="end"/>
      </w:r>
      <w:proofErr w:type="gramStart"/>
      <w:r w:rsidRPr="00526043">
        <w:rPr>
          <w:rFonts w:ascii="Times New Roman" w:hAnsi="Times New Roman" w:cs="Times New Roman"/>
          <w:color w:val="1C1D1E"/>
        </w:rPr>
        <w:t>”.</w:t>
      </w:r>
      <w:proofErr w:type="gramEnd"/>
      <w:r w:rsidRPr="00526043">
        <w:rPr>
          <w:rFonts w:ascii="Times New Roman" w:hAnsi="Times New Roman" w:cs="Times New Roman"/>
          <w:color w:val="1C1D1E"/>
        </w:rPr>
        <w:t xml:space="preserve"> Most of the simulations of </w:t>
      </w:r>
      <w:r w:rsidR="00E73FA3">
        <w:rPr>
          <w:rFonts w:ascii="Times New Roman" w:hAnsi="Times New Roman" w:cs="Times New Roman"/>
          <w:color w:val="1C1D1E"/>
        </w:rPr>
        <w:t>combat</w:t>
      </w:r>
      <w:r w:rsidRPr="00526043">
        <w:rPr>
          <w:rFonts w:ascii="Times New Roman" w:hAnsi="Times New Roman" w:cs="Times New Roman"/>
          <w:color w:val="1C1D1E"/>
        </w:rPr>
        <w:t xml:space="preserve"> force use both the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"time-step"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method for the target-acquisition process and the event-step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"event-step"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method for all other processes. The basic difference between time-step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"empirical"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 and event-step</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"simulation"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 is about </w:t>
      </w:r>
      <w:r w:rsidR="00C624EE">
        <w:rPr>
          <w:rFonts w:ascii="Times New Roman" w:hAnsi="Times New Roman" w:cs="Times New Roman"/>
          <w:color w:val="1C1D1E"/>
        </w:rPr>
        <w:t xml:space="preserve">the form of </w:t>
      </w:r>
      <w:r w:rsidRPr="00526043">
        <w:rPr>
          <w:rFonts w:ascii="Times New Roman" w:hAnsi="Times New Roman" w:cs="Times New Roman"/>
          <w:color w:val="1C1D1E"/>
        </w:rPr>
        <w:t xml:space="preserve">time frame. The time-step approach has emphasized the use of continuous differential </w:t>
      </w:r>
      <w:r w:rsidR="00C624EE">
        <w:rPr>
          <w:rFonts w:ascii="Times New Roman" w:hAnsi="Times New Roman" w:cs="Times New Roman"/>
          <w:color w:val="1C1D1E"/>
        </w:rPr>
        <w:t>time</w:t>
      </w:r>
      <w:r w:rsidRPr="00526043">
        <w:rPr>
          <w:rFonts w:ascii="Times New Roman" w:hAnsi="Times New Roman" w:cs="Times New Roman"/>
          <w:color w:val="1C1D1E"/>
        </w:rPr>
        <w:t xml:space="preserve"> in the models</w:t>
      </w:r>
      <w:r w:rsidR="00C624EE">
        <w:rPr>
          <w:rFonts w:ascii="Times New Roman" w:hAnsi="Times New Roman" w:cs="Times New Roman"/>
          <w:color w:val="1C1D1E"/>
        </w:rPr>
        <w:t xml:space="preserve"> whereas event based </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"continuous differential function" </w:instrText>
      </w:r>
      <w:r w:rsidRPr="00526043">
        <w:rPr>
          <w:rFonts w:ascii="Times New Roman" w:hAnsi="Times New Roman" w:cs="Times New Roman"/>
          <w:color w:val="1C1D1E"/>
        </w:rPr>
        <w:fldChar w:fldCharType="end"/>
      </w:r>
      <w:r w:rsidR="00C624EE">
        <w:rPr>
          <w:rFonts w:ascii="Times New Roman" w:hAnsi="Times New Roman" w:cs="Times New Roman"/>
          <w:color w:val="1C1D1E"/>
        </w:rPr>
        <w:t>s</w:t>
      </w:r>
      <w:r w:rsidRPr="00526043">
        <w:rPr>
          <w:rFonts w:ascii="Times New Roman" w:hAnsi="Times New Roman" w:cs="Times New Roman"/>
          <w:color w:val="1C1D1E"/>
        </w:rPr>
        <w:t xml:space="preserve">imulation </w:t>
      </w:r>
      <w:r w:rsidR="00C624EE">
        <w:rPr>
          <w:rFonts w:ascii="Times New Roman" w:hAnsi="Times New Roman" w:cs="Times New Roman"/>
          <w:color w:val="1C1D1E"/>
        </w:rPr>
        <w:lastRenderedPageBreak/>
        <w:t xml:space="preserve">emphasized the </w:t>
      </w:r>
      <w:r w:rsidRPr="00526043">
        <w:rPr>
          <w:rFonts w:ascii="Times New Roman" w:hAnsi="Times New Roman" w:cs="Times New Roman"/>
          <w:color w:val="1C1D1E"/>
        </w:rPr>
        <w:t xml:space="preserve">conflict as series of discrete events (discrete-time process). </w:t>
      </w:r>
    </w:p>
    <w:p w14:paraId="5A75EF61" w14:textId="12EBFDC7" w:rsidR="00526043" w:rsidRPr="00526043" w:rsidRDefault="00526043" w:rsidP="00526043">
      <w:pPr>
        <w:autoSpaceDE w:val="0"/>
        <w:autoSpaceDN w:val="0"/>
        <w:adjustRightInd w:val="0"/>
        <w:ind w:firstLine="284"/>
        <w:jc w:val="both"/>
        <w:rPr>
          <w:rFonts w:ascii="Times New Roman" w:hAnsi="Times New Roman" w:cs="Times New Roman"/>
          <w:color w:val="1C1D1E"/>
        </w:rPr>
      </w:pPr>
      <w:r w:rsidRPr="00526043">
        <w:rPr>
          <w:rFonts w:ascii="Times New Roman" w:hAnsi="Times New Roman" w:cs="Times New Roman"/>
          <w:color w:val="1C1D1E"/>
        </w:rPr>
        <w:t xml:space="preserve">In modern times the term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"joint operation"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is very common in defense planning process. By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 we mean that any military operations that are being conducted in coordination with air force, navy, army, </w:t>
      </w:r>
      <w:proofErr w:type="gramStart"/>
      <w:r w:rsidRPr="00526043">
        <w:rPr>
          <w:rFonts w:ascii="Times New Roman" w:hAnsi="Times New Roman" w:cs="Times New Roman"/>
          <w:color w:val="1C1D1E"/>
        </w:rPr>
        <w:t>space</w:t>
      </w:r>
      <w:proofErr w:type="gramEnd"/>
      <w:r w:rsidRPr="00526043">
        <w:rPr>
          <w:rFonts w:ascii="Times New Roman" w:hAnsi="Times New Roman" w:cs="Times New Roman"/>
          <w:color w:val="1C1D1E"/>
        </w:rPr>
        <w:t xml:space="preserve"> and cyber command. Although in our country there is no dedicated command for space and cyber, in future we may have separate command for space and cyber. The basic structure of any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operations involve an </w:t>
      </w:r>
      <w:r w:rsidRPr="00CC6892">
        <w:rPr>
          <w:rFonts w:ascii="Times New Roman" w:hAnsi="Times New Roman" w:cs="Times New Roman"/>
          <w:color w:val="1C1D1E"/>
          <w:spacing w:val="100"/>
        </w:rPr>
        <w:t>OODA</w:t>
      </w:r>
      <w:r w:rsidRPr="00526043">
        <w:rPr>
          <w:rFonts w:ascii="Times New Roman" w:hAnsi="Times New Roman" w:cs="Times New Roman"/>
          <w:color w:val="1C1D1E"/>
        </w:rPr>
        <w:t xml:space="preserve"> (Observe-Orient-Decide-Act)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"OODA (Observe-Orient-Decide-Act)"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loop or variants of it </w:t>
      </w:r>
      <w:hyperlink w:anchor="Bolderheij" w:history="1">
        <w:sdt>
          <w:sdtPr>
            <w:rPr>
              <w:rFonts w:cs="Times New Roman"/>
              <w:iCs/>
              <w:color w:val="1C1D1E"/>
            </w:rPr>
            <w:id w:val="1872022601"/>
            <w:citation/>
          </w:sdtPr>
          <w:sdtEndPr/>
          <w:sdtContent>
            <w:r w:rsidRPr="00CC6892">
              <w:rPr>
                <w:rFonts w:cs="Times New Roman"/>
                <w:b/>
                <w:color w:val="1C1D1E"/>
              </w:rPr>
              <w:fldChar w:fldCharType="begin"/>
            </w:r>
            <w:r w:rsidRPr="00CC6892">
              <w:rPr>
                <w:rFonts w:cs="Times New Roman"/>
                <w:b/>
                <w:color w:val="1C1D1E"/>
              </w:rPr>
              <w:instrText xml:space="preserve"> CITATION Bol05 \l 16393 </w:instrText>
            </w:r>
            <w:r w:rsidRPr="00CC6892">
              <w:rPr>
                <w:rFonts w:cs="Times New Roman"/>
                <w:b/>
                <w:color w:val="1C1D1E"/>
              </w:rPr>
              <w:fldChar w:fldCharType="separate"/>
            </w:r>
            <w:r w:rsidR="0074037F">
              <w:rPr>
                <w:rFonts w:cs="Times New Roman"/>
                <w:b/>
                <w:noProof/>
                <w:color w:val="1C1D1E"/>
              </w:rPr>
              <w:t xml:space="preserve"> </w:t>
            </w:r>
            <w:r w:rsidR="0074037F" w:rsidRPr="0074037F">
              <w:rPr>
                <w:rFonts w:cs="Times New Roman"/>
                <w:noProof/>
                <w:color w:val="1C1D1E"/>
              </w:rPr>
              <w:t>(F. Bolderheij, 2005)</w:t>
            </w:r>
            <w:r w:rsidRPr="00CC6892">
              <w:rPr>
                <w:rFonts w:cs="Times New Roman"/>
                <w:b/>
                <w:color w:val="1C1D1E"/>
              </w:rPr>
              <w:fldChar w:fldCharType="end"/>
            </w:r>
          </w:sdtContent>
        </w:sdt>
      </w:hyperlink>
      <w:r w:rsidRPr="00CC6892">
        <w:rPr>
          <w:rFonts w:ascii="Times New Roman" w:hAnsi="Times New Roman" w:cs="Times New Roman"/>
          <w:color w:val="1C1D1E"/>
        </w:rPr>
        <w:t>,</w:t>
      </w:r>
      <w:hyperlink w:anchor="stormberg" w:history="1">
        <w:sdt>
          <w:sdtPr>
            <w:rPr>
              <w:rFonts w:cs="Times New Roman"/>
              <w:b/>
              <w:color w:val="1C1D1E"/>
            </w:rPr>
            <w:id w:val="397415347"/>
            <w:citation/>
          </w:sdtPr>
          <w:sdtEndPr/>
          <w:sdtContent>
            <w:r w:rsidRPr="00CC6892">
              <w:rPr>
                <w:rFonts w:cs="Times New Roman"/>
                <w:b/>
                <w:color w:val="1C1D1E"/>
              </w:rPr>
              <w:fldChar w:fldCharType="begin"/>
            </w:r>
            <w:r w:rsidRPr="00CC6892">
              <w:rPr>
                <w:rFonts w:cs="Times New Roman"/>
                <w:b/>
                <w:color w:val="1C1D1E"/>
              </w:rPr>
              <w:instrText xml:space="preserve"> CITATION DSt02 \l 16393 </w:instrText>
            </w:r>
            <w:r w:rsidRPr="00CC6892">
              <w:rPr>
                <w:rFonts w:cs="Times New Roman"/>
                <w:b/>
                <w:color w:val="1C1D1E"/>
              </w:rPr>
              <w:fldChar w:fldCharType="separate"/>
            </w:r>
            <w:r w:rsidR="0074037F">
              <w:rPr>
                <w:rFonts w:cs="Times New Roman"/>
                <w:b/>
                <w:noProof/>
                <w:color w:val="1C1D1E"/>
              </w:rPr>
              <w:t xml:space="preserve"> </w:t>
            </w:r>
            <w:r w:rsidR="0074037F" w:rsidRPr="0074037F">
              <w:rPr>
                <w:rFonts w:cs="Times New Roman"/>
                <w:noProof/>
                <w:color w:val="1C1D1E"/>
              </w:rPr>
              <w:t>(Stromberg &amp; et., 2002)</w:t>
            </w:r>
            <w:r w:rsidRPr="00CC6892">
              <w:rPr>
                <w:rFonts w:cs="Times New Roman"/>
                <w:b/>
                <w:color w:val="1C1D1E"/>
              </w:rPr>
              <w:fldChar w:fldCharType="end"/>
            </w:r>
          </w:sdtContent>
        </w:sdt>
        <w:r w:rsidRPr="00CC6892">
          <w:rPr>
            <w:rFonts w:cs="Times New Roman"/>
            <w:b/>
            <w:color w:val="1C1D1E"/>
          </w:rPr>
          <w:t>.</w:t>
        </w:r>
      </w:hyperlink>
      <w:r w:rsidRPr="00526043">
        <w:rPr>
          <w:rFonts w:ascii="Times New Roman" w:hAnsi="Times New Roman" w:cs="Times New Roman"/>
          <w:color w:val="1C1D1E"/>
        </w:rPr>
        <w:t xml:space="preserve"> Although, the OODA loop was initially originated from behavioral science, latter it was exploited for understanding the human participations in complex military problems. Along with the OODA loop recently, the object oriented</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"object oriented"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approaches are also becoming popular because of its enhanced capability of practical reasoning for developing modern software systems. It has the advantages from the user </w:t>
      </w:r>
      <w:r w:rsidRPr="00526043">
        <w:rPr>
          <w:rFonts w:ascii="Times New Roman" w:hAnsi="Times New Roman" w:cs="Times New Roman"/>
          <w:color w:val="1C1D1E"/>
        </w:rPr>
        <w:lastRenderedPageBreak/>
        <w:t>perspective in terms of both speed and ease of development of models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
    <w:p w14:paraId="796D32A1" w14:textId="4E57D455" w:rsidR="00526043" w:rsidRPr="00526043" w:rsidRDefault="00526043" w:rsidP="00526043">
      <w:pPr>
        <w:autoSpaceDE w:val="0"/>
        <w:autoSpaceDN w:val="0"/>
        <w:adjustRightInd w:val="0"/>
        <w:ind w:firstLine="284"/>
        <w:jc w:val="both"/>
        <w:rPr>
          <w:rFonts w:ascii="Times New Roman" w:hAnsi="Times New Roman" w:cs="Times New Roman"/>
          <w:color w:val="1C1D1E"/>
        </w:rPr>
      </w:pPr>
      <w:r w:rsidRPr="00526043">
        <w:rPr>
          <w:rFonts w:ascii="Times New Roman" w:hAnsi="Times New Roman" w:cs="Times New Roman"/>
          <w:color w:val="1C1D1E"/>
        </w:rPr>
        <w:t>In recent times information sharing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"information sharing"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and collaborative decision making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"collaborative decision making"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over the defense networks have completely revolutionized the combat scenarios </w:t>
      </w:r>
      <w:hyperlink w:anchor="dsa99" w:history="1">
        <w:sdt>
          <w:sdtPr>
            <w:rPr>
              <w:b/>
              <w:color w:val="1C1D1E"/>
            </w:rPr>
            <w:id w:val="2078092097"/>
            <w:citation/>
          </w:sdtPr>
          <w:sdtEndPr>
            <w:rPr>
              <w:b w:val="0"/>
              <w:iCs/>
            </w:rPr>
          </w:sdtEndPr>
          <w:sdtContent>
            <w:r w:rsidRPr="00526043">
              <w:rPr>
                <w:b/>
                <w:color w:val="1C1D1E"/>
              </w:rPr>
              <w:fldChar w:fldCharType="begin"/>
            </w:r>
            <w:r w:rsidRPr="00526043">
              <w:rPr>
                <w:b/>
                <w:color w:val="1C1D1E"/>
              </w:rPr>
              <w:instrText xml:space="preserve"> CITATION DSA99 \l 16393 </w:instrText>
            </w:r>
            <w:r w:rsidRPr="00526043">
              <w:rPr>
                <w:b/>
                <w:color w:val="1C1D1E"/>
              </w:rPr>
              <w:fldChar w:fldCharType="separate"/>
            </w:r>
            <w:r w:rsidR="0074037F">
              <w:rPr>
                <w:b/>
                <w:noProof/>
                <w:color w:val="1C1D1E"/>
              </w:rPr>
              <w:t xml:space="preserve"> </w:t>
            </w:r>
            <w:r w:rsidR="0074037F" w:rsidRPr="0074037F">
              <w:rPr>
                <w:noProof/>
                <w:color w:val="1C1D1E"/>
              </w:rPr>
              <w:t>(D. S. Alberts, 1999)</w:t>
            </w:r>
            <w:r w:rsidRPr="00526043">
              <w:rPr>
                <w:b/>
                <w:color w:val="1C1D1E"/>
              </w:rPr>
              <w:fldChar w:fldCharType="end"/>
            </w:r>
          </w:sdtContent>
        </w:sdt>
      </w:hyperlink>
      <w:r w:rsidRPr="00526043">
        <w:rPr>
          <w:rFonts w:ascii="Times New Roman" w:hAnsi="Times New Roman" w:cs="Times New Roman"/>
          <w:color w:val="1C1D1E"/>
        </w:rPr>
        <w:t>. Today’s offensive forces are equipped with sophisticated electronic attacking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attacking"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(EA)</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attacking (EA)"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or electronic counter measuring (ECM)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measuring (ECM)"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measuring (ECM)"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devices (for electronic jamming against radar and communications), Early Warning and Controlling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"Early Warning and Controlling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(EWACS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"EWACS"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"Early Warning and Controlling System (EWACS)"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high speed of information flow, high precision air-to-air</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"air-to-air"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air-to-surface</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"air-to-surface"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missiles, high speed fighters, bombers, unmanned air vehicles (UAV)</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"unmanned air vehicles (UAV)"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etc. To respond to these, the defensive forces rely on early warning surveillance, tracking, over-the-horizon (OTH)</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"over-the-horizon (OTH)"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radar, orbital military satellites, counter surveillance and reconnaissance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"counter surveillance and reconnaissance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(CSRS</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"CSRS"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counter communication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"counter communication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(CCS) , interceptor missiles, cyber intelligence, that has electronic counter </w:t>
      </w:r>
      <w:proofErr w:type="spellStart"/>
      <w:r w:rsidRPr="00526043">
        <w:rPr>
          <w:rFonts w:ascii="Times New Roman" w:hAnsi="Times New Roman" w:cs="Times New Roman"/>
          <w:color w:val="1C1D1E"/>
        </w:rPr>
        <w:t>counter</w:t>
      </w:r>
      <w:proofErr w:type="spellEnd"/>
      <w:r w:rsidRPr="00526043">
        <w:rPr>
          <w:rFonts w:ascii="Times New Roman" w:hAnsi="Times New Roman" w:cs="Times New Roman"/>
          <w:color w:val="1C1D1E"/>
        </w:rPr>
        <w:t xml:space="preserve"> measure (ECCM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"ECCM"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"electronic counter counter measure (ECCM)"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anti jamming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"anti jamming"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technologies, high-tech command and controls (C2)</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"command and controls (C2)"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that robustly assess the situation and efficiently decide the best </w:t>
      </w:r>
      <w:r w:rsidRPr="00526043">
        <w:rPr>
          <w:rFonts w:ascii="Times New Roman" w:hAnsi="Times New Roman" w:cs="Times New Roman"/>
          <w:color w:val="1C1D1E"/>
        </w:rPr>
        <w:lastRenderedPageBreak/>
        <w:t>course of action (COA)</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"course of action (COA)"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Modeling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"Modeling"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such combat processes is of utmost importance to survive with such technological and collaborative advancement.</w:t>
      </w:r>
    </w:p>
    <w:p w14:paraId="6D3C34E2" w14:textId="05AF133E" w:rsidR="00526043" w:rsidRPr="00526043" w:rsidRDefault="00526043" w:rsidP="00D95595">
      <w:pPr>
        <w:autoSpaceDE w:val="0"/>
        <w:autoSpaceDN w:val="0"/>
        <w:adjustRightInd w:val="0"/>
        <w:spacing w:after="0"/>
        <w:ind w:firstLine="284"/>
        <w:jc w:val="both"/>
        <w:rPr>
          <w:rFonts w:ascii="Times New Roman" w:hAnsi="Times New Roman" w:cs="Times New Roman"/>
          <w:color w:val="1C1D1E"/>
        </w:rPr>
      </w:pPr>
      <w:r w:rsidRPr="00526043">
        <w:rPr>
          <w:rFonts w:ascii="Times New Roman" w:hAnsi="Times New Roman" w:cs="Times New Roman"/>
          <w:color w:val="1C1D1E"/>
        </w:rPr>
        <w:t xml:space="preserve">The </w:t>
      </w:r>
      <w:r w:rsidR="005478F1">
        <w:rPr>
          <w:rFonts w:ascii="Times New Roman" w:hAnsi="Times New Roman" w:cs="Times New Roman"/>
          <w:color w:val="1C1D1E"/>
        </w:rPr>
        <w:t>collaborative</w:t>
      </w:r>
      <w:r w:rsidRPr="00526043">
        <w:rPr>
          <w:rFonts w:ascii="Times New Roman" w:hAnsi="Times New Roman" w:cs="Times New Roman"/>
          <w:color w:val="1C1D1E"/>
        </w:rPr>
        <w:t xml:space="preserve"> Arm</w:t>
      </w:r>
      <w:r w:rsidR="00E73FA3">
        <w:rPr>
          <w:rFonts w:ascii="Times New Roman" w:hAnsi="Times New Roman" w:cs="Times New Roman"/>
          <w:color w:val="1C1D1E"/>
        </w:rPr>
        <w:t>y</w:t>
      </w:r>
      <w:r w:rsidRPr="00526043">
        <w:rPr>
          <w:rFonts w:ascii="Times New Roman" w:hAnsi="Times New Roman" w:cs="Times New Roman"/>
          <w:color w:val="1C1D1E"/>
        </w:rPr>
        <w:t xml:space="preserve">, Air Force &amp; Naval </w:t>
      </w:r>
      <w:r w:rsidR="00E73FA3">
        <w:rPr>
          <w:rFonts w:ascii="Times New Roman" w:hAnsi="Times New Roman" w:cs="Times New Roman"/>
          <w:color w:val="1C1D1E"/>
        </w:rPr>
        <w:t>Game</w:t>
      </w:r>
      <w:r w:rsidRPr="00526043">
        <w:rPr>
          <w:rFonts w:ascii="Times New Roman" w:hAnsi="Times New Roman" w:cs="Times New Roman"/>
          <w:color w:val="1C1D1E"/>
        </w:rPr>
        <w:t xml:space="preserve"> is an aggregation</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"aggregation"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of sensors, weapons, C2, intelligence systems, communications, and personnel operating under the </w:t>
      </w:r>
      <w:r w:rsidR="00563044">
        <w:rPr>
          <w:rFonts w:ascii="Times New Roman" w:hAnsi="Times New Roman" w:cs="Times New Roman"/>
          <w:color w:val="1C1D1E"/>
        </w:rPr>
        <w:t>Collaborative</w:t>
      </w:r>
      <w:r w:rsidRPr="00526043">
        <w:rPr>
          <w:rFonts w:ascii="Times New Roman" w:hAnsi="Times New Roman" w:cs="Times New Roman"/>
          <w:color w:val="1C1D1E"/>
        </w:rPr>
        <w:t xml:space="preserve"> </w:t>
      </w:r>
      <w:r w:rsidR="00563044">
        <w:rPr>
          <w:rFonts w:ascii="Times New Roman" w:hAnsi="Times New Roman" w:cs="Times New Roman"/>
          <w:color w:val="1C1D1E"/>
        </w:rPr>
        <w:t>T</w:t>
      </w:r>
      <w:r w:rsidRPr="00526043">
        <w:rPr>
          <w:rFonts w:ascii="Times New Roman" w:hAnsi="Times New Roman" w:cs="Times New Roman"/>
          <w:color w:val="1C1D1E"/>
        </w:rPr>
        <w:t xml:space="preserve">ask </w:t>
      </w:r>
      <w:r w:rsidR="00563044">
        <w:rPr>
          <w:rFonts w:ascii="Times New Roman" w:hAnsi="Times New Roman" w:cs="Times New Roman"/>
          <w:color w:val="1C1D1E"/>
        </w:rPr>
        <w:t>F</w:t>
      </w:r>
      <w:r w:rsidRPr="00526043">
        <w:rPr>
          <w:rFonts w:ascii="Times New Roman" w:hAnsi="Times New Roman" w:cs="Times New Roman"/>
          <w:color w:val="1C1D1E"/>
        </w:rPr>
        <w:t>orce (</w:t>
      </w:r>
      <w:r w:rsidR="00563044">
        <w:rPr>
          <w:rFonts w:ascii="Times New Roman" w:hAnsi="Times New Roman" w:cs="Times New Roman"/>
          <w:color w:val="1C1D1E"/>
        </w:rPr>
        <w:t>C</w:t>
      </w:r>
      <w:r w:rsidRPr="00526043">
        <w:rPr>
          <w:rFonts w:ascii="Times New Roman" w:hAnsi="Times New Roman" w:cs="Times New Roman"/>
          <w:color w:val="1C1D1E"/>
        </w:rPr>
        <w:t>TF)</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"joint task force (JTF)"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of a designated Joint Commander. The gaming</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"war gaming"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systems have progressed steadily over the recent year</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"year"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s to include highly sophisticated computer-based software systems to assist and train the Commander. Some of the examples of such tools are Air Force Mission Support System</w:t>
      </w:r>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"Air Force Mission Support System"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roofErr w:type="spellStart"/>
      <w:r w:rsidRPr="00526043">
        <w:rPr>
          <w:rFonts w:ascii="Times New Roman" w:hAnsi="Times New Roman" w:cs="Times New Roman"/>
          <w:color w:val="1C1D1E"/>
        </w:rPr>
        <w:t>PowerScene</w:t>
      </w:r>
      <w:proofErr w:type="spellEnd"/>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"PowerScene"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w:t>
      </w:r>
      <w:proofErr w:type="spellStart"/>
      <w:r w:rsidRPr="00526043">
        <w:rPr>
          <w:rFonts w:ascii="Times New Roman" w:hAnsi="Times New Roman" w:cs="Times New Roman"/>
          <w:color w:val="1C1D1E"/>
        </w:rPr>
        <w:t>TopScene</w:t>
      </w:r>
      <w:proofErr w:type="spellEnd"/>
      <w:r w:rsidRPr="00526043">
        <w:rPr>
          <w:rFonts w:ascii="Times New Roman" w:hAnsi="Times New Roman" w:cs="Times New Roman"/>
          <w:color w:val="1C1D1E"/>
        </w:rPr>
        <w:fldChar w:fldCharType="begin"/>
      </w:r>
      <w:r w:rsidRPr="00526043">
        <w:rPr>
          <w:rFonts w:ascii="Times New Roman" w:hAnsi="Times New Roman" w:cs="Times New Roman"/>
          <w:color w:val="1C1D1E"/>
        </w:rPr>
        <w:instrText xml:space="preserve"> XE "TopScene" </w:instrText>
      </w:r>
      <w:r w:rsidRPr="00526043">
        <w:rPr>
          <w:rFonts w:ascii="Times New Roman" w:hAnsi="Times New Roman" w:cs="Times New Roman"/>
          <w:color w:val="1C1D1E"/>
        </w:rPr>
        <w:fldChar w:fldCharType="end"/>
      </w:r>
      <w:r w:rsidRPr="00526043">
        <w:rPr>
          <w:rFonts w:ascii="Times New Roman" w:hAnsi="Times New Roman" w:cs="Times New Roman"/>
          <w:color w:val="1C1D1E"/>
        </w:rPr>
        <w:t xml:space="preserve"> etc.</w:t>
      </w:r>
      <w:sdt>
        <w:sdtPr>
          <w:rPr>
            <w:rFonts w:ascii="Times New Roman" w:hAnsi="Times New Roman" w:cs="Times New Roman"/>
            <w:color w:val="1C1D1E"/>
          </w:rPr>
          <w:id w:val="-1795901342"/>
          <w:citation/>
        </w:sdtPr>
        <w:sdtEndPr/>
        <w:sdtContent>
          <w:r w:rsidR="00414779">
            <w:rPr>
              <w:rFonts w:ascii="Times New Roman" w:hAnsi="Times New Roman" w:cs="Times New Roman"/>
              <w:color w:val="1C1D1E"/>
            </w:rPr>
            <w:fldChar w:fldCharType="begin"/>
          </w:r>
          <w:r w:rsidR="00414779">
            <w:rPr>
              <w:rFonts w:ascii="Times New Roman" w:hAnsi="Times New Roman" w:cs="Times New Roman"/>
              <w:color w:val="1C1D1E"/>
            </w:rPr>
            <w:instrText xml:space="preserve"> CITATION DSA99 \l 1033 </w:instrText>
          </w:r>
          <w:r w:rsidR="00414779">
            <w:rPr>
              <w:rFonts w:ascii="Times New Roman" w:hAnsi="Times New Roman" w:cs="Times New Roman"/>
              <w:color w:val="1C1D1E"/>
            </w:rPr>
            <w:fldChar w:fldCharType="separate"/>
          </w:r>
          <w:r w:rsidR="0074037F">
            <w:rPr>
              <w:rFonts w:ascii="Times New Roman" w:hAnsi="Times New Roman" w:cs="Times New Roman"/>
              <w:noProof/>
              <w:color w:val="1C1D1E"/>
            </w:rPr>
            <w:t xml:space="preserve"> </w:t>
          </w:r>
          <w:r w:rsidR="0074037F" w:rsidRPr="0074037F">
            <w:rPr>
              <w:rFonts w:ascii="Times New Roman" w:hAnsi="Times New Roman" w:cs="Times New Roman"/>
              <w:noProof/>
              <w:color w:val="1C1D1E"/>
            </w:rPr>
            <w:t>(D. S. Alberts, 1999)</w:t>
          </w:r>
          <w:r w:rsidR="00414779">
            <w:rPr>
              <w:rFonts w:ascii="Times New Roman" w:hAnsi="Times New Roman" w:cs="Times New Roman"/>
              <w:color w:val="1C1D1E"/>
            </w:rPr>
            <w:fldChar w:fldCharType="end"/>
          </w:r>
        </w:sdtContent>
      </w:sdt>
      <w:r w:rsidRPr="00526043">
        <w:rPr>
          <w:rFonts w:ascii="Times New Roman" w:hAnsi="Times New Roman" w:cs="Times New Roman"/>
          <w:color w:val="1C1D1E"/>
        </w:rPr>
        <w:t xml:space="preserve"> </w:t>
      </w:r>
      <w:r w:rsidR="00414779">
        <w:t>.</w:t>
      </w:r>
    </w:p>
    <w:p w14:paraId="39C5BF9B" w14:textId="41173A5F" w:rsidR="00526043" w:rsidRPr="00526043" w:rsidRDefault="00DF66A1" w:rsidP="00526043">
      <w:pPr>
        <w:autoSpaceDE w:val="0"/>
        <w:autoSpaceDN w:val="0"/>
        <w:adjustRightInd w:val="0"/>
        <w:ind w:firstLine="284"/>
        <w:jc w:val="both"/>
        <w:rPr>
          <w:rFonts w:ascii="Times New Roman" w:hAnsi="Times New Roman" w:cs="Times New Roman"/>
          <w:color w:val="1C1D1E"/>
        </w:rPr>
      </w:pPr>
      <w:r>
        <w:rPr>
          <w:rFonts w:ascii="Times New Roman" w:hAnsi="Times New Roman" w:cs="Times New Roman"/>
          <w:color w:val="1C1D1E"/>
        </w:rPr>
        <w:t>An effective</w:t>
      </w:r>
      <w:r w:rsidR="00526043" w:rsidRPr="00526043">
        <w:rPr>
          <w:rFonts w:ascii="Times New Roman" w:hAnsi="Times New Roman" w:cs="Times New Roman"/>
          <w:color w:val="1C1D1E"/>
        </w:rPr>
        <w:t xml:space="preserve"> plan to </w:t>
      </w:r>
      <w:r>
        <w:rPr>
          <w:rFonts w:ascii="Times New Roman" w:hAnsi="Times New Roman" w:cs="Times New Roman"/>
          <w:color w:val="1C1D1E"/>
        </w:rPr>
        <w:t>exercise</w:t>
      </w:r>
      <w:r w:rsidR="00526043" w:rsidRPr="00526043">
        <w:rPr>
          <w:rFonts w:ascii="Times New Roman" w:hAnsi="Times New Roman" w:cs="Times New Roman"/>
          <w:color w:val="1C1D1E"/>
        </w:rPr>
        <w:t xml:space="preserve"> a </w:t>
      </w:r>
      <w:r w:rsidR="00047EE2">
        <w:rPr>
          <w:rFonts w:ascii="Times New Roman" w:hAnsi="Times New Roman" w:cs="Times New Roman"/>
          <w:color w:val="1C1D1E"/>
        </w:rPr>
        <w:t>c</w:t>
      </w:r>
      <w:r w:rsidR="005478F1">
        <w:rPr>
          <w:rFonts w:ascii="Times New Roman" w:hAnsi="Times New Roman" w:cs="Times New Roman"/>
          <w:color w:val="1C1D1E"/>
        </w:rPr>
        <w:t>ollaborative</w:t>
      </w:r>
      <w:r w:rsidR="00526043" w:rsidRPr="00526043">
        <w:rPr>
          <w:rFonts w:ascii="Times New Roman" w:hAnsi="Times New Roman" w:cs="Times New Roman"/>
          <w:color w:val="1C1D1E"/>
        </w:rPr>
        <w:t xml:space="preserve"> war</w:t>
      </w:r>
      <w:r w:rsidR="00047EE2">
        <w:rPr>
          <w:rFonts w:ascii="Times New Roman" w:hAnsi="Times New Roman" w:cs="Times New Roman"/>
          <w:color w:val="1C1D1E"/>
        </w:rPr>
        <w:t xml:space="preserve"> </w:t>
      </w:r>
      <w:r w:rsidR="00526043" w:rsidRPr="00526043">
        <w:rPr>
          <w:rFonts w:ascii="Times New Roman" w:hAnsi="Times New Roman" w:cs="Times New Roman"/>
          <w:color w:val="1C1D1E"/>
        </w:rPr>
        <w:t>game involving the army, navy and air force, the primary unit that needs to be modeled in the game may be a Brigade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"Brigade"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or Division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"Division"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Army, an Air Squadron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"Mission planning"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Air Force and a Task Group</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"Task Group"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 the Navy. Each of these larger units comprises of heterogeneous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"heterogeneous"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forces concerning everything starting from the weapon system to logistic resources as well </w:t>
      </w:r>
      <w:r w:rsidR="00526043" w:rsidRPr="00526043">
        <w:rPr>
          <w:rFonts w:ascii="Times New Roman" w:hAnsi="Times New Roman" w:cs="Times New Roman"/>
          <w:color w:val="1C1D1E"/>
        </w:rPr>
        <w:lastRenderedPageBreak/>
        <w:t>as command and control</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"command and control"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It has been seen that most of the aggregated models</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"models"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developed so far are for the theater</w:t>
      </w:r>
      <w:r>
        <w:rPr>
          <w:rFonts w:ascii="Times New Roman" w:hAnsi="Times New Roman" w:cs="Times New Roman"/>
          <w:color w:val="1C1D1E"/>
        </w:rPr>
        <w:t xml:space="preserve"> </w:t>
      </w:r>
      <w:sdt>
        <w:sdtPr>
          <w:rPr>
            <w:rFonts w:ascii="Times New Roman" w:hAnsi="Times New Roman" w:cs="Times New Roman"/>
            <w:color w:val="1C1D1E"/>
          </w:rPr>
          <w:id w:val="-1920937577"/>
          <w:citation/>
        </w:sdtPr>
        <w:sdtEndPr/>
        <w:sdtContent>
          <w:r>
            <w:rPr>
              <w:rFonts w:ascii="Times New Roman" w:hAnsi="Times New Roman" w:cs="Times New Roman"/>
              <w:color w:val="1C1D1E"/>
            </w:rPr>
            <w:fldChar w:fldCharType="begin"/>
          </w:r>
          <w:r>
            <w:rPr>
              <w:rFonts w:ascii="Times New Roman" w:hAnsi="Times New Roman" w:cs="Times New Roman"/>
              <w:color w:val="1C1D1E"/>
            </w:rPr>
            <w:instrText xml:space="preserve"> CITATION Ric96 \l 1033 </w:instrText>
          </w:r>
          <w:r>
            <w:rPr>
              <w:rFonts w:ascii="Times New Roman" w:hAnsi="Times New Roman" w:cs="Times New Roman"/>
              <w:color w:val="1C1D1E"/>
            </w:rPr>
            <w:fldChar w:fldCharType="separate"/>
          </w:r>
          <w:r w:rsidR="0074037F" w:rsidRPr="0074037F">
            <w:rPr>
              <w:rFonts w:ascii="Times New Roman" w:hAnsi="Times New Roman" w:cs="Times New Roman"/>
              <w:noProof/>
              <w:color w:val="1C1D1E"/>
            </w:rPr>
            <w:t>(Hillestal &amp; Moore, 1996)</w:t>
          </w:r>
          <w:r>
            <w:rPr>
              <w:rFonts w:ascii="Times New Roman" w:hAnsi="Times New Roman" w:cs="Times New Roman"/>
              <w:color w:val="1C1D1E"/>
            </w:rPr>
            <w:fldChar w:fldCharType="end"/>
          </w:r>
        </w:sdtContent>
      </w:sdt>
      <w:r>
        <w:rPr>
          <w:rFonts w:ascii="Times New Roman" w:hAnsi="Times New Roman" w:cs="Times New Roman"/>
          <w:color w:val="1C1D1E"/>
        </w:rPr>
        <w:t xml:space="preserve"> </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"theater"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or campaign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"campaign"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w:t>
      </w:r>
      <w:sdt>
        <w:sdtPr>
          <w:rPr>
            <w:rFonts w:ascii="Times New Roman" w:hAnsi="Times New Roman" w:cs="Times New Roman"/>
            <w:color w:val="1C1D1E"/>
          </w:rPr>
          <w:id w:val="846220559"/>
          <w:citation/>
        </w:sdtPr>
        <w:sdtEndPr/>
        <w:sdtContent>
          <w:r>
            <w:rPr>
              <w:rFonts w:ascii="Times New Roman" w:hAnsi="Times New Roman" w:cs="Times New Roman"/>
              <w:color w:val="1C1D1E"/>
            </w:rPr>
            <w:fldChar w:fldCharType="begin"/>
          </w:r>
          <w:r>
            <w:rPr>
              <w:rFonts w:ascii="Times New Roman" w:hAnsi="Times New Roman" w:cs="Times New Roman"/>
              <w:color w:val="1C1D1E"/>
            </w:rPr>
            <w:instrText xml:space="preserve"> CITATION Hil96 \l 1033 </w:instrText>
          </w:r>
          <w:r>
            <w:rPr>
              <w:rFonts w:ascii="Times New Roman" w:hAnsi="Times New Roman" w:cs="Times New Roman"/>
              <w:color w:val="1C1D1E"/>
            </w:rPr>
            <w:fldChar w:fldCharType="separate"/>
          </w:r>
          <w:r w:rsidR="0074037F" w:rsidRPr="0074037F">
            <w:rPr>
              <w:rFonts w:ascii="Times New Roman" w:hAnsi="Times New Roman" w:cs="Times New Roman"/>
              <w:noProof/>
              <w:color w:val="1C1D1E"/>
            </w:rPr>
            <w:t>(Hillestad, Bennett, &amp; Moore, 1996)</w:t>
          </w:r>
          <w:r>
            <w:rPr>
              <w:rFonts w:ascii="Times New Roman" w:hAnsi="Times New Roman" w:cs="Times New Roman"/>
              <w:color w:val="1C1D1E"/>
            </w:rPr>
            <w:fldChar w:fldCharType="end"/>
          </w:r>
        </w:sdtContent>
      </w:sdt>
      <w:r>
        <w:t xml:space="preserve"> </w:t>
      </w:r>
      <w:r w:rsidR="00526043" w:rsidRPr="00526043">
        <w:rPr>
          <w:rFonts w:ascii="Times New Roman" w:hAnsi="Times New Roman" w:cs="Times New Roman"/>
          <w:color w:val="1C1D1E"/>
        </w:rPr>
        <w:t xml:space="preserve">level </w:t>
      </w:r>
      <w:r w:rsidR="00047EE2">
        <w:rPr>
          <w:rFonts w:ascii="Times New Roman" w:hAnsi="Times New Roman" w:cs="Times New Roman"/>
          <w:color w:val="1C1D1E"/>
        </w:rPr>
        <w:t>g</w:t>
      </w:r>
      <w:r w:rsidR="00526043" w:rsidRPr="00526043">
        <w:rPr>
          <w:rFonts w:ascii="Times New Roman" w:hAnsi="Times New Roman" w:cs="Times New Roman"/>
          <w:color w:val="1C1D1E"/>
        </w:rPr>
        <w:t>ame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"wargame"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and most of the </w:t>
      </w:r>
      <w:r w:rsidR="00047EE2">
        <w:rPr>
          <w:rFonts w:ascii="Times New Roman" w:hAnsi="Times New Roman" w:cs="Times New Roman"/>
          <w:color w:val="1C1D1E"/>
        </w:rPr>
        <w:t>g</w:t>
      </w:r>
      <w:r w:rsidR="00526043" w:rsidRPr="00526043">
        <w:rPr>
          <w:rFonts w:ascii="Times New Roman" w:hAnsi="Times New Roman" w:cs="Times New Roman"/>
          <w:color w:val="1C1D1E"/>
        </w:rPr>
        <w:t>ame is played as human-computer interactive</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"human-computer interactive"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simulation</w:t>
      </w:r>
      <w:r w:rsidR="00526043" w:rsidRPr="00526043">
        <w:rPr>
          <w:rFonts w:ascii="Times New Roman" w:hAnsi="Times New Roman" w:cs="Times New Roman"/>
          <w:color w:val="1C1D1E"/>
        </w:rPr>
        <w:fldChar w:fldCharType="begin"/>
      </w:r>
      <w:r w:rsidR="00526043" w:rsidRPr="00526043">
        <w:rPr>
          <w:rFonts w:ascii="Times New Roman" w:hAnsi="Times New Roman" w:cs="Times New Roman"/>
          <w:color w:val="1C1D1E"/>
        </w:rPr>
        <w:instrText xml:space="preserve"> XE "simulation" </w:instrText>
      </w:r>
      <w:r w:rsidR="00526043" w:rsidRPr="00526043">
        <w:rPr>
          <w:rFonts w:ascii="Times New Roman" w:hAnsi="Times New Roman" w:cs="Times New Roman"/>
          <w:color w:val="1C1D1E"/>
        </w:rPr>
        <w:fldChar w:fldCharType="end"/>
      </w:r>
      <w:r w:rsidR="00526043" w:rsidRPr="00526043">
        <w:rPr>
          <w:rFonts w:ascii="Times New Roman" w:hAnsi="Times New Roman" w:cs="Times New Roman"/>
          <w:color w:val="1C1D1E"/>
        </w:rPr>
        <w:t xml:space="preserve">. Generally, Multiple decision-makers are involved in those </w:t>
      </w:r>
      <w:r w:rsidR="00047EE2">
        <w:rPr>
          <w:rFonts w:ascii="Times New Roman" w:hAnsi="Times New Roman" w:cs="Times New Roman"/>
          <w:color w:val="1C1D1E"/>
        </w:rPr>
        <w:t>game</w:t>
      </w:r>
      <w:r w:rsidR="00526043" w:rsidRPr="00526043">
        <w:rPr>
          <w:rFonts w:ascii="Times New Roman" w:hAnsi="Times New Roman" w:cs="Times New Roman"/>
          <w:color w:val="1C1D1E"/>
        </w:rPr>
        <w:t xml:space="preserve">. </w:t>
      </w:r>
    </w:p>
    <w:p w14:paraId="16ABB618" w14:textId="77777777" w:rsidR="00C725FC" w:rsidRDefault="00C725FC" w:rsidP="00526043">
      <w:pPr>
        <w:keepNext/>
        <w:jc w:val="center"/>
        <w:sectPr w:rsidR="00C725FC" w:rsidSect="00BA5E89">
          <w:headerReference w:type="even" r:id="rId21"/>
          <w:headerReference w:type="default" r:id="rId22"/>
          <w:headerReference w:type="first" r:id="rId23"/>
          <w:pgSz w:w="5954" w:h="8420" w:code="9"/>
          <w:pgMar w:top="709" w:right="567" w:bottom="709" w:left="567" w:header="283" w:footer="283" w:gutter="0"/>
          <w:cols w:space="708"/>
          <w:titlePg/>
          <w:docGrid w:linePitch="360"/>
        </w:sectPr>
      </w:pPr>
    </w:p>
    <w:p w14:paraId="2EDBADED" w14:textId="0FCA99EA" w:rsidR="00526043" w:rsidRPr="00C725FC" w:rsidRDefault="00B73348" w:rsidP="00FF561D">
      <w:pPr>
        <w:keepNext/>
        <w:spacing w:after="0" w:line="240" w:lineRule="auto"/>
        <w:ind w:left="709" w:hanging="709"/>
        <w:jc w:val="center"/>
        <w:rPr>
          <w:rFonts w:ascii="Times New Roman" w:hAnsi="Times New Roman" w:cs="Times New Roman"/>
          <w:i/>
          <w:color w:val="000000" w:themeColor="text1"/>
        </w:rPr>
      </w:pPr>
      <w:r w:rsidRPr="00C725FC">
        <w:rPr>
          <w:rFonts w:ascii="Times New Roman" w:hAnsi="Times New Roman" w:cs="Times New Roman"/>
          <w:noProof/>
          <w:color w:val="000000" w:themeColor="text1"/>
          <w:lang w:val="en-IN" w:eastAsia="en-IN" w:bidi="hi-IN"/>
        </w:rPr>
        <w:lastRenderedPageBreak/>
        <w:drawing>
          <wp:anchor distT="0" distB="0" distL="114300" distR="114300" simplePos="0" relativeHeight="251658264" behindDoc="0" locked="0" layoutInCell="1" allowOverlap="1" wp14:anchorId="2630A504" wp14:editId="6BFCAFC9">
            <wp:simplePos x="0" y="0"/>
            <wp:positionH relativeFrom="page">
              <wp:posOffset>495300</wp:posOffset>
            </wp:positionH>
            <wp:positionV relativeFrom="paragraph">
              <wp:posOffset>38100</wp:posOffset>
            </wp:positionV>
            <wp:extent cx="4554855" cy="2590800"/>
            <wp:effectExtent l="38100" t="38100" r="36195" b="381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542"/>
                    <a:stretch/>
                  </pic:blipFill>
                  <pic:spPr bwMode="auto">
                    <a:xfrm>
                      <a:off x="0" y="0"/>
                      <a:ext cx="4554855" cy="2590800"/>
                    </a:xfrm>
                    <a:prstGeom prst="rect">
                      <a:avLst/>
                    </a:prstGeom>
                    <a:noFill/>
                    <a:ln w="222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 w:name="_Toc44323233"/>
      <w:bookmarkStart w:id="4" w:name="_Toc119670375"/>
      <w:r w:rsidR="00526043" w:rsidRPr="00C725FC">
        <w:rPr>
          <w:rFonts w:ascii="Times New Roman" w:hAnsi="Times New Roman" w:cs="Times New Roman"/>
          <w:color w:val="000000" w:themeColor="text1"/>
        </w:rPr>
        <w:t xml:space="preserve">Figure </w:t>
      </w:r>
      <w:r w:rsidR="00526043" w:rsidRPr="00C725FC">
        <w:rPr>
          <w:rFonts w:ascii="Times New Roman" w:hAnsi="Times New Roman" w:cs="Times New Roman"/>
          <w:i/>
          <w:color w:val="000000" w:themeColor="text1"/>
        </w:rPr>
        <w:fldChar w:fldCharType="begin"/>
      </w:r>
      <w:r w:rsidR="00526043" w:rsidRPr="00C725FC">
        <w:rPr>
          <w:rFonts w:ascii="Times New Roman" w:hAnsi="Times New Roman" w:cs="Times New Roman"/>
          <w:color w:val="000000" w:themeColor="text1"/>
        </w:rPr>
        <w:instrText xml:space="preserve"> SEQ Figure \* ARABIC </w:instrText>
      </w:r>
      <w:r w:rsidR="00526043" w:rsidRPr="00C725FC">
        <w:rPr>
          <w:rFonts w:ascii="Times New Roman" w:hAnsi="Times New Roman" w:cs="Times New Roman"/>
          <w:i/>
          <w:color w:val="000000" w:themeColor="text1"/>
        </w:rPr>
        <w:fldChar w:fldCharType="separate"/>
      </w:r>
      <w:r w:rsidR="0035132B">
        <w:rPr>
          <w:rFonts w:ascii="Times New Roman" w:hAnsi="Times New Roman" w:cs="Times New Roman"/>
          <w:noProof/>
          <w:color w:val="000000" w:themeColor="text1"/>
        </w:rPr>
        <w:t>1</w:t>
      </w:r>
      <w:r w:rsidR="00526043" w:rsidRPr="00C725FC">
        <w:rPr>
          <w:rFonts w:ascii="Times New Roman" w:hAnsi="Times New Roman" w:cs="Times New Roman"/>
          <w:i/>
          <w:noProof/>
          <w:color w:val="000000" w:themeColor="text1"/>
        </w:rPr>
        <w:fldChar w:fldCharType="end"/>
      </w:r>
      <w:r w:rsidR="00526043" w:rsidRPr="00C725FC">
        <w:rPr>
          <w:rFonts w:ascii="Times New Roman" w:hAnsi="Times New Roman" w:cs="Times New Roman"/>
          <w:color w:val="000000" w:themeColor="text1"/>
        </w:rPr>
        <w:t xml:space="preserve">. Elements of different </w:t>
      </w:r>
      <w:r w:rsidR="002F0277">
        <w:rPr>
          <w:rFonts w:ascii="Times New Roman" w:hAnsi="Times New Roman" w:cs="Times New Roman"/>
          <w:color w:val="000000" w:themeColor="text1"/>
        </w:rPr>
        <w:t>forces</w:t>
      </w:r>
      <w:r w:rsidR="00526043" w:rsidRPr="00C725FC">
        <w:rPr>
          <w:rFonts w:ascii="Times New Roman" w:hAnsi="Times New Roman" w:cs="Times New Roman"/>
          <w:color w:val="000000" w:themeColor="text1"/>
        </w:rPr>
        <w:t xml:space="preserve"> involved in </w:t>
      </w:r>
      <w:r w:rsidR="002F0277">
        <w:rPr>
          <w:rFonts w:ascii="Times New Roman" w:hAnsi="Times New Roman" w:cs="Times New Roman"/>
          <w:color w:val="000000" w:themeColor="text1"/>
        </w:rPr>
        <w:t xml:space="preserve">different </w:t>
      </w:r>
      <w:r w:rsidR="00DF66A1">
        <w:rPr>
          <w:rFonts w:ascii="Times New Roman" w:hAnsi="Times New Roman" w:cs="Times New Roman"/>
          <w:color w:val="000000" w:themeColor="text1"/>
        </w:rPr>
        <w:t>I</w:t>
      </w:r>
      <w:r w:rsidR="00526043" w:rsidRPr="00C725FC">
        <w:rPr>
          <w:rFonts w:ascii="Times New Roman" w:hAnsi="Times New Roman" w:cs="Times New Roman"/>
          <w:color w:val="000000" w:themeColor="text1"/>
        </w:rPr>
        <w:t xml:space="preserve">nter </w:t>
      </w:r>
      <w:r w:rsidR="00B66161">
        <w:rPr>
          <w:rFonts w:ascii="Times New Roman" w:hAnsi="Times New Roman" w:cs="Times New Roman"/>
          <w:color w:val="000000" w:themeColor="text1"/>
        </w:rPr>
        <w:t>S</w:t>
      </w:r>
      <w:r w:rsidR="00526043" w:rsidRPr="00C725FC">
        <w:rPr>
          <w:rFonts w:ascii="Times New Roman" w:hAnsi="Times New Roman" w:cs="Times New Roman"/>
          <w:color w:val="000000" w:themeColor="text1"/>
        </w:rPr>
        <w:t>ervice</w:t>
      </w:r>
      <w:r w:rsidR="002F0277">
        <w:rPr>
          <w:rFonts w:ascii="Times New Roman" w:hAnsi="Times New Roman" w:cs="Times New Roman"/>
          <w:color w:val="000000" w:themeColor="text1"/>
        </w:rPr>
        <w:t xml:space="preserve"> </w:t>
      </w:r>
      <w:bookmarkEnd w:id="3"/>
      <w:bookmarkEnd w:id="4"/>
      <w:r w:rsidR="002F0277">
        <w:rPr>
          <w:rFonts w:ascii="Times New Roman" w:hAnsi="Times New Roman" w:cs="Times New Roman"/>
          <w:color w:val="000000" w:themeColor="text1"/>
        </w:rPr>
        <w:t>Ops.</w:t>
      </w:r>
    </w:p>
    <w:p w14:paraId="397A5AB0" w14:textId="77777777" w:rsidR="00C725FC" w:rsidRDefault="00C725FC" w:rsidP="00526043">
      <w:pPr>
        <w:jc w:val="both"/>
        <w:rPr>
          <w:sz w:val="24"/>
          <w:szCs w:val="24"/>
        </w:rPr>
        <w:sectPr w:rsidR="00C725FC" w:rsidSect="00AD26DC">
          <w:pgSz w:w="8641" w:h="5761" w:orient="landscape" w:code="130"/>
          <w:pgMar w:top="567" w:right="1077" w:bottom="425" w:left="992" w:header="0" w:footer="0" w:gutter="0"/>
          <w:cols w:space="708"/>
          <w:titlePg/>
          <w:docGrid w:linePitch="360"/>
        </w:sectPr>
      </w:pPr>
    </w:p>
    <w:p w14:paraId="3CAC19DD" w14:textId="51FC6B01" w:rsidR="00526043" w:rsidRPr="00C725FC" w:rsidRDefault="00526043" w:rsidP="00526043">
      <w:pPr>
        <w:jc w:val="both"/>
        <w:rPr>
          <w:rFonts w:ascii="Times New Roman" w:hAnsi="Times New Roman" w:cs="Times New Roman"/>
          <w:color w:val="000000" w:themeColor="text1"/>
        </w:rPr>
      </w:pPr>
      <w:bookmarkStart w:id="5" w:name="_Hlk121386871"/>
      <w:r w:rsidRPr="00C725FC">
        <w:rPr>
          <w:rFonts w:ascii="Times New Roman" w:hAnsi="Times New Roman" w:cs="Times New Roman"/>
          <w:color w:val="000000" w:themeColor="text1"/>
        </w:rPr>
        <w:lastRenderedPageBreak/>
        <w:t xml:space="preserve">Most of the wars that have been taken place </w:t>
      </w:r>
      <w:r w:rsidR="00CA3C8B">
        <w:rPr>
          <w:rFonts w:ascii="Times New Roman" w:hAnsi="Times New Roman" w:cs="Times New Roman"/>
          <w:color w:val="000000" w:themeColor="text1"/>
        </w:rPr>
        <w:t>i</w:t>
      </w:r>
      <w:r w:rsidRPr="00C725FC">
        <w:rPr>
          <w:rFonts w:ascii="Times New Roman" w:hAnsi="Times New Roman" w:cs="Times New Roman"/>
          <w:color w:val="000000" w:themeColor="text1"/>
        </w:rPr>
        <w:t>n the world in</w:t>
      </w:r>
      <w:r w:rsidR="00CA3C8B">
        <w:rPr>
          <w:rFonts w:ascii="Times New Roman" w:hAnsi="Times New Roman" w:cs="Times New Roman"/>
          <w:color w:val="000000" w:themeColor="text1"/>
        </w:rPr>
        <w:t xml:space="preserve"> the</w:t>
      </w:r>
      <w:r w:rsidRPr="00C725FC">
        <w:rPr>
          <w:rFonts w:ascii="Times New Roman" w:hAnsi="Times New Roman" w:cs="Times New Roman"/>
          <w:color w:val="000000" w:themeColor="text1"/>
        </w:rPr>
        <w:t xml:space="preserve"> recent times have seen the Air Force, </w:t>
      </w:r>
      <w:proofErr w:type="gramStart"/>
      <w:r w:rsidRPr="00C725FC">
        <w:rPr>
          <w:rFonts w:ascii="Times New Roman" w:hAnsi="Times New Roman" w:cs="Times New Roman"/>
          <w:color w:val="000000" w:themeColor="text1"/>
        </w:rPr>
        <w:t>Navy</w:t>
      </w:r>
      <w:proofErr w:type="gramEnd"/>
      <w:r w:rsidRPr="00C725FC">
        <w:rPr>
          <w:rFonts w:ascii="Times New Roman" w:hAnsi="Times New Roman" w:cs="Times New Roman"/>
          <w:color w:val="000000" w:themeColor="text1"/>
        </w:rPr>
        <w:t xml:space="preserve"> and Army fight together. Most of the countries in the world are forming a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 consisting of the Army, Navy, and Air Force. Countries are preparing themselves in a way that the enemy can be defeated in water, land, and air. From the analysis of data from open literatures, today we can predict the outcome of the war before the war really begins. That requires a thorough analysis of the influencing factors or elements or equipment of strategic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and operational scenarios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"operational scenarios"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p>
    <w:p w14:paraId="2AB295D7" w14:textId="77777777" w:rsidR="00C725FC" w:rsidRDefault="00C725FC" w:rsidP="00C725FC">
      <w:pPr>
        <w:pStyle w:val="Caption"/>
        <w:keepNext/>
        <w:ind w:left="567" w:hanging="567"/>
        <w:jc w:val="both"/>
        <w:rPr>
          <w:rFonts w:ascii="Times New Roman" w:hAnsi="Times New Roman" w:cs="Times New Roman"/>
          <w:i w:val="0"/>
          <w:color w:val="000000" w:themeColor="text1"/>
          <w:sz w:val="20"/>
          <w:szCs w:val="20"/>
        </w:rPr>
        <w:sectPr w:rsidR="00C725FC" w:rsidSect="00AF02AC">
          <w:pgSz w:w="5954" w:h="8420" w:code="9"/>
          <w:pgMar w:top="567" w:right="567" w:bottom="993" w:left="567" w:header="0" w:footer="0" w:gutter="0"/>
          <w:cols w:space="708"/>
          <w:titlePg/>
          <w:docGrid w:linePitch="360"/>
        </w:sectPr>
      </w:pPr>
      <w:bookmarkStart w:id="6" w:name="_Toc44320744"/>
      <w:bookmarkStart w:id="7" w:name="_Toc44413419"/>
      <w:bookmarkStart w:id="8" w:name="_Toc118977408"/>
      <w:bookmarkEnd w:id="5"/>
    </w:p>
    <w:p w14:paraId="3169190A" w14:textId="6E254C81" w:rsidR="00526043" w:rsidRPr="00C725FC" w:rsidRDefault="00526043" w:rsidP="00832F24">
      <w:pPr>
        <w:pStyle w:val="Caption"/>
        <w:keepNext/>
        <w:spacing w:after="0"/>
        <w:ind w:left="709" w:hanging="709"/>
        <w:jc w:val="both"/>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1</w:t>
      </w:r>
      <w:r w:rsidRPr="00C725FC">
        <w:rPr>
          <w:rFonts w:ascii="Times New Roman" w:hAnsi="Times New Roman" w:cs="Times New Roman"/>
          <w:i w:val="0"/>
          <w:noProof/>
          <w:color w:val="000000" w:themeColor="text1"/>
          <w:sz w:val="20"/>
          <w:szCs w:val="20"/>
        </w:rPr>
        <w:fldChar w:fldCharType="end"/>
      </w:r>
      <w:r w:rsidRPr="00C725FC">
        <w:rPr>
          <w:rFonts w:ascii="Times New Roman" w:hAnsi="Times New Roman" w:cs="Times New Roman"/>
          <w:i w:val="0"/>
          <w:color w:val="000000" w:themeColor="text1"/>
          <w:sz w:val="20"/>
          <w:szCs w:val="20"/>
        </w:rPr>
        <w:t>. Factor charts showing involvement of different factors in Inter Service operations</w:t>
      </w:r>
      <w:bookmarkEnd w:id="6"/>
      <w:bookmarkEnd w:id="7"/>
      <w:bookmarkEnd w:id="8"/>
    </w:p>
    <w:tbl>
      <w:tblPr>
        <w:tblpPr w:leftFromText="181" w:rightFromText="181" w:vertAnchor="text" w:horzAnchor="page"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0"/>
        <w:gridCol w:w="2199"/>
        <w:gridCol w:w="460"/>
        <w:gridCol w:w="460"/>
        <w:gridCol w:w="460"/>
        <w:gridCol w:w="460"/>
        <w:gridCol w:w="460"/>
        <w:gridCol w:w="460"/>
        <w:gridCol w:w="460"/>
        <w:gridCol w:w="460"/>
        <w:gridCol w:w="331"/>
        <w:gridCol w:w="460"/>
      </w:tblGrid>
      <w:tr w:rsidR="003B4715" w:rsidRPr="00C725FC" w14:paraId="0D45A97F" w14:textId="77777777" w:rsidTr="00337D6C">
        <w:trPr>
          <w:trHeight w:val="340"/>
          <w:tblHeader/>
        </w:trPr>
        <w:tc>
          <w:tcPr>
            <w:tcW w:w="0" w:type="auto"/>
            <w:vMerge w:val="restart"/>
            <w:shd w:val="clear" w:color="auto" w:fill="auto"/>
            <w:vAlign w:val="center"/>
          </w:tcPr>
          <w:p w14:paraId="27F261BC"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Sl. No.</w:t>
            </w:r>
          </w:p>
        </w:tc>
        <w:tc>
          <w:tcPr>
            <w:tcW w:w="0" w:type="auto"/>
            <w:vMerge w:val="restart"/>
            <w:shd w:val="clear" w:color="auto" w:fill="auto"/>
            <w:vAlign w:val="center"/>
          </w:tcPr>
          <w:p w14:paraId="189C3F9E"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Operational Scenarios</w:t>
            </w:r>
          </w:p>
        </w:tc>
        <w:tc>
          <w:tcPr>
            <w:tcW w:w="0" w:type="auto"/>
            <w:gridSpan w:val="10"/>
            <w:shd w:val="clear" w:color="auto" w:fill="auto"/>
            <w:vAlign w:val="center"/>
          </w:tcPr>
          <w:p w14:paraId="3D414D77" w14:textId="77777777" w:rsidR="00526043" w:rsidRPr="003B4715" w:rsidRDefault="00526043" w:rsidP="00012502">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Factors**</w:t>
            </w:r>
          </w:p>
        </w:tc>
      </w:tr>
      <w:tr w:rsidR="003B4715" w:rsidRPr="00C725FC" w14:paraId="4B3F59C0" w14:textId="77777777" w:rsidTr="00337D6C">
        <w:trPr>
          <w:trHeight w:val="340"/>
          <w:tblHeader/>
        </w:trPr>
        <w:tc>
          <w:tcPr>
            <w:tcW w:w="0" w:type="auto"/>
            <w:vMerge/>
            <w:shd w:val="clear" w:color="auto" w:fill="auto"/>
            <w:vAlign w:val="center"/>
          </w:tcPr>
          <w:p w14:paraId="448429C1"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p>
        </w:tc>
        <w:tc>
          <w:tcPr>
            <w:tcW w:w="0" w:type="auto"/>
            <w:vMerge/>
            <w:shd w:val="clear" w:color="auto" w:fill="auto"/>
            <w:vAlign w:val="center"/>
          </w:tcPr>
          <w:p w14:paraId="1D42A8EF" w14:textId="77777777" w:rsidR="00526043" w:rsidRPr="003B4715" w:rsidRDefault="00526043" w:rsidP="00012502">
            <w:pPr>
              <w:spacing w:after="0" w:line="240" w:lineRule="auto"/>
              <w:rPr>
                <w:rFonts w:ascii="Times New Roman" w:hAnsi="Times New Roman" w:cs="Times New Roman"/>
                <w:b/>
                <w:bCs/>
                <w:color w:val="000000" w:themeColor="text1"/>
                <w:sz w:val="16"/>
                <w:szCs w:val="16"/>
              </w:rPr>
            </w:pPr>
          </w:p>
        </w:tc>
        <w:tc>
          <w:tcPr>
            <w:tcW w:w="0" w:type="auto"/>
            <w:shd w:val="clear" w:color="auto" w:fill="auto"/>
            <w:vAlign w:val="center"/>
          </w:tcPr>
          <w:p w14:paraId="215787CE"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1</w:t>
            </w:r>
          </w:p>
        </w:tc>
        <w:tc>
          <w:tcPr>
            <w:tcW w:w="0" w:type="auto"/>
            <w:shd w:val="clear" w:color="auto" w:fill="auto"/>
            <w:vAlign w:val="center"/>
          </w:tcPr>
          <w:p w14:paraId="3601BF68"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2</w:t>
            </w:r>
          </w:p>
        </w:tc>
        <w:tc>
          <w:tcPr>
            <w:tcW w:w="0" w:type="auto"/>
            <w:shd w:val="clear" w:color="auto" w:fill="auto"/>
            <w:vAlign w:val="center"/>
          </w:tcPr>
          <w:p w14:paraId="7C18BCE3"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3</w:t>
            </w:r>
          </w:p>
        </w:tc>
        <w:tc>
          <w:tcPr>
            <w:tcW w:w="0" w:type="auto"/>
            <w:shd w:val="clear" w:color="auto" w:fill="auto"/>
            <w:vAlign w:val="center"/>
          </w:tcPr>
          <w:p w14:paraId="5C1354F0"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4</w:t>
            </w:r>
          </w:p>
        </w:tc>
        <w:tc>
          <w:tcPr>
            <w:tcW w:w="0" w:type="auto"/>
            <w:shd w:val="clear" w:color="auto" w:fill="auto"/>
            <w:vAlign w:val="center"/>
          </w:tcPr>
          <w:p w14:paraId="6CAE5A6B"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5</w:t>
            </w:r>
          </w:p>
        </w:tc>
        <w:tc>
          <w:tcPr>
            <w:tcW w:w="0" w:type="auto"/>
            <w:shd w:val="clear" w:color="auto" w:fill="auto"/>
            <w:vAlign w:val="center"/>
          </w:tcPr>
          <w:p w14:paraId="77CFB5E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6</w:t>
            </w:r>
          </w:p>
        </w:tc>
        <w:tc>
          <w:tcPr>
            <w:tcW w:w="0" w:type="auto"/>
            <w:shd w:val="clear" w:color="auto" w:fill="auto"/>
            <w:vAlign w:val="center"/>
          </w:tcPr>
          <w:p w14:paraId="768242A5"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7</w:t>
            </w:r>
          </w:p>
        </w:tc>
        <w:tc>
          <w:tcPr>
            <w:tcW w:w="0" w:type="auto"/>
            <w:shd w:val="clear" w:color="auto" w:fill="auto"/>
            <w:vAlign w:val="center"/>
          </w:tcPr>
          <w:p w14:paraId="7E43AB2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8</w:t>
            </w:r>
          </w:p>
        </w:tc>
        <w:tc>
          <w:tcPr>
            <w:tcW w:w="0" w:type="auto"/>
            <w:shd w:val="clear" w:color="auto" w:fill="auto"/>
            <w:vAlign w:val="center"/>
          </w:tcPr>
          <w:p w14:paraId="0509D0B6"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9</w:t>
            </w:r>
          </w:p>
        </w:tc>
        <w:tc>
          <w:tcPr>
            <w:tcW w:w="0" w:type="auto"/>
            <w:vAlign w:val="center"/>
          </w:tcPr>
          <w:p w14:paraId="64988BFD" w14:textId="77777777" w:rsidR="00526043" w:rsidRPr="003B4715" w:rsidRDefault="00526043" w:rsidP="00612A0E">
            <w:pPr>
              <w:spacing w:after="0" w:line="240" w:lineRule="auto"/>
              <w:jc w:val="center"/>
              <w:rPr>
                <w:rFonts w:ascii="Times New Roman" w:hAnsi="Times New Roman" w:cs="Times New Roman"/>
                <w:b/>
                <w:bCs/>
                <w:color w:val="000000" w:themeColor="text1"/>
                <w:sz w:val="16"/>
                <w:szCs w:val="16"/>
              </w:rPr>
            </w:pPr>
            <w:r w:rsidRPr="003B4715">
              <w:rPr>
                <w:rFonts w:ascii="Times New Roman" w:hAnsi="Times New Roman" w:cs="Times New Roman"/>
                <w:b/>
                <w:bCs/>
                <w:color w:val="000000" w:themeColor="text1"/>
                <w:sz w:val="16"/>
                <w:szCs w:val="16"/>
              </w:rPr>
              <w:t>10</w:t>
            </w:r>
          </w:p>
        </w:tc>
      </w:tr>
      <w:tr w:rsidR="00581EF3" w:rsidRPr="00C725FC" w14:paraId="6303653A" w14:textId="77777777" w:rsidTr="00337D6C">
        <w:trPr>
          <w:trHeight w:val="340"/>
        </w:trPr>
        <w:tc>
          <w:tcPr>
            <w:tcW w:w="0" w:type="auto"/>
            <w:shd w:val="clear" w:color="auto" w:fill="auto"/>
            <w:vAlign w:val="center"/>
          </w:tcPr>
          <w:p w14:paraId="586309B8"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1</w:t>
            </w:r>
          </w:p>
        </w:tc>
        <w:tc>
          <w:tcPr>
            <w:tcW w:w="0" w:type="auto"/>
            <w:shd w:val="clear" w:color="auto" w:fill="auto"/>
            <w:vAlign w:val="center"/>
          </w:tcPr>
          <w:p w14:paraId="6A78B20E"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 Base Attack using Missiles</w:t>
            </w:r>
          </w:p>
        </w:tc>
        <w:tc>
          <w:tcPr>
            <w:tcW w:w="0" w:type="auto"/>
            <w:shd w:val="clear" w:color="auto" w:fill="auto"/>
            <w:vAlign w:val="center"/>
          </w:tcPr>
          <w:p w14:paraId="3353B79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w:t>
            </w:r>
          </w:p>
        </w:tc>
        <w:tc>
          <w:tcPr>
            <w:tcW w:w="0" w:type="auto"/>
            <w:shd w:val="clear" w:color="auto" w:fill="auto"/>
            <w:vAlign w:val="center"/>
          </w:tcPr>
          <w:p w14:paraId="2DB753B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w:t>
            </w:r>
          </w:p>
        </w:tc>
        <w:tc>
          <w:tcPr>
            <w:tcW w:w="0" w:type="auto"/>
            <w:shd w:val="clear" w:color="auto" w:fill="auto"/>
            <w:vAlign w:val="center"/>
          </w:tcPr>
          <w:p w14:paraId="6D13FD0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w:t>
            </w:r>
          </w:p>
        </w:tc>
        <w:tc>
          <w:tcPr>
            <w:tcW w:w="0" w:type="auto"/>
            <w:shd w:val="clear" w:color="auto" w:fill="auto"/>
            <w:vAlign w:val="center"/>
          </w:tcPr>
          <w:p w14:paraId="32DEFC6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w:t>
            </w:r>
          </w:p>
        </w:tc>
        <w:tc>
          <w:tcPr>
            <w:tcW w:w="0" w:type="auto"/>
            <w:shd w:val="clear" w:color="auto" w:fill="auto"/>
            <w:vAlign w:val="center"/>
          </w:tcPr>
          <w:p w14:paraId="2F86468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w:t>
            </w:r>
          </w:p>
        </w:tc>
        <w:tc>
          <w:tcPr>
            <w:tcW w:w="0" w:type="auto"/>
            <w:shd w:val="clear" w:color="auto" w:fill="auto"/>
            <w:vAlign w:val="center"/>
          </w:tcPr>
          <w:p w14:paraId="4D4D531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X6</w:t>
            </w:r>
          </w:p>
        </w:tc>
        <w:tc>
          <w:tcPr>
            <w:tcW w:w="0" w:type="auto"/>
            <w:shd w:val="clear" w:color="auto" w:fill="auto"/>
            <w:vAlign w:val="center"/>
          </w:tcPr>
          <w:p w14:paraId="2A7A226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X7</w:t>
            </w:r>
          </w:p>
        </w:tc>
        <w:tc>
          <w:tcPr>
            <w:tcW w:w="0" w:type="auto"/>
            <w:shd w:val="clear" w:color="auto" w:fill="auto"/>
            <w:vAlign w:val="center"/>
          </w:tcPr>
          <w:p w14:paraId="2A85A87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X8</w:t>
            </w:r>
          </w:p>
        </w:tc>
        <w:tc>
          <w:tcPr>
            <w:tcW w:w="0" w:type="auto"/>
            <w:shd w:val="clear" w:color="auto" w:fill="auto"/>
            <w:vAlign w:val="center"/>
          </w:tcPr>
          <w:p w14:paraId="649CFD8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X9</w:t>
            </w:r>
          </w:p>
        </w:tc>
        <w:tc>
          <w:tcPr>
            <w:tcW w:w="0" w:type="auto"/>
            <w:vAlign w:val="center"/>
          </w:tcPr>
          <w:p w14:paraId="75B605A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X10</w:t>
            </w:r>
          </w:p>
        </w:tc>
      </w:tr>
      <w:tr w:rsidR="00581EF3" w:rsidRPr="00C725FC" w14:paraId="7B6AA722" w14:textId="77777777" w:rsidTr="00337D6C">
        <w:trPr>
          <w:trHeight w:val="340"/>
        </w:trPr>
        <w:tc>
          <w:tcPr>
            <w:tcW w:w="0" w:type="auto"/>
            <w:shd w:val="clear" w:color="auto" w:fill="auto"/>
            <w:vAlign w:val="center"/>
          </w:tcPr>
          <w:p w14:paraId="144F5DA1"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2</w:t>
            </w:r>
          </w:p>
        </w:tc>
        <w:tc>
          <w:tcPr>
            <w:tcW w:w="0" w:type="auto"/>
            <w:shd w:val="clear" w:color="auto" w:fill="auto"/>
            <w:vAlign w:val="center"/>
          </w:tcPr>
          <w:p w14:paraId="43C7B11F"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Airbase Attack by Aircrafts</w:t>
            </w:r>
          </w:p>
        </w:tc>
        <w:tc>
          <w:tcPr>
            <w:tcW w:w="0" w:type="auto"/>
            <w:shd w:val="clear" w:color="auto" w:fill="auto"/>
            <w:vAlign w:val="center"/>
          </w:tcPr>
          <w:p w14:paraId="5EE2BE9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X11</w:t>
            </w:r>
          </w:p>
        </w:tc>
        <w:tc>
          <w:tcPr>
            <w:tcW w:w="0" w:type="auto"/>
            <w:shd w:val="clear" w:color="auto" w:fill="auto"/>
            <w:vAlign w:val="center"/>
          </w:tcPr>
          <w:p w14:paraId="3BB76A6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X12</w:t>
            </w:r>
          </w:p>
        </w:tc>
        <w:tc>
          <w:tcPr>
            <w:tcW w:w="0" w:type="auto"/>
            <w:shd w:val="clear" w:color="auto" w:fill="auto"/>
            <w:vAlign w:val="center"/>
          </w:tcPr>
          <w:p w14:paraId="06798AF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FD5239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2EC3F78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2EFAF5F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6CBBDAD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DC7C54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73E7CD7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EC15F1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2AB75822" w14:textId="77777777" w:rsidTr="00337D6C">
        <w:trPr>
          <w:trHeight w:val="340"/>
        </w:trPr>
        <w:tc>
          <w:tcPr>
            <w:tcW w:w="0" w:type="auto"/>
            <w:shd w:val="clear" w:color="auto" w:fill="auto"/>
            <w:vAlign w:val="center"/>
          </w:tcPr>
          <w:p w14:paraId="459ACE1E"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3</w:t>
            </w:r>
          </w:p>
        </w:tc>
        <w:tc>
          <w:tcPr>
            <w:tcW w:w="0" w:type="auto"/>
            <w:shd w:val="clear" w:color="auto" w:fill="auto"/>
            <w:vAlign w:val="center"/>
          </w:tcPr>
          <w:p w14:paraId="5EE23E05"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 Superiority</w:t>
            </w:r>
          </w:p>
        </w:tc>
        <w:tc>
          <w:tcPr>
            <w:tcW w:w="0" w:type="auto"/>
            <w:shd w:val="clear" w:color="auto" w:fill="auto"/>
            <w:vAlign w:val="center"/>
          </w:tcPr>
          <w:p w14:paraId="28723FF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X13</w:t>
            </w:r>
          </w:p>
        </w:tc>
        <w:tc>
          <w:tcPr>
            <w:tcW w:w="0" w:type="auto"/>
            <w:shd w:val="clear" w:color="auto" w:fill="auto"/>
            <w:vAlign w:val="center"/>
          </w:tcPr>
          <w:p w14:paraId="420C29F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X14</w:t>
            </w:r>
          </w:p>
        </w:tc>
        <w:tc>
          <w:tcPr>
            <w:tcW w:w="0" w:type="auto"/>
            <w:shd w:val="clear" w:color="auto" w:fill="auto"/>
            <w:vAlign w:val="center"/>
          </w:tcPr>
          <w:p w14:paraId="67B2B6A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X15</w:t>
            </w:r>
          </w:p>
        </w:tc>
        <w:tc>
          <w:tcPr>
            <w:tcW w:w="0" w:type="auto"/>
            <w:shd w:val="clear" w:color="auto" w:fill="auto"/>
            <w:vAlign w:val="center"/>
          </w:tcPr>
          <w:p w14:paraId="4E16214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X16</w:t>
            </w:r>
          </w:p>
        </w:tc>
        <w:tc>
          <w:tcPr>
            <w:tcW w:w="0" w:type="auto"/>
            <w:shd w:val="clear" w:color="auto" w:fill="auto"/>
            <w:vAlign w:val="center"/>
          </w:tcPr>
          <w:p w14:paraId="420756E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X17</w:t>
            </w:r>
          </w:p>
        </w:tc>
        <w:tc>
          <w:tcPr>
            <w:tcW w:w="0" w:type="auto"/>
            <w:shd w:val="clear" w:color="auto" w:fill="auto"/>
            <w:vAlign w:val="center"/>
          </w:tcPr>
          <w:p w14:paraId="2E9D483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X18</w:t>
            </w:r>
          </w:p>
        </w:tc>
        <w:tc>
          <w:tcPr>
            <w:tcW w:w="0" w:type="auto"/>
            <w:shd w:val="clear" w:color="auto" w:fill="auto"/>
            <w:vAlign w:val="center"/>
          </w:tcPr>
          <w:p w14:paraId="62E8223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X19</w:t>
            </w:r>
          </w:p>
        </w:tc>
        <w:tc>
          <w:tcPr>
            <w:tcW w:w="0" w:type="auto"/>
            <w:shd w:val="clear" w:color="auto" w:fill="auto"/>
            <w:vAlign w:val="center"/>
          </w:tcPr>
          <w:p w14:paraId="7E75C00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6554FF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1E8CAC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663771EB" w14:textId="77777777" w:rsidTr="00337D6C">
        <w:trPr>
          <w:trHeight w:val="340"/>
        </w:trPr>
        <w:tc>
          <w:tcPr>
            <w:tcW w:w="0" w:type="auto"/>
            <w:shd w:val="clear" w:color="auto" w:fill="auto"/>
            <w:vAlign w:val="center"/>
          </w:tcPr>
          <w:p w14:paraId="56BCDA28"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4</w:t>
            </w:r>
          </w:p>
        </w:tc>
        <w:tc>
          <w:tcPr>
            <w:tcW w:w="0" w:type="auto"/>
            <w:shd w:val="clear" w:color="auto" w:fill="auto"/>
            <w:vAlign w:val="center"/>
          </w:tcPr>
          <w:p w14:paraId="260A0726"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Airspace Penetration</w:t>
            </w:r>
          </w:p>
        </w:tc>
        <w:tc>
          <w:tcPr>
            <w:tcW w:w="0" w:type="auto"/>
            <w:shd w:val="clear" w:color="auto" w:fill="auto"/>
            <w:vAlign w:val="center"/>
          </w:tcPr>
          <w:p w14:paraId="69C115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X20</w:t>
            </w:r>
          </w:p>
        </w:tc>
        <w:tc>
          <w:tcPr>
            <w:tcW w:w="0" w:type="auto"/>
            <w:shd w:val="clear" w:color="auto" w:fill="auto"/>
            <w:vAlign w:val="center"/>
          </w:tcPr>
          <w:p w14:paraId="2F6C0B2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X21</w:t>
            </w:r>
          </w:p>
        </w:tc>
        <w:tc>
          <w:tcPr>
            <w:tcW w:w="0" w:type="auto"/>
            <w:shd w:val="clear" w:color="auto" w:fill="auto"/>
            <w:vAlign w:val="center"/>
          </w:tcPr>
          <w:p w14:paraId="5EF52EB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X22</w:t>
            </w:r>
          </w:p>
        </w:tc>
        <w:tc>
          <w:tcPr>
            <w:tcW w:w="0" w:type="auto"/>
            <w:shd w:val="clear" w:color="auto" w:fill="auto"/>
            <w:vAlign w:val="center"/>
          </w:tcPr>
          <w:p w14:paraId="7F0ED26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X23</w:t>
            </w:r>
          </w:p>
        </w:tc>
        <w:tc>
          <w:tcPr>
            <w:tcW w:w="0" w:type="auto"/>
            <w:shd w:val="clear" w:color="auto" w:fill="auto"/>
            <w:vAlign w:val="center"/>
          </w:tcPr>
          <w:p w14:paraId="76AA15F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X24</w:t>
            </w:r>
          </w:p>
        </w:tc>
        <w:tc>
          <w:tcPr>
            <w:tcW w:w="0" w:type="auto"/>
            <w:shd w:val="clear" w:color="auto" w:fill="auto"/>
            <w:vAlign w:val="center"/>
          </w:tcPr>
          <w:p w14:paraId="7619F4F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X25</w:t>
            </w:r>
          </w:p>
        </w:tc>
        <w:tc>
          <w:tcPr>
            <w:tcW w:w="0" w:type="auto"/>
            <w:shd w:val="clear" w:color="auto" w:fill="auto"/>
            <w:vAlign w:val="center"/>
          </w:tcPr>
          <w:p w14:paraId="5CD72C7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X26</w:t>
            </w:r>
          </w:p>
        </w:tc>
        <w:tc>
          <w:tcPr>
            <w:tcW w:w="0" w:type="auto"/>
            <w:shd w:val="clear" w:color="auto" w:fill="auto"/>
            <w:vAlign w:val="center"/>
          </w:tcPr>
          <w:p w14:paraId="45D122B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X27</w:t>
            </w:r>
          </w:p>
        </w:tc>
        <w:tc>
          <w:tcPr>
            <w:tcW w:w="0" w:type="auto"/>
            <w:shd w:val="clear" w:color="auto" w:fill="auto"/>
            <w:vAlign w:val="center"/>
          </w:tcPr>
          <w:p w14:paraId="032D0E9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729556F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7DEB53F2" w14:textId="77777777" w:rsidTr="00337D6C">
        <w:trPr>
          <w:trHeight w:val="340"/>
        </w:trPr>
        <w:tc>
          <w:tcPr>
            <w:tcW w:w="0" w:type="auto"/>
            <w:shd w:val="clear" w:color="auto" w:fill="auto"/>
            <w:vAlign w:val="center"/>
          </w:tcPr>
          <w:p w14:paraId="781A29E5"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5</w:t>
            </w:r>
          </w:p>
        </w:tc>
        <w:tc>
          <w:tcPr>
            <w:tcW w:w="0" w:type="auto"/>
            <w:shd w:val="clear" w:color="auto" w:fill="auto"/>
            <w:vAlign w:val="center"/>
          </w:tcPr>
          <w:p w14:paraId="1EC63B1E"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Defender Anti-surface Warfare</w:t>
            </w:r>
          </w:p>
        </w:tc>
        <w:tc>
          <w:tcPr>
            <w:tcW w:w="0" w:type="auto"/>
            <w:shd w:val="clear" w:color="auto" w:fill="auto"/>
            <w:vAlign w:val="center"/>
          </w:tcPr>
          <w:p w14:paraId="35D6AA5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X28</w:t>
            </w:r>
          </w:p>
        </w:tc>
        <w:tc>
          <w:tcPr>
            <w:tcW w:w="0" w:type="auto"/>
            <w:shd w:val="clear" w:color="auto" w:fill="auto"/>
            <w:vAlign w:val="center"/>
          </w:tcPr>
          <w:p w14:paraId="0752A20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X29</w:t>
            </w:r>
          </w:p>
        </w:tc>
        <w:tc>
          <w:tcPr>
            <w:tcW w:w="0" w:type="auto"/>
            <w:shd w:val="clear" w:color="auto" w:fill="auto"/>
            <w:vAlign w:val="center"/>
          </w:tcPr>
          <w:p w14:paraId="081EC42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X30</w:t>
            </w:r>
          </w:p>
        </w:tc>
        <w:tc>
          <w:tcPr>
            <w:tcW w:w="0" w:type="auto"/>
            <w:shd w:val="clear" w:color="auto" w:fill="auto"/>
            <w:vAlign w:val="center"/>
          </w:tcPr>
          <w:p w14:paraId="1F56FAC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X31</w:t>
            </w:r>
          </w:p>
        </w:tc>
        <w:tc>
          <w:tcPr>
            <w:tcW w:w="0" w:type="auto"/>
            <w:shd w:val="clear" w:color="auto" w:fill="auto"/>
            <w:vAlign w:val="center"/>
          </w:tcPr>
          <w:p w14:paraId="66E0A25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X32</w:t>
            </w:r>
          </w:p>
        </w:tc>
        <w:tc>
          <w:tcPr>
            <w:tcW w:w="0" w:type="auto"/>
            <w:shd w:val="clear" w:color="auto" w:fill="auto"/>
            <w:vAlign w:val="center"/>
          </w:tcPr>
          <w:p w14:paraId="52C137A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5980DD2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3FB1190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81AF98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0DE3F99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3B4715" w:rsidRPr="00C725FC" w14:paraId="08BA05A7" w14:textId="77777777" w:rsidTr="00337D6C">
        <w:trPr>
          <w:trHeight w:val="340"/>
        </w:trPr>
        <w:tc>
          <w:tcPr>
            <w:tcW w:w="0" w:type="auto"/>
            <w:shd w:val="clear" w:color="auto" w:fill="auto"/>
            <w:vAlign w:val="center"/>
          </w:tcPr>
          <w:p w14:paraId="4800644C"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6</w:t>
            </w:r>
          </w:p>
        </w:tc>
        <w:tc>
          <w:tcPr>
            <w:tcW w:w="0" w:type="auto"/>
            <w:shd w:val="clear" w:color="auto" w:fill="auto"/>
            <w:vAlign w:val="center"/>
          </w:tcPr>
          <w:p w14:paraId="52149B57"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Attacker Anti-Surface Warfare</w:t>
            </w:r>
          </w:p>
        </w:tc>
        <w:tc>
          <w:tcPr>
            <w:tcW w:w="0" w:type="auto"/>
            <w:shd w:val="clear" w:color="auto" w:fill="auto"/>
            <w:vAlign w:val="center"/>
          </w:tcPr>
          <w:p w14:paraId="7B98296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X33</w:t>
            </w:r>
          </w:p>
        </w:tc>
        <w:tc>
          <w:tcPr>
            <w:tcW w:w="0" w:type="auto"/>
            <w:shd w:val="clear" w:color="auto" w:fill="auto"/>
            <w:vAlign w:val="center"/>
          </w:tcPr>
          <w:p w14:paraId="177840B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X34</w:t>
            </w:r>
          </w:p>
        </w:tc>
        <w:tc>
          <w:tcPr>
            <w:tcW w:w="0" w:type="auto"/>
            <w:shd w:val="clear" w:color="auto" w:fill="auto"/>
            <w:vAlign w:val="center"/>
          </w:tcPr>
          <w:p w14:paraId="7B5845A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X35</w:t>
            </w:r>
          </w:p>
        </w:tc>
        <w:tc>
          <w:tcPr>
            <w:tcW w:w="0" w:type="auto"/>
            <w:shd w:val="clear" w:color="auto" w:fill="auto"/>
            <w:vAlign w:val="center"/>
          </w:tcPr>
          <w:p w14:paraId="04763F2B"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X36</w:t>
            </w:r>
          </w:p>
        </w:tc>
        <w:tc>
          <w:tcPr>
            <w:tcW w:w="0" w:type="auto"/>
            <w:shd w:val="clear" w:color="auto" w:fill="auto"/>
            <w:vAlign w:val="center"/>
          </w:tcPr>
          <w:p w14:paraId="4761FA0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X37</w:t>
            </w:r>
          </w:p>
        </w:tc>
        <w:tc>
          <w:tcPr>
            <w:tcW w:w="0" w:type="auto"/>
            <w:shd w:val="clear" w:color="auto" w:fill="auto"/>
            <w:vAlign w:val="center"/>
          </w:tcPr>
          <w:p w14:paraId="14C1111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4DB89A0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3DFB05F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6220D0B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1FF4AD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3B4715" w:rsidRPr="00C725FC" w14:paraId="22429FDD" w14:textId="77777777" w:rsidTr="00337D6C">
        <w:trPr>
          <w:trHeight w:val="340"/>
        </w:trPr>
        <w:tc>
          <w:tcPr>
            <w:tcW w:w="0" w:type="auto"/>
            <w:shd w:val="clear" w:color="auto" w:fill="auto"/>
            <w:vAlign w:val="center"/>
          </w:tcPr>
          <w:p w14:paraId="637790E9"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7</w:t>
            </w:r>
          </w:p>
        </w:tc>
        <w:tc>
          <w:tcPr>
            <w:tcW w:w="0" w:type="auto"/>
            <w:shd w:val="clear" w:color="auto" w:fill="auto"/>
            <w:vAlign w:val="center"/>
          </w:tcPr>
          <w:p w14:paraId="7CFF3227" w14:textId="77777777" w:rsidR="00526043" w:rsidRPr="00C725FC" w:rsidRDefault="00526043" w:rsidP="00612A0E">
            <w:pPr>
              <w:tabs>
                <w:tab w:val="left" w:pos="2022"/>
              </w:tabs>
              <w:spacing w:before="120" w:after="120" w:line="240" w:lineRule="auto"/>
              <w:rPr>
                <w:rFonts w:ascii="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Attacker Counter space</w:t>
            </w:r>
          </w:p>
        </w:tc>
        <w:tc>
          <w:tcPr>
            <w:tcW w:w="0" w:type="auto"/>
            <w:shd w:val="clear" w:color="auto" w:fill="auto"/>
            <w:vAlign w:val="center"/>
          </w:tcPr>
          <w:p w14:paraId="6533F78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X38</w:t>
            </w:r>
          </w:p>
        </w:tc>
        <w:tc>
          <w:tcPr>
            <w:tcW w:w="0" w:type="auto"/>
            <w:shd w:val="clear" w:color="auto" w:fill="auto"/>
            <w:vAlign w:val="center"/>
          </w:tcPr>
          <w:p w14:paraId="15AAFB17"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X39</w:t>
            </w:r>
          </w:p>
        </w:tc>
        <w:tc>
          <w:tcPr>
            <w:tcW w:w="0" w:type="auto"/>
            <w:shd w:val="clear" w:color="auto" w:fill="auto"/>
            <w:vAlign w:val="center"/>
          </w:tcPr>
          <w:p w14:paraId="5B6F520F"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X40</w:t>
            </w:r>
          </w:p>
        </w:tc>
        <w:tc>
          <w:tcPr>
            <w:tcW w:w="0" w:type="auto"/>
            <w:shd w:val="clear" w:color="auto" w:fill="auto"/>
            <w:vAlign w:val="center"/>
          </w:tcPr>
          <w:p w14:paraId="58ABE5D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X41</w:t>
            </w:r>
          </w:p>
        </w:tc>
        <w:tc>
          <w:tcPr>
            <w:tcW w:w="0" w:type="auto"/>
            <w:shd w:val="clear" w:color="auto" w:fill="auto"/>
            <w:vAlign w:val="center"/>
          </w:tcPr>
          <w:p w14:paraId="559D1B2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X42</w:t>
            </w:r>
          </w:p>
        </w:tc>
        <w:tc>
          <w:tcPr>
            <w:tcW w:w="0" w:type="auto"/>
            <w:shd w:val="clear" w:color="auto" w:fill="auto"/>
            <w:vAlign w:val="center"/>
          </w:tcPr>
          <w:p w14:paraId="0727B443"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193B22F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0CB83EA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shd w:val="clear" w:color="auto" w:fill="auto"/>
            <w:vAlign w:val="center"/>
          </w:tcPr>
          <w:p w14:paraId="13489B5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vAlign w:val="center"/>
          </w:tcPr>
          <w:p w14:paraId="637BDFB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0E5AD89D" w14:textId="77777777" w:rsidTr="00337D6C">
        <w:trPr>
          <w:trHeight w:val="340"/>
        </w:trPr>
        <w:tc>
          <w:tcPr>
            <w:tcW w:w="0" w:type="auto"/>
            <w:tcBorders>
              <w:bottom w:val="single" w:sz="4" w:space="0" w:color="auto"/>
            </w:tcBorders>
            <w:shd w:val="clear" w:color="auto" w:fill="auto"/>
            <w:vAlign w:val="center"/>
          </w:tcPr>
          <w:p w14:paraId="70FBAB16"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lastRenderedPageBreak/>
              <w:t>8</w:t>
            </w:r>
          </w:p>
        </w:tc>
        <w:tc>
          <w:tcPr>
            <w:tcW w:w="0" w:type="auto"/>
            <w:tcBorders>
              <w:bottom w:val="single" w:sz="4" w:space="0" w:color="auto"/>
            </w:tcBorders>
            <w:shd w:val="clear" w:color="auto" w:fill="auto"/>
            <w:vAlign w:val="center"/>
          </w:tcPr>
          <w:p w14:paraId="01DF67FA"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Defender Counter space</w:t>
            </w:r>
          </w:p>
        </w:tc>
        <w:tc>
          <w:tcPr>
            <w:tcW w:w="0" w:type="auto"/>
            <w:tcBorders>
              <w:bottom w:val="single" w:sz="4" w:space="0" w:color="auto"/>
            </w:tcBorders>
            <w:shd w:val="clear" w:color="auto" w:fill="auto"/>
            <w:vAlign w:val="center"/>
          </w:tcPr>
          <w:p w14:paraId="72A4946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X43</w:t>
            </w:r>
          </w:p>
        </w:tc>
        <w:tc>
          <w:tcPr>
            <w:tcW w:w="0" w:type="auto"/>
            <w:tcBorders>
              <w:bottom w:val="single" w:sz="4" w:space="0" w:color="auto"/>
            </w:tcBorders>
            <w:shd w:val="clear" w:color="auto" w:fill="auto"/>
            <w:vAlign w:val="center"/>
          </w:tcPr>
          <w:p w14:paraId="2EDDD7D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X44</w:t>
            </w:r>
          </w:p>
        </w:tc>
        <w:tc>
          <w:tcPr>
            <w:tcW w:w="0" w:type="auto"/>
            <w:tcBorders>
              <w:bottom w:val="single" w:sz="4" w:space="0" w:color="auto"/>
            </w:tcBorders>
            <w:shd w:val="clear" w:color="auto" w:fill="auto"/>
            <w:vAlign w:val="center"/>
          </w:tcPr>
          <w:p w14:paraId="0FAE01F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X45</w:t>
            </w:r>
          </w:p>
        </w:tc>
        <w:tc>
          <w:tcPr>
            <w:tcW w:w="0" w:type="auto"/>
            <w:tcBorders>
              <w:bottom w:val="single" w:sz="4" w:space="0" w:color="auto"/>
            </w:tcBorders>
            <w:shd w:val="clear" w:color="auto" w:fill="auto"/>
            <w:vAlign w:val="center"/>
          </w:tcPr>
          <w:p w14:paraId="218D1BD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X46</w:t>
            </w:r>
          </w:p>
        </w:tc>
        <w:tc>
          <w:tcPr>
            <w:tcW w:w="0" w:type="auto"/>
            <w:tcBorders>
              <w:bottom w:val="single" w:sz="4" w:space="0" w:color="auto"/>
            </w:tcBorders>
            <w:shd w:val="clear" w:color="auto" w:fill="auto"/>
            <w:vAlign w:val="center"/>
          </w:tcPr>
          <w:p w14:paraId="3D7113A4"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X47</w:t>
            </w:r>
          </w:p>
        </w:tc>
        <w:tc>
          <w:tcPr>
            <w:tcW w:w="0" w:type="auto"/>
            <w:tcBorders>
              <w:bottom w:val="single" w:sz="4" w:space="0" w:color="auto"/>
            </w:tcBorders>
            <w:shd w:val="clear" w:color="auto" w:fill="auto"/>
            <w:vAlign w:val="center"/>
          </w:tcPr>
          <w:p w14:paraId="360B57F1"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6C397876"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3CF44B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18D333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vAlign w:val="center"/>
          </w:tcPr>
          <w:p w14:paraId="50F2D178"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581EF3" w:rsidRPr="00C725FC" w14:paraId="60952F2E" w14:textId="77777777" w:rsidTr="00337D6C">
        <w:trPr>
          <w:trHeight w:val="340"/>
        </w:trPr>
        <w:tc>
          <w:tcPr>
            <w:tcW w:w="0" w:type="auto"/>
            <w:tcBorders>
              <w:bottom w:val="single" w:sz="4" w:space="0" w:color="auto"/>
            </w:tcBorders>
            <w:shd w:val="clear" w:color="auto" w:fill="auto"/>
            <w:vAlign w:val="center"/>
          </w:tcPr>
          <w:p w14:paraId="4E34C7B7" w14:textId="77777777" w:rsidR="00526043" w:rsidRPr="00C725FC" w:rsidRDefault="00526043" w:rsidP="00612A0E">
            <w:pPr>
              <w:spacing w:before="120" w:after="120" w:line="240" w:lineRule="auto"/>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9</w:t>
            </w:r>
          </w:p>
        </w:tc>
        <w:tc>
          <w:tcPr>
            <w:tcW w:w="0" w:type="auto"/>
            <w:tcBorders>
              <w:bottom w:val="single" w:sz="4" w:space="0" w:color="auto"/>
            </w:tcBorders>
            <w:shd w:val="clear" w:color="auto" w:fill="auto"/>
            <w:vAlign w:val="center"/>
          </w:tcPr>
          <w:p w14:paraId="59DE98A9" w14:textId="77777777" w:rsidR="00526043" w:rsidRPr="00C725FC" w:rsidRDefault="00526043" w:rsidP="00612A0E">
            <w:pPr>
              <w:spacing w:before="120" w:after="120" w:line="240" w:lineRule="auto"/>
              <w:rPr>
                <w:rFonts w:ascii="Times New Roman" w:eastAsia="Times New Roman" w:hAnsi="Times New Roman" w:cs="Times New Roman"/>
                <w:color w:val="000000" w:themeColor="text1"/>
                <w:sz w:val="16"/>
                <w:szCs w:val="16"/>
              </w:rPr>
            </w:pPr>
            <w:r w:rsidRPr="00C725FC">
              <w:rPr>
                <w:rFonts w:ascii="Times New Roman" w:eastAsia="Times New Roman" w:hAnsi="Times New Roman" w:cs="Times New Roman"/>
                <w:color w:val="000000" w:themeColor="text1"/>
                <w:sz w:val="16"/>
                <w:szCs w:val="16"/>
              </w:rPr>
              <w:t>Cyber War</w:t>
            </w:r>
          </w:p>
        </w:tc>
        <w:tc>
          <w:tcPr>
            <w:tcW w:w="0" w:type="auto"/>
            <w:tcBorders>
              <w:bottom w:val="single" w:sz="4" w:space="0" w:color="auto"/>
            </w:tcBorders>
            <w:shd w:val="clear" w:color="auto" w:fill="auto"/>
            <w:vAlign w:val="center"/>
          </w:tcPr>
          <w:p w14:paraId="4B937BC9"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X48</w:t>
            </w:r>
          </w:p>
        </w:tc>
        <w:tc>
          <w:tcPr>
            <w:tcW w:w="0" w:type="auto"/>
            <w:tcBorders>
              <w:bottom w:val="single" w:sz="4" w:space="0" w:color="auto"/>
            </w:tcBorders>
            <w:shd w:val="clear" w:color="auto" w:fill="auto"/>
            <w:vAlign w:val="center"/>
          </w:tcPr>
          <w:p w14:paraId="7400B98A"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X49</w:t>
            </w:r>
          </w:p>
        </w:tc>
        <w:tc>
          <w:tcPr>
            <w:tcW w:w="0" w:type="auto"/>
            <w:tcBorders>
              <w:bottom w:val="single" w:sz="4" w:space="0" w:color="auto"/>
            </w:tcBorders>
            <w:shd w:val="clear" w:color="auto" w:fill="auto"/>
            <w:vAlign w:val="center"/>
          </w:tcPr>
          <w:p w14:paraId="5ADAD612"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X50</w:t>
            </w:r>
          </w:p>
        </w:tc>
        <w:tc>
          <w:tcPr>
            <w:tcW w:w="0" w:type="auto"/>
            <w:tcBorders>
              <w:bottom w:val="single" w:sz="4" w:space="0" w:color="auto"/>
            </w:tcBorders>
            <w:shd w:val="clear" w:color="auto" w:fill="auto"/>
            <w:vAlign w:val="center"/>
          </w:tcPr>
          <w:p w14:paraId="185362F5"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X51</w:t>
            </w:r>
          </w:p>
        </w:tc>
        <w:tc>
          <w:tcPr>
            <w:tcW w:w="0" w:type="auto"/>
            <w:tcBorders>
              <w:bottom w:val="single" w:sz="4" w:space="0" w:color="auto"/>
            </w:tcBorders>
            <w:shd w:val="clear" w:color="auto" w:fill="auto"/>
            <w:vAlign w:val="center"/>
          </w:tcPr>
          <w:p w14:paraId="5208127E"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1ABA3C2D"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5A33A0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11F4FFEC"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shd w:val="clear" w:color="auto" w:fill="auto"/>
            <w:vAlign w:val="center"/>
          </w:tcPr>
          <w:p w14:paraId="7F0AC63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c>
          <w:tcPr>
            <w:tcW w:w="0" w:type="auto"/>
            <w:tcBorders>
              <w:bottom w:val="single" w:sz="4" w:space="0" w:color="auto"/>
            </w:tcBorders>
            <w:vAlign w:val="center"/>
          </w:tcPr>
          <w:p w14:paraId="5B622E40" w14:textId="77777777" w:rsidR="00526043" w:rsidRPr="00C725FC" w:rsidRDefault="00526043" w:rsidP="00612A0E">
            <w:pPr>
              <w:spacing w:before="120" w:after="120" w:line="240" w:lineRule="auto"/>
              <w:jc w:val="center"/>
              <w:rPr>
                <w:rFonts w:ascii="Times New Roman" w:hAnsi="Times New Roman" w:cs="Times New Roman"/>
                <w:color w:val="000000" w:themeColor="text1"/>
                <w:sz w:val="16"/>
                <w:szCs w:val="16"/>
              </w:rPr>
            </w:pPr>
          </w:p>
        </w:tc>
      </w:tr>
      <w:tr w:rsidR="00C725FC" w:rsidRPr="00C725FC" w14:paraId="6BA9E51F" w14:textId="77777777" w:rsidTr="00337D6C">
        <w:trPr>
          <w:trHeight w:val="340"/>
        </w:trPr>
        <w:tc>
          <w:tcPr>
            <w:tcW w:w="0" w:type="auto"/>
            <w:gridSpan w:val="12"/>
            <w:tcBorders>
              <w:top w:val="single" w:sz="4" w:space="0" w:color="auto"/>
              <w:left w:val="nil"/>
              <w:bottom w:val="nil"/>
              <w:right w:val="nil"/>
            </w:tcBorders>
            <w:shd w:val="clear" w:color="auto" w:fill="auto"/>
            <w:vAlign w:val="center"/>
          </w:tcPr>
          <w:p w14:paraId="563FE10F" w14:textId="1CF8BA6E" w:rsidR="00526043" w:rsidRPr="00C725FC" w:rsidRDefault="00526043" w:rsidP="00581EF3">
            <w:pPr>
              <w:spacing w:after="0" w:line="240" w:lineRule="auto"/>
              <w:ind w:right="34"/>
              <w:jc w:val="both"/>
              <w:rPr>
                <w:rFonts w:ascii="Times New Roman" w:hAnsi="Times New Roman" w:cs="Times New Roman"/>
                <w:color w:val="000000" w:themeColor="text1"/>
                <w:sz w:val="16"/>
                <w:szCs w:val="16"/>
              </w:rPr>
            </w:pPr>
            <w:r w:rsidRPr="00C725FC">
              <w:rPr>
                <w:rFonts w:ascii="Times New Roman" w:hAnsi="Times New Roman" w:cs="Times New Roman"/>
                <w:color w:val="000000" w:themeColor="text1"/>
                <w:sz w:val="16"/>
                <w:szCs w:val="16"/>
              </w:rPr>
              <w:t>** X1: No. of  Cruise Missiles, X2: No. of  Ballistic Missiles, X3: Range of Cruise Missiles, X4: Range of Ballistic Missiles, X5: CEP of Cruise Missiles, X6: CEP of ballistic Missiles, X7: Fortification Factor of Defender,X8:  runway repair method, X9: Aircraft Dispersion, X10: Basing, X11: Varieties of PGMs, X12: Number of Stand-off Weapons, X13:Generation of Air force Aircraft, X14: Generation of Navy Aircraft,X15: Basing, X16:  Flight Distance, X17:  Force Structure, X18:  Period of the Campaign, X19: X20: SAM, X21:Seeker, X22: Ranger, X23: Sophisticated aircraft, X24: Airborne early warning aircrafts , X25: IADs, X26: Stealth Aircraft, X27: SEAD,X28: Satellite link to monitor aircraft carrier, X29: Anti-ship ballistic missiles, X30: Submarines, X31: Torpedoes, X32: Cruise missiles,X33: Amphibious Ships, X34: anti-submarine Helicopter, X35: Anti-submarine ships,X36: air force cruise missiles, X37: naval cruise missiles,X38: Number of Orbital military satellites, X39: Counter Surveillance Reconnaissance System</w:t>
            </w:r>
            <w:r w:rsidRPr="00C725FC">
              <w:rPr>
                <w:rFonts w:ascii="Times New Roman" w:hAnsi="Times New Roman" w:cs="Times New Roman"/>
                <w:color w:val="000000" w:themeColor="text1"/>
                <w:sz w:val="16"/>
                <w:szCs w:val="16"/>
              </w:rPr>
              <w:fldChar w:fldCharType="begin"/>
            </w:r>
            <w:r w:rsidRPr="00C725FC">
              <w:rPr>
                <w:rFonts w:ascii="Times New Roman" w:hAnsi="Times New Roman" w:cs="Times New Roman"/>
                <w:color w:val="000000" w:themeColor="text1"/>
                <w:sz w:val="16"/>
                <w:szCs w:val="16"/>
              </w:rPr>
              <w:instrText xml:space="preserve"> XE "System" </w:instrText>
            </w:r>
            <w:r w:rsidRPr="00C725FC">
              <w:rPr>
                <w:rFonts w:ascii="Times New Roman" w:hAnsi="Times New Roman" w:cs="Times New Roman"/>
                <w:color w:val="000000" w:themeColor="text1"/>
                <w:sz w:val="16"/>
                <w:szCs w:val="16"/>
              </w:rPr>
              <w:fldChar w:fldCharType="end"/>
            </w:r>
            <w:r w:rsidRPr="00C725FC">
              <w:rPr>
                <w:rFonts w:ascii="Times New Roman" w:hAnsi="Times New Roman" w:cs="Times New Roman"/>
                <w:color w:val="000000" w:themeColor="text1"/>
                <w:sz w:val="16"/>
                <w:szCs w:val="16"/>
              </w:rPr>
              <w:t xml:space="preserve"> (CSRS</w:t>
            </w:r>
            <w:r w:rsidRPr="00C725FC">
              <w:rPr>
                <w:rFonts w:ascii="Times New Roman" w:hAnsi="Times New Roman" w:cs="Times New Roman"/>
                <w:color w:val="000000" w:themeColor="text1"/>
                <w:sz w:val="16"/>
                <w:szCs w:val="16"/>
              </w:rPr>
              <w:fldChar w:fldCharType="begin"/>
            </w:r>
            <w:r w:rsidRPr="00C725FC">
              <w:rPr>
                <w:rFonts w:ascii="Times New Roman" w:hAnsi="Times New Roman" w:cs="Times New Roman"/>
                <w:color w:val="000000" w:themeColor="text1"/>
                <w:sz w:val="16"/>
                <w:szCs w:val="16"/>
              </w:rPr>
              <w:instrText xml:space="preserve"> XE "CSRS" </w:instrText>
            </w:r>
            <w:r w:rsidRPr="00C725FC">
              <w:rPr>
                <w:rFonts w:ascii="Times New Roman" w:hAnsi="Times New Roman" w:cs="Times New Roman"/>
                <w:color w:val="000000" w:themeColor="text1"/>
                <w:sz w:val="16"/>
                <w:szCs w:val="16"/>
              </w:rPr>
              <w:fldChar w:fldCharType="end"/>
            </w:r>
            <w:r w:rsidRPr="00C725FC">
              <w:rPr>
                <w:rFonts w:ascii="Times New Roman" w:hAnsi="Times New Roman" w:cs="Times New Roman"/>
                <w:color w:val="000000" w:themeColor="text1"/>
                <w:sz w:val="16"/>
                <w:szCs w:val="16"/>
              </w:rPr>
              <w:t xml:space="preserve">), X40: Tactical High energy Laser system, X41: Interceptors,X42: Counter Communication System (CCS), X43: Number of Orbital military satellites of defender, X44: Counter Surveillance Reconnaissance System (CSRS) of defender, X45: Tactical High energy Laser system of defender, X46: Interceptors of defender, X47: Counter Communication System </w:t>
            </w:r>
            <w:r w:rsidRPr="00C725FC">
              <w:rPr>
                <w:rFonts w:ascii="Times New Roman" w:hAnsi="Times New Roman" w:cs="Times New Roman"/>
                <w:color w:val="000000" w:themeColor="text1"/>
                <w:sz w:val="16"/>
                <w:szCs w:val="16"/>
              </w:rPr>
              <w:lastRenderedPageBreak/>
              <w:t>(CCS) of defender, X48: No. of Cyber Command</w:t>
            </w:r>
            <w:r w:rsidR="00854300">
              <w:rPr>
                <w:rFonts w:ascii="Times New Roman" w:hAnsi="Times New Roman" w:cs="Times New Roman"/>
                <w:color w:val="000000" w:themeColor="text1"/>
                <w:sz w:val="16"/>
                <w:szCs w:val="16"/>
              </w:rPr>
              <w:t>,X49:Cyber skills of the side, X50:network management, X51: Number of classified Network.</w:t>
            </w:r>
          </w:p>
        </w:tc>
      </w:tr>
    </w:tbl>
    <w:p w14:paraId="31ECDB01" w14:textId="36033AA1" w:rsidR="004401FB" w:rsidRPr="00A974D3" w:rsidRDefault="004401FB" w:rsidP="004401FB">
      <w:pPr>
        <w:tabs>
          <w:tab w:val="left" w:pos="1019"/>
        </w:tabs>
        <w:rPr>
          <w:rFonts w:ascii="Times New Roman" w:hAnsi="Times New Roman" w:cs="Times New Roman"/>
          <w:color w:val="000000" w:themeColor="text1"/>
        </w:rPr>
        <w:sectPr w:rsidR="004401FB" w:rsidRPr="00A974D3" w:rsidSect="00177BD3">
          <w:pgSz w:w="8420" w:h="5954" w:orient="landscape" w:code="9"/>
          <w:pgMar w:top="567" w:right="623" w:bottom="425" w:left="567" w:header="283" w:footer="283" w:gutter="0"/>
          <w:cols w:space="708"/>
          <w:titlePg/>
          <w:docGrid w:linePitch="360"/>
        </w:sectPr>
      </w:pPr>
    </w:p>
    <w:p w14:paraId="4CBE69AA" w14:textId="64525345" w:rsidR="00A23EAA" w:rsidRDefault="00A23EAA" w:rsidP="00BA5E89">
      <w:pPr>
        <w:jc w:val="both"/>
        <w:rPr>
          <w:rFonts w:ascii="Times New Roman" w:hAnsi="Times New Roman" w:cs="Times New Roman"/>
          <w:color w:val="000000" w:themeColor="text1"/>
        </w:rPr>
      </w:pPr>
      <w:bookmarkStart w:id="9" w:name="_Toc44320745"/>
      <w:bookmarkStart w:id="10" w:name="_Toc44413420"/>
      <w:bookmarkStart w:id="11" w:name="_Toc118977409"/>
      <w:r w:rsidRPr="00C725FC">
        <w:rPr>
          <w:rFonts w:ascii="Times New Roman" w:hAnsi="Times New Roman" w:cs="Times New Roman"/>
          <w:color w:val="000000" w:themeColor="text1"/>
        </w:rPr>
        <w:lastRenderedPageBreak/>
        <w:t>In different strategic operations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operations"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it is very important to make a scorecard</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"scorecard"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of how different equipment will determine the outcome of a war. In this section we have prepared a general factor-chart</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"factor-chart"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considering ten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w:t>
      </w:r>
      <w:r w:rsidR="00772A5E" w:rsidRPr="00C725FC">
        <w:rPr>
          <w:rFonts w:ascii="Times New Roman" w:hAnsi="Times New Roman" w:cs="Times New Roman"/>
          <w:color w:val="000000" w:themeColor="text1"/>
        </w:rPr>
        <w:t>operations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"joint operation"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scenarios that have been thoroughly analyzed and important factors have been identified. To prepare this factor-chart different combat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are </w:t>
      </w:r>
      <w:r w:rsidR="002F0277">
        <w:rPr>
          <w:rFonts w:ascii="Times New Roman" w:hAnsi="Times New Roman" w:cs="Times New Roman"/>
          <w:color w:val="000000" w:themeColor="text1"/>
        </w:rPr>
        <w:t>considered</w:t>
      </w:r>
      <w:r w:rsidRPr="00C725FC">
        <w:rPr>
          <w:rFonts w:ascii="Times New Roman" w:hAnsi="Times New Roman" w:cs="Times New Roman"/>
          <w:color w:val="000000" w:themeColor="text1"/>
        </w:rPr>
        <w:t xml:space="preserve">. This factor-chart is made up of the factors that the commander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keep in mind while conducting various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nter Service operations. Just as it is difficult to calculate how much damage can be done in any </w:t>
      </w:r>
      <w:r>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"joint operation"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it is much easier to compare the relative strength of two combating forces. The following table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"factor-chart"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enlist</w:t>
      </w:r>
      <w:r w:rsidRPr="00C725FC">
        <w:rPr>
          <w:rFonts w:ascii="Times New Roman" w:hAnsi="Times New Roman" w:cs="Times New Roman"/>
          <w:color w:val="000000" w:themeColor="text1"/>
        </w:rPr>
        <w:t xml:space="preserve"> ten types of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operation scenarios along with the </w:t>
      </w:r>
      <w:r w:rsidR="002F0277">
        <w:rPr>
          <w:rFonts w:ascii="Times New Roman" w:hAnsi="Times New Roman" w:cs="Times New Roman"/>
          <w:color w:val="000000" w:themeColor="text1"/>
        </w:rPr>
        <w:t xml:space="preserve">name of the </w:t>
      </w:r>
      <w:r w:rsidRPr="00C725FC">
        <w:rPr>
          <w:rFonts w:ascii="Times New Roman" w:hAnsi="Times New Roman" w:cs="Times New Roman"/>
          <w:color w:val="000000" w:themeColor="text1"/>
        </w:rPr>
        <w:t>mathematical models which will be required to simulate the</w:t>
      </w:r>
      <w:r w:rsidR="002F0277">
        <w:rPr>
          <w:rFonts w:ascii="Times New Roman" w:hAnsi="Times New Roman" w:cs="Times New Roman"/>
          <w:color w:val="000000" w:themeColor="text1"/>
        </w:rPr>
        <w:t>se</w:t>
      </w:r>
      <w:r w:rsidRPr="00C725FC">
        <w:rPr>
          <w:rFonts w:ascii="Times New Roman" w:hAnsi="Times New Roman" w:cs="Times New Roman"/>
          <w:color w:val="000000" w:themeColor="text1"/>
        </w:rPr>
        <w:t xml:space="preserve"> </w:t>
      </w:r>
      <w:r w:rsidR="002F0277">
        <w:rPr>
          <w:rFonts w:ascii="Times New Roman" w:hAnsi="Times New Roman" w:cs="Times New Roman"/>
          <w:color w:val="000000" w:themeColor="text1"/>
        </w:rPr>
        <w:t>c</w:t>
      </w:r>
      <w:r>
        <w:rPr>
          <w:rFonts w:ascii="Times New Roman" w:hAnsi="Times New Roman" w:cs="Times New Roman"/>
          <w:color w:val="000000" w:themeColor="text1"/>
        </w:rPr>
        <w:t>ollaborative</w:t>
      </w:r>
      <w:r w:rsidRPr="00C725FC">
        <w:rPr>
          <w:rFonts w:ascii="Times New Roman" w:hAnsi="Times New Roman" w:cs="Times New Roman"/>
          <w:color w:val="000000" w:themeColor="text1"/>
        </w:rPr>
        <w:t xml:space="preserve"> Operation</w:t>
      </w:r>
      <w:r w:rsidR="002F0277">
        <w:rPr>
          <w:rFonts w:ascii="Times New Roman" w:hAnsi="Times New Roman" w:cs="Times New Roman"/>
          <w:color w:val="000000" w:themeColor="text1"/>
        </w:rPr>
        <w:t>s.</w:t>
      </w:r>
    </w:p>
    <w:p w14:paraId="1A052740" w14:textId="77777777" w:rsidR="00A23EAA" w:rsidRDefault="00A23EAA" w:rsidP="00526043">
      <w:pPr>
        <w:pStyle w:val="Caption"/>
        <w:keepNext/>
        <w:jc w:val="center"/>
        <w:rPr>
          <w:rFonts w:ascii="Times New Roman" w:hAnsi="Times New Roman" w:cs="Times New Roman"/>
          <w:i w:val="0"/>
          <w:color w:val="000000" w:themeColor="text1"/>
          <w:sz w:val="20"/>
          <w:szCs w:val="20"/>
        </w:rPr>
        <w:sectPr w:rsidR="00A23EAA" w:rsidSect="00BA5E89">
          <w:pgSz w:w="5761" w:h="8641" w:code="130"/>
          <w:pgMar w:top="567" w:right="658" w:bottom="482" w:left="567" w:header="284" w:footer="284" w:gutter="0"/>
          <w:cols w:space="708"/>
          <w:titlePg/>
          <w:docGrid w:linePitch="360"/>
        </w:sectPr>
      </w:pPr>
    </w:p>
    <w:p w14:paraId="6F2CB2D9" w14:textId="25D07D52" w:rsidR="00526043" w:rsidRPr="00C725FC" w:rsidRDefault="00526043" w:rsidP="00526043">
      <w:pPr>
        <w:pStyle w:val="Caption"/>
        <w:keepNext/>
        <w:jc w:val="center"/>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2</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xml:space="preserve">. Models required to simulate different </w:t>
      </w:r>
      <w:r w:rsidR="00B34978">
        <w:rPr>
          <w:rFonts w:ascii="Times New Roman" w:hAnsi="Times New Roman" w:cs="Times New Roman"/>
          <w:i w:val="0"/>
          <w:color w:val="000000" w:themeColor="text1"/>
          <w:sz w:val="20"/>
          <w:szCs w:val="20"/>
        </w:rPr>
        <w:t>collaborative co-</w:t>
      </w:r>
      <w:r w:rsidRPr="00C725FC">
        <w:rPr>
          <w:rFonts w:ascii="Times New Roman" w:hAnsi="Times New Roman" w:cs="Times New Roman"/>
          <w:i w:val="0"/>
          <w:color w:val="000000" w:themeColor="text1"/>
          <w:sz w:val="20"/>
          <w:szCs w:val="20"/>
        </w:rPr>
        <w:t>operational scenarios</w:t>
      </w:r>
      <w:bookmarkEnd w:id="9"/>
      <w:bookmarkEnd w:id="10"/>
      <w:bookmarkEnd w:id="11"/>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"operational scenarios" </w:instrText>
      </w:r>
      <w:r w:rsidRPr="00C725FC">
        <w:rPr>
          <w:rFonts w:ascii="Times New Roman" w:hAnsi="Times New Roman" w:cs="Times New Roman"/>
          <w:i w:val="0"/>
          <w:color w:val="000000" w:themeColor="text1"/>
          <w:sz w:val="20"/>
          <w:szCs w:val="20"/>
        </w:rPr>
        <w:fldChar w:fldCharType="end"/>
      </w:r>
    </w:p>
    <w:tbl>
      <w:tblPr>
        <w:tblStyle w:val="GridTable5Dark-Accent3"/>
        <w:tblW w:w="0" w:type="auto"/>
        <w:jc w:val="center"/>
        <w:tblLook w:val="04A0" w:firstRow="1" w:lastRow="0" w:firstColumn="1" w:lastColumn="0" w:noHBand="0" w:noVBand="1"/>
      </w:tblPr>
      <w:tblGrid>
        <w:gridCol w:w="885"/>
        <w:gridCol w:w="3046"/>
        <w:gridCol w:w="3430"/>
      </w:tblGrid>
      <w:tr w:rsidR="00C725FC" w:rsidRPr="00C725FC" w14:paraId="7AFDD979" w14:textId="77777777" w:rsidTr="003B4715">
        <w:trPr>
          <w:cnfStyle w:val="100000000000" w:firstRow="1" w:lastRow="0" w:firstColumn="0" w:lastColumn="0" w:oddVBand="0" w:evenVBand="0" w:oddHBand="0"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993" w:type="dxa"/>
          </w:tcPr>
          <w:p w14:paraId="20D62F56" w14:textId="77777777" w:rsidR="00526043" w:rsidRPr="00C725FC" w:rsidRDefault="00526043" w:rsidP="003B4715">
            <w:pPr>
              <w:spacing w:after="0" w:line="240" w:lineRule="auto"/>
              <w:rPr>
                <w:rFonts w:ascii="Times New Roman" w:hAnsi="Times New Roman" w:cs="Times New Roman"/>
                <w:color w:val="000000" w:themeColor="text1"/>
              </w:rPr>
            </w:pPr>
            <w:r w:rsidRPr="00C725FC">
              <w:rPr>
                <w:rFonts w:ascii="Times New Roman" w:hAnsi="Times New Roman" w:cs="Times New Roman"/>
                <w:color w:val="000000" w:themeColor="text1"/>
              </w:rPr>
              <w:t>Sl. No.</w:t>
            </w:r>
          </w:p>
        </w:tc>
        <w:tc>
          <w:tcPr>
            <w:tcW w:w="3557" w:type="dxa"/>
          </w:tcPr>
          <w:p w14:paraId="53E2BD80" w14:textId="77777777" w:rsidR="00526043" w:rsidRPr="00C725FC" w:rsidRDefault="00526043" w:rsidP="003B471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Generic Operational Scenarios</w:t>
            </w:r>
          </w:p>
        </w:tc>
        <w:tc>
          <w:tcPr>
            <w:tcW w:w="0" w:type="auto"/>
          </w:tcPr>
          <w:p w14:paraId="3C8CA760" w14:textId="77777777" w:rsidR="00526043" w:rsidRPr="00C725FC" w:rsidRDefault="00526043" w:rsidP="003B4715">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Models Required</w:t>
            </w:r>
          </w:p>
        </w:tc>
      </w:tr>
      <w:tr w:rsidR="00C725FC" w:rsidRPr="00C725FC" w14:paraId="40DC23F0"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778D01B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1</w:t>
            </w:r>
          </w:p>
        </w:tc>
        <w:tc>
          <w:tcPr>
            <w:tcW w:w="3557" w:type="dxa"/>
          </w:tcPr>
          <w:p w14:paraId="7787FF54"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Base Attack by SRBM</w:t>
            </w:r>
            <w:r w:rsidRPr="00C725FC">
              <w:rPr>
                <w:rFonts w:ascii="Times New Roman" w:hAnsi="Times New Roman" w:cs="Times New Roman"/>
                <w:color w:val="000000" w:themeColor="text1"/>
                <w:vertAlign w:val="superscript"/>
              </w:rPr>
              <w:t>1</w:t>
            </w:r>
          </w:p>
        </w:tc>
        <w:tc>
          <w:tcPr>
            <w:tcW w:w="0" w:type="auto"/>
          </w:tcPr>
          <w:p w14:paraId="375B33B9"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Ballistic Missiles attack on air bases</w:t>
            </w:r>
          </w:p>
        </w:tc>
      </w:tr>
      <w:tr w:rsidR="00C725FC" w:rsidRPr="00C725FC" w14:paraId="74EF7333"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585B7EF6"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2</w:t>
            </w:r>
          </w:p>
        </w:tc>
        <w:tc>
          <w:tcPr>
            <w:tcW w:w="3557" w:type="dxa"/>
          </w:tcPr>
          <w:p w14:paraId="492275DD"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Airbase Attack by Bombs/PGM</w:t>
            </w:r>
          </w:p>
        </w:tc>
        <w:tc>
          <w:tcPr>
            <w:tcW w:w="0" w:type="auto"/>
          </w:tcPr>
          <w:p w14:paraId="4A107899"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Runway Attack Model</w:t>
            </w:r>
          </w:p>
        </w:tc>
      </w:tr>
      <w:tr w:rsidR="00C725FC" w:rsidRPr="00C725FC" w14:paraId="5D109710"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12361C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3</w:t>
            </w:r>
          </w:p>
        </w:tc>
        <w:tc>
          <w:tcPr>
            <w:tcW w:w="3557" w:type="dxa"/>
          </w:tcPr>
          <w:p w14:paraId="656A67F4"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Superiority</w:t>
            </w:r>
          </w:p>
        </w:tc>
        <w:tc>
          <w:tcPr>
            <w:tcW w:w="0" w:type="auto"/>
          </w:tcPr>
          <w:p w14:paraId="3E22EDFB"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Combat Model</w:t>
            </w:r>
          </w:p>
        </w:tc>
      </w:tr>
      <w:tr w:rsidR="00C725FC" w:rsidRPr="00C725FC" w14:paraId="479B6248"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60803BB1"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4</w:t>
            </w:r>
          </w:p>
        </w:tc>
        <w:tc>
          <w:tcPr>
            <w:tcW w:w="3557" w:type="dxa"/>
          </w:tcPr>
          <w:p w14:paraId="327EF14F" w14:textId="3C6DDBAA"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w:t>
            </w:r>
            <w:r w:rsidR="00B34978">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space Penetration</w:t>
            </w:r>
          </w:p>
        </w:tc>
        <w:tc>
          <w:tcPr>
            <w:tcW w:w="0" w:type="auto"/>
          </w:tcPr>
          <w:p w14:paraId="4AFC2EC7"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Air space penetration Model</w:t>
            </w:r>
          </w:p>
        </w:tc>
      </w:tr>
      <w:tr w:rsidR="00C725FC" w:rsidRPr="00C725FC" w14:paraId="2D2CC932"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F1643C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5</w:t>
            </w:r>
          </w:p>
        </w:tc>
        <w:tc>
          <w:tcPr>
            <w:tcW w:w="3557" w:type="dxa"/>
          </w:tcPr>
          <w:p w14:paraId="0432875B"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Defender Anti-surface Warfare</w:t>
            </w:r>
          </w:p>
        </w:tc>
        <w:tc>
          <w:tcPr>
            <w:tcW w:w="0" w:type="auto"/>
          </w:tcPr>
          <w:p w14:paraId="217F56AC"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 xml:space="preserve">Effectiveness of Submarine </w:t>
            </w:r>
          </w:p>
        </w:tc>
      </w:tr>
      <w:tr w:rsidR="00C725FC" w:rsidRPr="00C725FC" w14:paraId="7E1BF78D"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2A2F4C4C"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6</w:t>
            </w:r>
          </w:p>
        </w:tc>
        <w:tc>
          <w:tcPr>
            <w:tcW w:w="3557" w:type="dxa"/>
          </w:tcPr>
          <w:p w14:paraId="738EBDDF"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Attacker Anti-Surface Warfare</w:t>
            </w:r>
          </w:p>
        </w:tc>
        <w:tc>
          <w:tcPr>
            <w:tcW w:w="0" w:type="auto"/>
          </w:tcPr>
          <w:p w14:paraId="4617120B"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Submarine</w:t>
            </w:r>
          </w:p>
        </w:tc>
      </w:tr>
      <w:tr w:rsidR="00C725FC" w:rsidRPr="00C725FC" w14:paraId="1E2CFE4F"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11F4C7F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7</w:t>
            </w:r>
          </w:p>
        </w:tc>
        <w:tc>
          <w:tcPr>
            <w:tcW w:w="3557" w:type="dxa"/>
          </w:tcPr>
          <w:p w14:paraId="76A856B9" w14:textId="04547182"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Attacker Counter</w:t>
            </w:r>
            <w:r w:rsidR="00B34978">
              <w:rPr>
                <w:rFonts w:ascii="Times New Roman" w:hAnsi="Times New Roman" w:cs="Times New Roman"/>
                <w:color w:val="000000" w:themeColor="text1"/>
              </w:rPr>
              <w:t xml:space="preserve"> s</w:t>
            </w:r>
            <w:r w:rsidRPr="00C725FC">
              <w:rPr>
                <w:rFonts w:ascii="Times New Roman" w:hAnsi="Times New Roman" w:cs="Times New Roman"/>
                <w:color w:val="000000" w:themeColor="text1"/>
              </w:rPr>
              <w:t>pace</w:t>
            </w:r>
          </w:p>
        </w:tc>
        <w:tc>
          <w:tcPr>
            <w:tcW w:w="0" w:type="auto"/>
          </w:tcPr>
          <w:p w14:paraId="3313EB0C"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missiles Interceptor</w:t>
            </w:r>
          </w:p>
        </w:tc>
      </w:tr>
      <w:tr w:rsidR="00C725FC" w:rsidRPr="00C725FC" w14:paraId="063FAC65" w14:textId="77777777" w:rsidTr="003B4715">
        <w:trPr>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3F24D319"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8</w:t>
            </w:r>
          </w:p>
        </w:tc>
        <w:tc>
          <w:tcPr>
            <w:tcW w:w="3557" w:type="dxa"/>
          </w:tcPr>
          <w:p w14:paraId="02C33AFB"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Defender Counter space</w:t>
            </w:r>
          </w:p>
        </w:tc>
        <w:tc>
          <w:tcPr>
            <w:tcW w:w="0" w:type="auto"/>
          </w:tcPr>
          <w:p w14:paraId="16BA5AF2" w14:textId="77777777" w:rsidR="00526043" w:rsidRPr="00C725FC" w:rsidRDefault="00526043" w:rsidP="003B471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Effectiveness of missiles Interceptor</w:t>
            </w:r>
          </w:p>
        </w:tc>
      </w:tr>
      <w:tr w:rsidR="00C725FC" w:rsidRPr="00C725FC" w14:paraId="139AAA5A" w14:textId="77777777" w:rsidTr="003B471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993" w:type="dxa"/>
          </w:tcPr>
          <w:p w14:paraId="53C544D4" w14:textId="77777777" w:rsidR="00526043" w:rsidRPr="00C725FC" w:rsidRDefault="00526043" w:rsidP="003B4715">
            <w:pPr>
              <w:spacing w:after="0" w:line="240" w:lineRule="auto"/>
              <w:jc w:val="center"/>
              <w:rPr>
                <w:rFonts w:ascii="Times New Roman" w:hAnsi="Times New Roman" w:cs="Times New Roman"/>
                <w:color w:val="000000" w:themeColor="text1"/>
              </w:rPr>
            </w:pPr>
            <w:r w:rsidRPr="00C725FC">
              <w:rPr>
                <w:rFonts w:ascii="Times New Roman" w:hAnsi="Times New Roman" w:cs="Times New Roman"/>
                <w:color w:val="000000" w:themeColor="text1"/>
              </w:rPr>
              <w:t>9</w:t>
            </w:r>
          </w:p>
        </w:tc>
        <w:tc>
          <w:tcPr>
            <w:tcW w:w="3557" w:type="dxa"/>
          </w:tcPr>
          <w:p w14:paraId="51EE6450"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Cyber War</w:t>
            </w:r>
          </w:p>
        </w:tc>
        <w:tc>
          <w:tcPr>
            <w:tcW w:w="0" w:type="auto"/>
          </w:tcPr>
          <w:p w14:paraId="418B2F19" w14:textId="77777777" w:rsidR="00526043" w:rsidRPr="00C725FC" w:rsidRDefault="00526043" w:rsidP="003B471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sidRPr="00C725FC">
              <w:rPr>
                <w:rFonts w:ascii="Times New Roman" w:hAnsi="Times New Roman" w:cs="Times New Roman"/>
                <w:color w:val="000000" w:themeColor="text1"/>
              </w:rPr>
              <w:t>Network Management Model</w:t>
            </w:r>
          </w:p>
        </w:tc>
      </w:tr>
      <w:tr w:rsidR="00C725FC" w:rsidRPr="00C725FC" w14:paraId="40801578" w14:textId="77777777" w:rsidTr="00A974D3">
        <w:trPr>
          <w:trHeight w:val="170"/>
          <w:jc w:val="center"/>
        </w:trPr>
        <w:tc>
          <w:tcPr>
            <w:cnfStyle w:val="001000000000" w:firstRow="0" w:lastRow="0" w:firstColumn="1" w:lastColumn="0" w:oddVBand="0" w:evenVBand="0" w:oddHBand="0" w:evenHBand="0" w:firstRowFirstColumn="0" w:firstRowLastColumn="0" w:lastRowFirstColumn="0" w:lastRowLastColumn="0"/>
            <w:tcW w:w="8595" w:type="dxa"/>
            <w:gridSpan w:val="3"/>
          </w:tcPr>
          <w:p w14:paraId="2F85F120" w14:textId="015650EA" w:rsidR="004401FB" w:rsidRPr="00177BD3" w:rsidRDefault="00526043" w:rsidP="00A974D3">
            <w:pPr>
              <w:spacing w:after="0"/>
              <w:rPr>
                <w:rFonts w:ascii="Times New Roman" w:hAnsi="Times New Roman" w:cs="Times New Roman"/>
                <w:color w:val="000000" w:themeColor="text1"/>
              </w:rPr>
            </w:pPr>
            <w:r w:rsidRPr="00C725FC">
              <w:rPr>
                <w:rFonts w:ascii="Times New Roman" w:hAnsi="Times New Roman" w:cs="Times New Roman"/>
                <w:b w:val="0"/>
                <w:bCs w:val="0"/>
                <w:color w:val="000000" w:themeColor="text1"/>
              </w:rPr>
              <w:t>SRBM: Short Range Ballistic Missile</w:t>
            </w:r>
          </w:p>
        </w:tc>
      </w:tr>
    </w:tbl>
    <w:p w14:paraId="3630ABBB" w14:textId="77777777" w:rsidR="00FF561D" w:rsidRDefault="00FF561D" w:rsidP="00944F40">
      <w:pPr>
        <w:pStyle w:val="BodyText3"/>
        <w:jc w:val="both"/>
        <w:rPr>
          <w:rFonts w:ascii="Times New Roman" w:hAnsi="Times New Roman" w:cs="Times New Roman"/>
          <w:color w:val="000000" w:themeColor="text1"/>
          <w:sz w:val="20"/>
          <w:szCs w:val="20"/>
        </w:rPr>
        <w:sectPr w:rsidR="00FF561D" w:rsidSect="00FF561D">
          <w:pgSz w:w="8420" w:h="5954" w:orient="landscape" w:code="11"/>
          <w:pgMar w:top="567" w:right="482" w:bottom="425" w:left="567" w:header="284" w:footer="284" w:gutter="0"/>
          <w:cols w:space="708"/>
          <w:titlePg/>
          <w:docGrid w:linePitch="360"/>
        </w:sectPr>
      </w:pPr>
    </w:p>
    <w:p w14:paraId="2ACD3330" w14:textId="0097E92E" w:rsidR="00B66161" w:rsidRDefault="00B66161" w:rsidP="00B66161">
      <w:pPr>
        <w:pStyle w:val="BodyText3"/>
        <w:spacing w:after="0" w:line="240" w:lineRule="auto"/>
        <w:jc w:val="both"/>
        <w:rPr>
          <w:rFonts w:ascii="Times New Roman" w:hAnsi="Times New Roman" w:cs="Times New Roman"/>
          <w:color w:val="000000" w:themeColor="text1"/>
          <w:sz w:val="20"/>
          <w:szCs w:val="20"/>
        </w:rPr>
        <w:sectPr w:rsidR="00B66161" w:rsidSect="00B66161">
          <w:pgSz w:w="8641" w:h="5761" w:orient="landscape" w:code="130"/>
          <w:pgMar w:top="568" w:right="703" w:bottom="284" w:left="567" w:header="284" w:footer="284" w:gutter="0"/>
          <w:cols w:space="708"/>
          <w:docGrid w:linePitch="360"/>
        </w:sectPr>
      </w:pPr>
      <w:r w:rsidRPr="00C725FC">
        <w:rPr>
          <w:rFonts w:ascii="Times New Roman" w:hAnsi="Times New Roman" w:cs="Times New Roman"/>
          <w:noProof/>
          <w:color w:val="000000" w:themeColor="text1"/>
          <w:sz w:val="20"/>
          <w:szCs w:val="20"/>
        </w:rPr>
        <w:lastRenderedPageBreak/>
        <w:drawing>
          <wp:anchor distT="0" distB="0" distL="0" distR="0" simplePos="0" relativeHeight="251689008" behindDoc="0" locked="0" layoutInCell="1" allowOverlap="0" wp14:anchorId="06B15CFF" wp14:editId="61EF2D66">
            <wp:simplePos x="0" y="0"/>
            <wp:positionH relativeFrom="page">
              <wp:posOffset>982980</wp:posOffset>
            </wp:positionH>
            <wp:positionV relativeFrom="paragraph">
              <wp:posOffset>464820</wp:posOffset>
            </wp:positionV>
            <wp:extent cx="3540125" cy="1699895"/>
            <wp:effectExtent l="0" t="0" r="3175" b="0"/>
            <wp:wrapSquare wrapText="bothSides"/>
            <wp:docPr id="57345" name="Picture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0125" cy="1699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84" behindDoc="0" locked="0" layoutInCell="1" allowOverlap="1" wp14:anchorId="6398AFC3" wp14:editId="47A18A13">
                <wp:simplePos x="0" y="0"/>
                <wp:positionH relativeFrom="margin">
                  <wp:posOffset>368300</wp:posOffset>
                </wp:positionH>
                <wp:positionV relativeFrom="paragraph">
                  <wp:posOffset>2234089</wp:posOffset>
                </wp:positionV>
                <wp:extent cx="4156710" cy="635"/>
                <wp:effectExtent l="0" t="0" r="0" b="0"/>
                <wp:wrapSquare wrapText="bothSides"/>
                <wp:docPr id="57344" name="Text Box 57344"/>
                <wp:cNvGraphicFramePr/>
                <a:graphic xmlns:a="http://schemas.openxmlformats.org/drawingml/2006/main">
                  <a:graphicData uri="http://schemas.microsoft.com/office/word/2010/wordprocessingShape">
                    <wps:wsp>
                      <wps:cNvSpPr txBox="1"/>
                      <wps:spPr>
                        <a:xfrm>
                          <a:off x="0" y="0"/>
                          <a:ext cx="4156710" cy="635"/>
                        </a:xfrm>
                        <a:prstGeom prst="rect">
                          <a:avLst/>
                        </a:prstGeom>
                        <a:solidFill>
                          <a:prstClr val="white"/>
                        </a:solidFill>
                        <a:ln>
                          <a:noFill/>
                        </a:ln>
                      </wps:spPr>
                      <wps:txbx>
                        <w:txbxContent>
                          <w:p w14:paraId="630C1D0F" w14:textId="1FE18F2E" w:rsidR="00B66161" w:rsidRPr="00D95595" w:rsidRDefault="00B66161" w:rsidP="00B66161">
                            <w:pPr>
                              <w:pStyle w:val="Caption"/>
                              <w:jc w:val="center"/>
                              <w:rPr>
                                <w:rFonts w:ascii="Times New Roman" w:hAnsi="Times New Roman" w:cs="Times New Roman"/>
                                <w:i w:val="0"/>
                                <w:iCs w:val="0"/>
                                <w:noProof/>
                                <w:color w:val="000000" w:themeColor="text1"/>
                                <w:sz w:val="22"/>
                                <w:szCs w:val="22"/>
                              </w:rPr>
                            </w:pPr>
                            <w:r w:rsidRPr="00D95595">
                              <w:rPr>
                                <w:rFonts w:ascii="Times New Roman" w:hAnsi="Times New Roman" w:cs="Times New Roman"/>
                                <w:i w:val="0"/>
                                <w:iCs w:val="0"/>
                                <w:color w:val="000000" w:themeColor="text1"/>
                                <w:sz w:val="20"/>
                                <w:szCs w:val="20"/>
                              </w:rPr>
                              <w:t xml:space="preserve">Figure </w:t>
                            </w:r>
                            <w:r w:rsidRPr="00D95595">
                              <w:rPr>
                                <w:rFonts w:ascii="Times New Roman" w:hAnsi="Times New Roman" w:cs="Times New Roman"/>
                                <w:i w:val="0"/>
                                <w:iCs w:val="0"/>
                                <w:color w:val="000000" w:themeColor="text1"/>
                                <w:sz w:val="20"/>
                                <w:szCs w:val="20"/>
                              </w:rPr>
                              <w:fldChar w:fldCharType="begin"/>
                            </w:r>
                            <w:r w:rsidRPr="00D95595">
                              <w:rPr>
                                <w:rFonts w:ascii="Times New Roman" w:hAnsi="Times New Roman" w:cs="Times New Roman"/>
                                <w:i w:val="0"/>
                                <w:iCs w:val="0"/>
                                <w:color w:val="000000" w:themeColor="text1"/>
                                <w:sz w:val="20"/>
                                <w:szCs w:val="20"/>
                              </w:rPr>
                              <w:instrText xml:space="preserve"> SEQ Figure \* ARABIC </w:instrText>
                            </w:r>
                            <w:r w:rsidRPr="00D95595">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2</w:t>
                            </w:r>
                            <w:r w:rsidRPr="00D95595">
                              <w:rPr>
                                <w:rFonts w:ascii="Times New Roman" w:hAnsi="Times New Roman" w:cs="Times New Roman"/>
                                <w:i w:val="0"/>
                                <w:iCs w:val="0"/>
                                <w:color w:val="000000" w:themeColor="text1"/>
                                <w:sz w:val="20"/>
                                <w:szCs w:val="20"/>
                              </w:rPr>
                              <w:fldChar w:fldCharType="end"/>
                            </w:r>
                            <w:r w:rsidRPr="00D95595">
                              <w:rPr>
                                <w:rFonts w:ascii="Times New Roman" w:hAnsi="Times New Roman" w:cs="Times New Roman"/>
                                <w:i w:val="0"/>
                                <w:iCs w:val="0"/>
                                <w:color w:val="000000" w:themeColor="text1"/>
                                <w:sz w:val="20"/>
                                <w:szCs w:val="20"/>
                              </w:rPr>
                              <w:t>. Modeling requirements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8AFC3" id="Text Box 57344" o:spid="_x0000_s1044" type="#_x0000_t202" style="position:absolute;left:0;text-align:left;margin-left:29pt;margin-top:175.9pt;width:327.3pt;height:.05pt;z-index:251687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E8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uafZhSSFJt/vI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" stroked="f">
                <v:textbox style="mso-fit-shape-to-text:t" inset="0,0,0,0">
                  <w:txbxContent>
                    <w:p w14:paraId="630C1D0F" w14:textId="1FE18F2E" w:rsidR="00B66161" w:rsidRPr="00D95595" w:rsidRDefault="00B66161" w:rsidP="00B66161">
                      <w:pPr>
                        <w:pStyle w:val="Caption"/>
                        <w:jc w:val="center"/>
                        <w:rPr>
                          <w:rFonts w:ascii="Times New Roman" w:hAnsi="Times New Roman" w:cs="Times New Roman"/>
                          <w:i w:val="0"/>
                          <w:iCs w:val="0"/>
                          <w:noProof/>
                          <w:color w:val="000000" w:themeColor="text1"/>
                          <w:sz w:val="22"/>
                          <w:szCs w:val="22"/>
                        </w:rPr>
                      </w:pPr>
                      <w:r w:rsidRPr="00D95595">
                        <w:rPr>
                          <w:rFonts w:ascii="Times New Roman" w:hAnsi="Times New Roman" w:cs="Times New Roman"/>
                          <w:i w:val="0"/>
                          <w:iCs w:val="0"/>
                          <w:color w:val="000000" w:themeColor="text1"/>
                          <w:sz w:val="20"/>
                          <w:szCs w:val="20"/>
                        </w:rPr>
                        <w:t xml:space="preserve">Figure </w:t>
                      </w:r>
                      <w:r w:rsidRPr="00D95595">
                        <w:rPr>
                          <w:rFonts w:ascii="Times New Roman" w:hAnsi="Times New Roman" w:cs="Times New Roman"/>
                          <w:i w:val="0"/>
                          <w:iCs w:val="0"/>
                          <w:color w:val="000000" w:themeColor="text1"/>
                          <w:sz w:val="20"/>
                          <w:szCs w:val="20"/>
                        </w:rPr>
                        <w:fldChar w:fldCharType="begin"/>
                      </w:r>
                      <w:r w:rsidRPr="00D95595">
                        <w:rPr>
                          <w:rFonts w:ascii="Times New Roman" w:hAnsi="Times New Roman" w:cs="Times New Roman"/>
                          <w:i w:val="0"/>
                          <w:iCs w:val="0"/>
                          <w:color w:val="000000" w:themeColor="text1"/>
                          <w:sz w:val="20"/>
                          <w:szCs w:val="20"/>
                        </w:rPr>
                        <w:instrText xml:space="preserve"> SEQ Figure \* ARABIC </w:instrText>
                      </w:r>
                      <w:r w:rsidRPr="00D95595">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2</w:t>
                      </w:r>
                      <w:r w:rsidRPr="00D95595">
                        <w:rPr>
                          <w:rFonts w:ascii="Times New Roman" w:hAnsi="Times New Roman" w:cs="Times New Roman"/>
                          <w:i w:val="0"/>
                          <w:iCs w:val="0"/>
                          <w:color w:val="000000" w:themeColor="text1"/>
                          <w:sz w:val="20"/>
                          <w:szCs w:val="20"/>
                        </w:rPr>
                        <w:fldChar w:fldCharType="end"/>
                      </w:r>
                      <w:r w:rsidRPr="00D95595">
                        <w:rPr>
                          <w:rFonts w:ascii="Times New Roman" w:hAnsi="Times New Roman" w:cs="Times New Roman"/>
                          <w:i w:val="0"/>
                          <w:iCs w:val="0"/>
                          <w:color w:val="000000" w:themeColor="text1"/>
                          <w:sz w:val="20"/>
                          <w:szCs w:val="20"/>
                        </w:rPr>
                        <w:t>. Modeling requirements of the system</w:t>
                      </w:r>
                    </w:p>
                  </w:txbxContent>
                </v:textbox>
                <w10:wrap type="square" anchorx="margin"/>
              </v:shape>
            </w:pict>
          </mc:Fallback>
        </mc:AlternateContent>
      </w:r>
      <w:r w:rsidRPr="00C725FC">
        <w:rPr>
          <w:rFonts w:ascii="Times New Roman" w:hAnsi="Times New Roman" w:cs="Times New Roman"/>
          <w:color w:val="000000" w:themeColor="text1"/>
          <w:sz w:val="20"/>
          <w:szCs w:val="20"/>
        </w:rPr>
        <w:t xml:space="preserve">Figure </w:t>
      </w:r>
      <w:r>
        <w:rPr>
          <w:rFonts w:ascii="Times New Roman" w:hAnsi="Times New Roman" w:cs="Times New Roman"/>
          <w:color w:val="000000" w:themeColor="text1"/>
          <w:sz w:val="20"/>
          <w:szCs w:val="20"/>
        </w:rPr>
        <w:t>2</w:t>
      </w:r>
      <w:r w:rsidRPr="00C725FC">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5</w:t>
      </w:r>
      <w:r w:rsidRPr="00C725FC">
        <w:rPr>
          <w:rFonts w:ascii="Times New Roman" w:hAnsi="Times New Roman" w:cs="Times New Roman"/>
          <w:color w:val="000000" w:themeColor="text1"/>
          <w:sz w:val="20"/>
          <w:szCs w:val="20"/>
        </w:rPr>
        <w:t xml:space="preserve"> illustrates different concept</w:t>
      </w:r>
      <w:r w:rsidR="00612A0E">
        <w:rPr>
          <w:rFonts w:ascii="Times New Roman" w:hAnsi="Times New Roman" w:cs="Times New Roman"/>
          <w:color w:val="000000" w:themeColor="text1"/>
          <w:sz w:val="20"/>
          <w:szCs w:val="20"/>
        </w:rPr>
        <w:t>ual structure</w:t>
      </w:r>
      <w:r w:rsidRPr="00C725FC">
        <w:rPr>
          <w:rFonts w:ascii="Times New Roman" w:hAnsi="Times New Roman" w:cs="Times New Roman"/>
          <w:color w:val="000000" w:themeColor="text1"/>
          <w:sz w:val="20"/>
          <w:szCs w:val="20"/>
        </w:rPr>
        <w:t xml:space="preserve"> of </w:t>
      </w:r>
      <w:r>
        <w:rPr>
          <w:rFonts w:ascii="Times New Roman" w:hAnsi="Times New Roman" w:cs="Times New Roman"/>
          <w:color w:val="000000" w:themeColor="text1"/>
          <w:sz w:val="20"/>
          <w:szCs w:val="20"/>
        </w:rPr>
        <w:t>the</w:t>
      </w:r>
      <w:r w:rsidRPr="00C725FC">
        <w:rPr>
          <w:rFonts w:ascii="Times New Roman" w:hAnsi="Times New Roman" w:cs="Times New Roman"/>
          <w:color w:val="000000" w:themeColor="text1"/>
          <w:sz w:val="20"/>
          <w:szCs w:val="20"/>
        </w:rPr>
        <w:t xml:space="preserve"> system. </w:t>
      </w:r>
      <w:r>
        <w:rPr>
          <w:rFonts w:ascii="Times New Roman" w:hAnsi="Times New Roman" w:cs="Times New Roman"/>
          <w:color w:val="000000" w:themeColor="text1"/>
          <w:sz w:val="20"/>
          <w:szCs w:val="20"/>
        </w:rPr>
        <w:t>The system</w:t>
      </w:r>
      <w:r w:rsidRPr="00C725FC">
        <w:rPr>
          <w:rFonts w:ascii="Times New Roman" w:hAnsi="Times New Roman" w:cs="Times New Roman"/>
          <w:color w:val="000000" w:themeColor="text1"/>
          <w:sz w:val="20"/>
          <w:szCs w:val="20"/>
        </w:rPr>
        <w:t xml:space="preserve"> consists of ten major simulation models and each of these consists of mathematical models, data and operational philosophy translated into algorithms and decision rules. These subsystems are:</w:t>
      </w:r>
    </w:p>
    <w:p w14:paraId="1D978559" w14:textId="34D2D7D0" w:rsidR="00B66161" w:rsidRDefault="00B66161" w:rsidP="00B66161">
      <w:pPr>
        <w:pStyle w:val="BodyText3"/>
        <w:ind w:left="426" w:right="141"/>
        <w:jc w:val="both"/>
        <w:rPr>
          <w:rFonts w:ascii="Times New Roman" w:hAnsi="Times New Roman" w:cs="Times New Roman"/>
          <w:color w:val="000000" w:themeColor="text1"/>
          <w:sz w:val="20"/>
          <w:szCs w:val="20"/>
        </w:rPr>
        <w:sectPr w:rsidR="00B66161" w:rsidSect="00B66161">
          <w:pgSz w:w="8641" w:h="5761" w:orient="landscape" w:code="130"/>
          <w:pgMar w:top="709" w:right="851" w:bottom="567" w:left="709" w:header="284" w:footer="284" w:gutter="0"/>
          <w:cols w:space="708"/>
          <w:docGrid w:linePitch="360"/>
        </w:sectPr>
      </w:pPr>
      <w:r w:rsidRPr="00C44396">
        <w:rPr>
          <w:rFonts w:ascii="Times New Roman" w:hAnsi="Times New Roman" w:cs="Times New Roman"/>
          <w:noProof/>
          <w:color w:val="000000" w:themeColor="text1"/>
        </w:rPr>
        <w:lastRenderedPageBreak/>
        <w:drawing>
          <wp:anchor distT="0" distB="0" distL="114300" distR="114300" simplePos="0" relativeHeight="251691056" behindDoc="0" locked="0" layoutInCell="1" allowOverlap="1" wp14:anchorId="78659EE8" wp14:editId="1B3ADB90">
            <wp:simplePos x="0" y="0"/>
            <wp:positionH relativeFrom="page">
              <wp:posOffset>721519</wp:posOffset>
            </wp:positionH>
            <wp:positionV relativeFrom="margin">
              <wp:posOffset>-15875</wp:posOffset>
            </wp:positionV>
            <wp:extent cx="4328160" cy="235013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816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80" behindDoc="0" locked="0" layoutInCell="1" allowOverlap="1" wp14:anchorId="01A78CBB" wp14:editId="3C05E2ED">
                <wp:simplePos x="0" y="0"/>
                <wp:positionH relativeFrom="column">
                  <wp:posOffset>273208</wp:posOffset>
                </wp:positionH>
                <wp:positionV relativeFrom="paragraph">
                  <wp:posOffset>2334260</wp:posOffset>
                </wp:positionV>
                <wp:extent cx="4376420" cy="172720"/>
                <wp:effectExtent l="0" t="0" r="5080" b="0"/>
                <wp:wrapTopAndBottom/>
                <wp:docPr id="47" name="Text Box 47"/>
                <wp:cNvGraphicFramePr/>
                <a:graphic xmlns:a="http://schemas.openxmlformats.org/drawingml/2006/main">
                  <a:graphicData uri="http://schemas.microsoft.com/office/word/2010/wordprocessingShape">
                    <wps:wsp>
                      <wps:cNvSpPr txBox="1"/>
                      <wps:spPr>
                        <a:xfrm>
                          <a:off x="0" y="0"/>
                          <a:ext cx="4376420" cy="172720"/>
                        </a:xfrm>
                        <a:prstGeom prst="rect">
                          <a:avLst/>
                        </a:prstGeom>
                        <a:solidFill>
                          <a:prstClr val="white"/>
                        </a:solidFill>
                        <a:ln>
                          <a:noFill/>
                        </a:ln>
                      </wps:spPr>
                      <wps:txbx>
                        <w:txbxContent>
                          <w:p w14:paraId="69492D1B" w14:textId="628D18D8" w:rsidR="00B66161" w:rsidRPr="00612A0E" w:rsidRDefault="00B66161" w:rsidP="00B66161">
                            <w:pPr>
                              <w:pStyle w:val="Caption"/>
                              <w:jc w:val="center"/>
                              <w:rPr>
                                <w:rFonts w:ascii="Times New Roman" w:hAnsi="Times New Roman" w:cs="Times New Roman"/>
                                <w:i w:val="0"/>
                                <w:iCs w:val="0"/>
                                <w:color w:val="0D0D0D" w:themeColor="text1" w:themeTint="F2"/>
                                <w:sz w:val="22"/>
                                <w:szCs w:val="22"/>
                              </w:rPr>
                            </w:pPr>
                            <w:r w:rsidRPr="00612A0E">
                              <w:rPr>
                                <w:rFonts w:ascii="Times New Roman" w:hAnsi="Times New Roman" w:cs="Times New Roman"/>
                                <w:i w:val="0"/>
                                <w:iCs w:val="0"/>
                                <w:color w:val="0D0D0D" w:themeColor="text1" w:themeTint="F2"/>
                                <w:sz w:val="20"/>
                                <w:szCs w:val="20"/>
                              </w:rPr>
                              <w:t xml:space="preserve">Figure </w:t>
                            </w:r>
                            <w:r w:rsidRPr="00612A0E">
                              <w:rPr>
                                <w:rFonts w:ascii="Times New Roman" w:hAnsi="Times New Roman" w:cs="Times New Roman"/>
                                <w:i w:val="0"/>
                                <w:iCs w:val="0"/>
                                <w:color w:val="0D0D0D" w:themeColor="text1" w:themeTint="F2"/>
                                <w:sz w:val="20"/>
                                <w:szCs w:val="20"/>
                              </w:rPr>
                              <w:fldChar w:fldCharType="begin"/>
                            </w:r>
                            <w:r w:rsidRPr="00612A0E">
                              <w:rPr>
                                <w:rFonts w:ascii="Times New Roman" w:hAnsi="Times New Roman" w:cs="Times New Roman"/>
                                <w:i w:val="0"/>
                                <w:iCs w:val="0"/>
                                <w:color w:val="0D0D0D" w:themeColor="text1" w:themeTint="F2"/>
                                <w:sz w:val="20"/>
                                <w:szCs w:val="20"/>
                              </w:rPr>
                              <w:instrText xml:space="preserve"> SEQ Figure \* ARABIC </w:instrText>
                            </w:r>
                            <w:r w:rsidRPr="00612A0E">
                              <w:rPr>
                                <w:rFonts w:ascii="Times New Roman" w:hAnsi="Times New Roman" w:cs="Times New Roman"/>
                                <w:i w:val="0"/>
                                <w:iCs w:val="0"/>
                                <w:color w:val="0D0D0D" w:themeColor="text1" w:themeTint="F2"/>
                                <w:sz w:val="20"/>
                                <w:szCs w:val="20"/>
                              </w:rPr>
                              <w:fldChar w:fldCharType="separate"/>
                            </w:r>
                            <w:r w:rsidR="0035132B">
                              <w:rPr>
                                <w:rFonts w:ascii="Times New Roman" w:hAnsi="Times New Roman" w:cs="Times New Roman"/>
                                <w:i w:val="0"/>
                                <w:iCs w:val="0"/>
                                <w:noProof/>
                                <w:color w:val="0D0D0D" w:themeColor="text1" w:themeTint="F2"/>
                                <w:sz w:val="20"/>
                                <w:szCs w:val="20"/>
                              </w:rPr>
                              <w:t>3</w:t>
                            </w:r>
                            <w:r w:rsidRPr="00612A0E">
                              <w:rPr>
                                <w:rFonts w:ascii="Times New Roman" w:hAnsi="Times New Roman" w:cs="Times New Roman"/>
                                <w:i w:val="0"/>
                                <w:iCs w:val="0"/>
                                <w:color w:val="0D0D0D" w:themeColor="text1" w:themeTint="F2"/>
                                <w:sz w:val="20"/>
                                <w:szCs w:val="20"/>
                              </w:rPr>
                              <w:fldChar w:fldCharType="end"/>
                            </w:r>
                            <w:r w:rsidRPr="00612A0E">
                              <w:rPr>
                                <w:rFonts w:ascii="Times New Roman" w:hAnsi="Times New Roman" w:cs="Times New Roman"/>
                                <w:i w:val="0"/>
                                <w:iCs w:val="0"/>
                                <w:color w:val="0D0D0D" w:themeColor="text1" w:themeTint="F2"/>
                                <w:sz w:val="20"/>
                                <w:szCs w:val="20"/>
                              </w:rPr>
                              <w:t>. An abstract view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78CBB" id="Text Box 47" o:spid="_x0000_s1045" type="#_x0000_t202" style="position:absolute;left:0;text-align:left;margin-left:21.5pt;margin-top:183.8pt;width:344.6pt;height:13.6pt;z-index:25169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" stroked="f">
                <v:textbox inset="0,0,0,0">
                  <w:txbxContent>
                    <w:p w14:paraId="69492D1B" w14:textId="628D18D8" w:rsidR="00B66161" w:rsidRPr="00612A0E" w:rsidRDefault="00B66161" w:rsidP="00B66161">
                      <w:pPr>
                        <w:pStyle w:val="Caption"/>
                        <w:jc w:val="center"/>
                        <w:rPr>
                          <w:rFonts w:ascii="Times New Roman" w:hAnsi="Times New Roman" w:cs="Times New Roman"/>
                          <w:i w:val="0"/>
                          <w:iCs w:val="0"/>
                          <w:color w:val="0D0D0D" w:themeColor="text1" w:themeTint="F2"/>
                          <w:sz w:val="22"/>
                          <w:szCs w:val="22"/>
                        </w:rPr>
                      </w:pPr>
                      <w:r w:rsidRPr="00612A0E">
                        <w:rPr>
                          <w:rFonts w:ascii="Times New Roman" w:hAnsi="Times New Roman" w:cs="Times New Roman"/>
                          <w:i w:val="0"/>
                          <w:iCs w:val="0"/>
                          <w:color w:val="0D0D0D" w:themeColor="text1" w:themeTint="F2"/>
                          <w:sz w:val="20"/>
                          <w:szCs w:val="20"/>
                        </w:rPr>
                        <w:t xml:space="preserve">Figure </w:t>
                      </w:r>
                      <w:r w:rsidRPr="00612A0E">
                        <w:rPr>
                          <w:rFonts w:ascii="Times New Roman" w:hAnsi="Times New Roman" w:cs="Times New Roman"/>
                          <w:i w:val="0"/>
                          <w:iCs w:val="0"/>
                          <w:color w:val="0D0D0D" w:themeColor="text1" w:themeTint="F2"/>
                          <w:sz w:val="20"/>
                          <w:szCs w:val="20"/>
                        </w:rPr>
                        <w:fldChar w:fldCharType="begin"/>
                      </w:r>
                      <w:r w:rsidRPr="00612A0E">
                        <w:rPr>
                          <w:rFonts w:ascii="Times New Roman" w:hAnsi="Times New Roman" w:cs="Times New Roman"/>
                          <w:i w:val="0"/>
                          <w:iCs w:val="0"/>
                          <w:color w:val="0D0D0D" w:themeColor="text1" w:themeTint="F2"/>
                          <w:sz w:val="20"/>
                          <w:szCs w:val="20"/>
                        </w:rPr>
                        <w:instrText xml:space="preserve"> SEQ Figure \* ARABIC </w:instrText>
                      </w:r>
                      <w:r w:rsidRPr="00612A0E">
                        <w:rPr>
                          <w:rFonts w:ascii="Times New Roman" w:hAnsi="Times New Roman" w:cs="Times New Roman"/>
                          <w:i w:val="0"/>
                          <w:iCs w:val="0"/>
                          <w:color w:val="0D0D0D" w:themeColor="text1" w:themeTint="F2"/>
                          <w:sz w:val="20"/>
                          <w:szCs w:val="20"/>
                        </w:rPr>
                        <w:fldChar w:fldCharType="separate"/>
                      </w:r>
                      <w:r w:rsidR="0035132B">
                        <w:rPr>
                          <w:rFonts w:ascii="Times New Roman" w:hAnsi="Times New Roman" w:cs="Times New Roman"/>
                          <w:i w:val="0"/>
                          <w:iCs w:val="0"/>
                          <w:noProof/>
                          <w:color w:val="0D0D0D" w:themeColor="text1" w:themeTint="F2"/>
                          <w:sz w:val="20"/>
                          <w:szCs w:val="20"/>
                        </w:rPr>
                        <w:t>3</w:t>
                      </w:r>
                      <w:r w:rsidRPr="00612A0E">
                        <w:rPr>
                          <w:rFonts w:ascii="Times New Roman" w:hAnsi="Times New Roman" w:cs="Times New Roman"/>
                          <w:i w:val="0"/>
                          <w:iCs w:val="0"/>
                          <w:color w:val="0D0D0D" w:themeColor="text1" w:themeTint="F2"/>
                          <w:sz w:val="20"/>
                          <w:szCs w:val="20"/>
                        </w:rPr>
                        <w:fldChar w:fldCharType="end"/>
                      </w:r>
                      <w:r w:rsidRPr="00612A0E">
                        <w:rPr>
                          <w:rFonts w:ascii="Times New Roman" w:hAnsi="Times New Roman" w:cs="Times New Roman"/>
                          <w:i w:val="0"/>
                          <w:iCs w:val="0"/>
                          <w:color w:val="0D0D0D" w:themeColor="text1" w:themeTint="F2"/>
                          <w:sz w:val="20"/>
                          <w:szCs w:val="20"/>
                        </w:rPr>
                        <w:t>. An abstract view of the System</w:t>
                      </w:r>
                    </w:p>
                  </w:txbxContent>
                </v:textbox>
                <w10:wrap type="topAndBottom"/>
              </v:shape>
            </w:pict>
          </mc:Fallback>
        </mc:AlternateContent>
      </w:r>
    </w:p>
    <w:p w14:paraId="2C76E5DC" w14:textId="6B496CC6" w:rsidR="00A23EAA" w:rsidRDefault="00A23EAA" w:rsidP="00B66161">
      <w:pPr>
        <w:pStyle w:val="BodyText3"/>
        <w:ind w:left="426" w:right="141"/>
        <w:jc w:val="both"/>
        <w:rPr>
          <w:rFonts w:ascii="Times New Roman" w:hAnsi="Times New Roman" w:cs="Times New Roman"/>
          <w:color w:val="000000" w:themeColor="text1"/>
          <w:sz w:val="20"/>
          <w:szCs w:val="20"/>
        </w:rPr>
        <w:sectPr w:rsidR="00A23EAA" w:rsidSect="00A23EAA">
          <w:pgSz w:w="8641" w:h="5761" w:orient="landscape" w:code="130"/>
          <w:pgMar w:top="709" w:right="851" w:bottom="567" w:left="709" w:header="284" w:footer="284" w:gutter="0"/>
          <w:cols w:space="708"/>
          <w:docGrid w:linePitch="360"/>
        </w:sectPr>
      </w:pPr>
      <w:r w:rsidRPr="002631A6">
        <w:rPr>
          <w:rFonts w:ascii="Times New Roman" w:hAnsi="Times New Roman" w:cs="Times New Roman"/>
          <w:noProof/>
          <w:color w:val="000000" w:themeColor="text1"/>
        </w:rPr>
        <w:lastRenderedPageBreak/>
        <mc:AlternateContent>
          <mc:Choice Requires="wps">
            <w:drawing>
              <wp:anchor distT="0" distB="0" distL="114300" distR="114300" simplePos="0" relativeHeight="251695152" behindDoc="1" locked="0" layoutInCell="1" allowOverlap="1" wp14:anchorId="05755F23" wp14:editId="48DF801B">
                <wp:simplePos x="0" y="0"/>
                <wp:positionH relativeFrom="margin">
                  <wp:posOffset>649522</wp:posOffset>
                </wp:positionH>
                <wp:positionV relativeFrom="margin">
                  <wp:posOffset>2314603</wp:posOffset>
                </wp:positionV>
                <wp:extent cx="3335655" cy="187325"/>
                <wp:effectExtent l="0" t="0" r="0" b="3175"/>
                <wp:wrapTopAndBottom/>
                <wp:docPr id="54" name="Text Box 54"/>
                <wp:cNvGraphicFramePr/>
                <a:graphic xmlns:a="http://schemas.openxmlformats.org/drawingml/2006/main">
                  <a:graphicData uri="http://schemas.microsoft.com/office/word/2010/wordprocessingShape">
                    <wps:wsp>
                      <wps:cNvSpPr txBox="1"/>
                      <wps:spPr>
                        <a:xfrm>
                          <a:off x="0" y="0"/>
                          <a:ext cx="3335655" cy="187325"/>
                        </a:xfrm>
                        <a:prstGeom prst="rect">
                          <a:avLst/>
                        </a:prstGeom>
                        <a:solidFill>
                          <a:prstClr val="white"/>
                        </a:solidFill>
                        <a:ln>
                          <a:noFill/>
                        </a:ln>
                      </wps:spPr>
                      <wps:txbx>
                        <w:txbxContent>
                          <w:p w14:paraId="1BDA0F23" w14:textId="2CBAAEA1" w:rsidR="00B66161" w:rsidRPr="00910707" w:rsidRDefault="00B66161" w:rsidP="00B66161">
                            <w:pPr>
                              <w:rPr>
                                <w:rFonts w:ascii="Times New Roman" w:hAnsi="Times New Roman" w:cs="Times New Roman"/>
                                <w:noProof/>
                                <w:color w:val="000000" w:themeColor="text1"/>
                                <w:sz w:val="22"/>
                                <w:szCs w:val="22"/>
                              </w:rPr>
                            </w:pPr>
                            <w:r w:rsidRPr="00910707">
                              <w:rPr>
                                <w:rFonts w:ascii="Times New Roman" w:hAnsi="Times New Roman" w:cs="Times New Roman"/>
                                <w:color w:val="000000" w:themeColor="text1"/>
                              </w:rPr>
                              <w:t xml:space="preserve">Figure </w:t>
                            </w:r>
                            <w:r w:rsidRPr="00910707">
                              <w:rPr>
                                <w:rFonts w:ascii="Times New Roman" w:hAnsi="Times New Roman" w:cs="Times New Roman"/>
                                <w:i/>
                                <w:iCs/>
                                <w:color w:val="000000" w:themeColor="text1"/>
                              </w:rPr>
                              <w:fldChar w:fldCharType="begin"/>
                            </w:r>
                            <w:r w:rsidRPr="00910707">
                              <w:rPr>
                                <w:rFonts w:ascii="Times New Roman" w:hAnsi="Times New Roman" w:cs="Times New Roman"/>
                                <w:color w:val="000000" w:themeColor="text1"/>
                              </w:rPr>
                              <w:instrText xml:space="preserve"> SEQ Figure \* ARABIC </w:instrText>
                            </w:r>
                            <w:r w:rsidRPr="00910707">
                              <w:rPr>
                                <w:rFonts w:ascii="Times New Roman" w:hAnsi="Times New Roman" w:cs="Times New Roman"/>
                                <w:i/>
                                <w:iCs/>
                                <w:color w:val="000000" w:themeColor="text1"/>
                              </w:rPr>
                              <w:fldChar w:fldCharType="separate"/>
                            </w:r>
                            <w:r w:rsidR="0035132B">
                              <w:rPr>
                                <w:rFonts w:ascii="Times New Roman" w:hAnsi="Times New Roman" w:cs="Times New Roman"/>
                                <w:noProof/>
                                <w:color w:val="000000" w:themeColor="text1"/>
                              </w:rPr>
                              <w:t>4</w:t>
                            </w:r>
                            <w:r w:rsidRPr="00910707">
                              <w:rPr>
                                <w:rFonts w:ascii="Times New Roman" w:hAnsi="Times New Roman" w:cs="Times New Roman"/>
                                <w:i/>
                                <w:iCs/>
                                <w:color w:val="000000" w:themeColor="text1"/>
                              </w:rPr>
                              <w:fldChar w:fldCharType="end"/>
                            </w:r>
                            <w:r w:rsidRPr="00910707">
                              <w:rPr>
                                <w:rFonts w:ascii="Times New Roman" w:hAnsi="Times New Roman" w:cs="Times New Roman"/>
                                <w:color w:val="000000" w:themeColor="text1"/>
                              </w:rPr>
                              <w:t>. Influencing factor of different modules of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5F23" id="Text Box 54" o:spid="_x0000_s1046" type="#_x0000_t202" style="position:absolute;left:0;text-align:left;margin-left:51.15pt;margin-top:182.25pt;width:262.65pt;height:14.75pt;z-index:-251621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" stroked="f">
                <v:textbox inset="0,0,0,0">
                  <w:txbxContent>
                    <w:p w14:paraId="1BDA0F23" w14:textId="2CBAAEA1" w:rsidR="00B66161" w:rsidRPr="00910707" w:rsidRDefault="00B66161" w:rsidP="00B66161">
                      <w:pPr>
                        <w:rPr>
                          <w:rFonts w:ascii="Times New Roman" w:hAnsi="Times New Roman" w:cs="Times New Roman"/>
                          <w:noProof/>
                          <w:color w:val="000000" w:themeColor="text1"/>
                          <w:sz w:val="22"/>
                          <w:szCs w:val="22"/>
                        </w:rPr>
                      </w:pPr>
                      <w:r w:rsidRPr="00910707">
                        <w:rPr>
                          <w:rFonts w:ascii="Times New Roman" w:hAnsi="Times New Roman" w:cs="Times New Roman"/>
                          <w:color w:val="000000" w:themeColor="text1"/>
                        </w:rPr>
                        <w:t xml:space="preserve">Figure </w:t>
                      </w:r>
                      <w:r w:rsidRPr="00910707">
                        <w:rPr>
                          <w:rFonts w:ascii="Times New Roman" w:hAnsi="Times New Roman" w:cs="Times New Roman"/>
                          <w:i/>
                          <w:iCs/>
                          <w:color w:val="000000" w:themeColor="text1"/>
                        </w:rPr>
                        <w:fldChar w:fldCharType="begin"/>
                      </w:r>
                      <w:r w:rsidRPr="00910707">
                        <w:rPr>
                          <w:rFonts w:ascii="Times New Roman" w:hAnsi="Times New Roman" w:cs="Times New Roman"/>
                          <w:color w:val="000000" w:themeColor="text1"/>
                        </w:rPr>
                        <w:instrText xml:space="preserve"> SEQ Figure \* ARABIC </w:instrText>
                      </w:r>
                      <w:r w:rsidRPr="00910707">
                        <w:rPr>
                          <w:rFonts w:ascii="Times New Roman" w:hAnsi="Times New Roman" w:cs="Times New Roman"/>
                          <w:i/>
                          <w:iCs/>
                          <w:color w:val="000000" w:themeColor="text1"/>
                        </w:rPr>
                        <w:fldChar w:fldCharType="separate"/>
                      </w:r>
                      <w:r w:rsidR="0035132B">
                        <w:rPr>
                          <w:rFonts w:ascii="Times New Roman" w:hAnsi="Times New Roman" w:cs="Times New Roman"/>
                          <w:noProof/>
                          <w:color w:val="000000" w:themeColor="text1"/>
                        </w:rPr>
                        <w:t>4</w:t>
                      </w:r>
                      <w:r w:rsidRPr="00910707">
                        <w:rPr>
                          <w:rFonts w:ascii="Times New Roman" w:hAnsi="Times New Roman" w:cs="Times New Roman"/>
                          <w:i/>
                          <w:iCs/>
                          <w:color w:val="000000" w:themeColor="text1"/>
                        </w:rPr>
                        <w:fldChar w:fldCharType="end"/>
                      </w:r>
                      <w:r w:rsidRPr="00910707">
                        <w:rPr>
                          <w:rFonts w:ascii="Times New Roman" w:hAnsi="Times New Roman" w:cs="Times New Roman"/>
                          <w:color w:val="000000" w:themeColor="text1"/>
                        </w:rPr>
                        <w:t>. Influencing factor of different modules of the system</w:t>
                      </w:r>
                    </w:p>
                  </w:txbxContent>
                </v:textbox>
                <w10:wrap type="topAndBottom" anchorx="margin" anchory="margin"/>
              </v:shape>
            </w:pict>
          </mc:Fallback>
        </mc:AlternateContent>
      </w:r>
      <w:r w:rsidRPr="002631A6">
        <w:rPr>
          <w:rFonts w:ascii="Times New Roman" w:hAnsi="Times New Roman" w:cs="Times New Roman"/>
          <w:noProof/>
          <w:color w:val="000000" w:themeColor="text1"/>
        </w:rPr>
        <w:drawing>
          <wp:anchor distT="0" distB="0" distL="0" distR="0" simplePos="0" relativeHeight="251694128" behindDoc="1" locked="0" layoutInCell="1" allowOverlap="1" wp14:anchorId="086ED725" wp14:editId="414255C3">
            <wp:simplePos x="0" y="0"/>
            <wp:positionH relativeFrom="margin">
              <wp:posOffset>-143034</wp:posOffset>
            </wp:positionH>
            <wp:positionV relativeFrom="paragraph">
              <wp:posOffset>-108585</wp:posOffset>
            </wp:positionV>
            <wp:extent cx="4719955" cy="2357438"/>
            <wp:effectExtent l="0" t="0" r="4445" b="50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240" cy="23595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0E7C1" w14:textId="06317024" w:rsidR="00A23EAA" w:rsidRPr="006C5857" w:rsidRDefault="00A23EAA" w:rsidP="00CC1B60">
      <w:pPr>
        <w:pStyle w:val="Paragraph"/>
        <w:spacing w:after="0"/>
        <w:ind w:left="720" w:hanging="720"/>
        <w:rPr>
          <w:color w:val="000000" w:themeColor="text1"/>
        </w:rPr>
      </w:pPr>
      <w:r w:rsidRPr="006C5857">
        <w:rPr>
          <w:noProof/>
          <w:color w:val="000000" w:themeColor="text1"/>
        </w:rPr>
        <w:lastRenderedPageBreak/>
        <w:drawing>
          <wp:anchor distT="0" distB="0" distL="114300" distR="114300" simplePos="0" relativeHeight="251697200" behindDoc="1" locked="0" layoutInCell="1" allowOverlap="1" wp14:anchorId="5B578EC9" wp14:editId="28E0FE65">
            <wp:simplePos x="0" y="0"/>
            <wp:positionH relativeFrom="margin">
              <wp:align>right</wp:align>
            </wp:positionH>
            <wp:positionV relativeFrom="margin">
              <wp:posOffset>-127000</wp:posOffset>
            </wp:positionV>
            <wp:extent cx="4491990" cy="2313305"/>
            <wp:effectExtent l="0" t="0" r="3810" b="0"/>
            <wp:wrapTopAndBottom/>
            <wp:docPr id="57355" name="Picture 5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199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5857">
        <w:rPr>
          <w:color w:val="000000" w:themeColor="text1"/>
        </w:rPr>
        <w:t xml:space="preserve">Figure </w:t>
      </w:r>
      <w:r w:rsidRPr="006C5857">
        <w:rPr>
          <w:i/>
          <w:iCs/>
          <w:color w:val="000000" w:themeColor="text1"/>
        </w:rPr>
        <w:fldChar w:fldCharType="begin"/>
      </w:r>
      <w:r w:rsidRPr="006C5857">
        <w:rPr>
          <w:color w:val="000000" w:themeColor="text1"/>
        </w:rPr>
        <w:instrText xml:space="preserve"> SEQ Figure \* ARABIC </w:instrText>
      </w:r>
      <w:r w:rsidRPr="006C5857">
        <w:rPr>
          <w:i/>
          <w:iCs/>
          <w:color w:val="000000" w:themeColor="text1"/>
        </w:rPr>
        <w:fldChar w:fldCharType="separate"/>
      </w:r>
      <w:r w:rsidR="0035132B">
        <w:rPr>
          <w:noProof/>
          <w:color w:val="000000" w:themeColor="text1"/>
        </w:rPr>
        <w:t>5</w:t>
      </w:r>
      <w:r w:rsidRPr="006C5857">
        <w:rPr>
          <w:i/>
          <w:iCs/>
          <w:color w:val="000000" w:themeColor="text1"/>
        </w:rPr>
        <w:fldChar w:fldCharType="end"/>
      </w:r>
      <w:r w:rsidRPr="006C5857">
        <w:rPr>
          <w:color w:val="000000" w:themeColor="text1"/>
        </w:rPr>
        <w:t>.Conceptual representation of the system environment</w:t>
      </w:r>
      <w:r>
        <w:rPr>
          <w:color w:val="000000" w:themeColor="text1"/>
        </w:rPr>
        <w:t xml:space="preserve"> (</w:t>
      </w:r>
      <w:r w:rsidR="00EB49CC">
        <w:rPr>
          <w:color w:val="000000" w:themeColor="text1"/>
        </w:rPr>
        <w:t xml:space="preserve">also </w:t>
      </w:r>
      <w:r>
        <w:rPr>
          <w:color w:val="000000" w:themeColor="text1"/>
        </w:rPr>
        <w:t>refer fig</w:t>
      </w:r>
      <w:r w:rsidR="00CC1B60">
        <w:rPr>
          <w:color w:val="000000" w:themeColor="text1"/>
        </w:rPr>
        <w:t>ure</w:t>
      </w:r>
      <w:r>
        <w:rPr>
          <w:color w:val="000000" w:themeColor="text1"/>
        </w:rPr>
        <w:t xml:space="preserve"> 2 for </w:t>
      </w:r>
      <w:r w:rsidR="00EB49CC">
        <w:rPr>
          <w:color w:val="000000" w:themeColor="text1"/>
        </w:rPr>
        <w:t xml:space="preserve">details about the </w:t>
      </w:r>
      <w:r>
        <w:rPr>
          <w:color w:val="000000" w:themeColor="text1"/>
        </w:rPr>
        <w:t>model</w:t>
      </w:r>
      <w:r w:rsidR="00EB49CC">
        <w:rPr>
          <w:color w:val="000000" w:themeColor="text1"/>
        </w:rPr>
        <w:t>s</w:t>
      </w:r>
      <w:r>
        <w:rPr>
          <w:color w:val="000000" w:themeColor="text1"/>
        </w:rPr>
        <w:t>)</w:t>
      </w:r>
    </w:p>
    <w:p w14:paraId="2223E302" w14:textId="77777777" w:rsidR="00A23EAA" w:rsidRDefault="00A23EAA" w:rsidP="00B66161">
      <w:pPr>
        <w:pStyle w:val="BodyText3"/>
        <w:ind w:left="426" w:right="141"/>
        <w:jc w:val="both"/>
        <w:rPr>
          <w:rFonts w:ascii="Times New Roman" w:hAnsi="Times New Roman" w:cs="Times New Roman"/>
          <w:color w:val="000000" w:themeColor="text1"/>
          <w:sz w:val="20"/>
          <w:szCs w:val="20"/>
        </w:rPr>
        <w:sectPr w:rsidR="00A23EAA" w:rsidSect="00EB49CC">
          <w:pgSz w:w="8641" w:h="5761" w:orient="landscape" w:code="130"/>
          <w:pgMar w:top="709" w:right="844" w:bottom="567" w:left="709" w:header="284" w:footer="284" w:gutter="0"/>
          <w:cols w:space="708"/>
          <w:docGrid w:linePitch="360"/>
        </w:sectPr>
      </w:pPr>
    </w:p>
    <w:p w14:paraId="7250B1FB" w14:textId="427EDF56" w:rsidR="002763CC" w:rsidRPr="004B0230" w:rsidRDefault="004B0230" w:rsidP="00E918F8">
      <w:pPr>
        <w:pStyle w:val="Heading1"/>
        <w:spacing w:before="480" w:after="480" w:line="360" w:lineRule="auto"/>
        <w:ind w:left="288"/>
        <w:jc w:val="center"/>
        <w:rPr>
          <w:rFonts w:ascii="Times New Roman" w:hAnsi="Times New Roman" w:cs="Times New Roman"/>
          <w:b/>
          <w:bCs/>
          <w:color w:val="000000" w:themeColor="text1"/>
          <w:sz w:val="22"/>
          <w:szCs w:val="22"/>
        </w:rPr>
      </w:pPr>
      <w:r>
        <w:rPr>
          <w:rFonts w:ascii="Times New Roman" w:hAnsi="Times New Roman" w:cs="Times New Roman"/>
          <w:b/>
          <w:bCs/>
          <w:noProof/>
          <w:color w:val="000000" w:themeColor="text1"/>
          <w:sz w:val="22"/>
          <w:szCs w:val="22"/>
        </w:rPr>
        <w:lastRenderedPageBreak/>
        <mc:AlternateContent>
          <mc:Choice Requires="wps">
            <w:drawing>
              <wp:anchor distT="0" distB="0" distL="114300" distR="114300" simplePos="0" relativeHeight="251706416" behindDoc="0" locked="0" layoutInCell="1" allowOverlap="1" wp14:anchorId="184AB7C4" wp14:editId="79427203">
                <wp:simplePos x="0" y="0"/>
                <wp:positionH relativeFrom="column">
                  <wp:posOffset>497205</wp:posOffset>
                </wp:positionH>
                <wp:positionV relativeFrom="paragraph">
                  <wp:posOffset>-546100</wp:posOffset>
                </wp:positionV>
                <wp:extent cx="2095500" cy="495300"/>
                <wp:effectExtent l="0" t="0" r="0" b="0"/>
                <wp:wrapNone/>
                <wp:docPr id="45" name="Rectangle 45"/>
                <wp:cNvGraphicFramePr/>
                <a:graphic xmlns:a="http://schemas.openxmlformats.org/drawingml/2006/main">
                  <a:graphicData uri="http://schemas.microsoft.com/office/word/2010/wordprocessingShape">
                    <wps:wsp>
                      <wps:cNvSpPr/>
                      <wps:spPr>
                        <a:xfrm>
                          <a:off x="0" y="0"/>
                          <a:ext cx="2095500" cy="495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E8FA3" id="Rectangle 45" o:spid="_x0000_s1026" style="position:absolute;margin-left:39.15pt;margin-top:-43pt;width:165pt;height:39pt;z-index:25170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" fillcolor="white [3212]" stroked="f" strokeweight="1pt"/>
            </w:pict>
          </mc:Fallback>
        </mc:AlternateContent>
      </w:r>
      <w:r w:rsidRPr="004B0230">
        <w:rPr>
          <w:rFonts w:ascii="Times New Roman" w:hAnsi="Times New Roman" w:cs="Times New Roman"/>
          <w:b/>
          <w:bCs/>
          <w:color w:val="000000" w:themeColor="text1"/>
          <w:sz w:val="22"/>
          <w:szCs w:val="22"/>
        </w:rPr>
        <w:t>CHAPTER 2</w:t>
      </w:r>
    </w:p>
    <w:p w14:paraId="5B5B31BE" w14:textId="676502BB" w:rsidR="00526043" w:rsidRPr="0020016E" w:rsidRDefault="00062DA2" w:rsidP="006E2048">
      <w:pPr>
        <w:pStyle w:val="Heading1"/>
        <w:numPr>
          <w:ilvl w:val="0"/>
          <w:numId w:val="18"/>
        </w:numPr>
        <w:spacing w:after="240"/>
        <w:ind w:left="288" w:hanging="288"/>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t xml:space="preserve">Previous </w:t>
      </w:r>
      <w:r w:rsidR="007E309B">
        <w:rPr>
          <w:rFonts w:ascii="Times New Roman" w:hAnsi="Times New Roman" w:cs="Times New Roman"/>
          <w:b/>
          <w:bCs/>
          <w:color w:val="000000" w:themeColor="text1"/>
          <w:sz w:val="20"/>
          <w:szCs w:val="20"/>
        </w:rPr>
        <w:t>Trends Affecting</w:t>
      </w:r>
      <w:r>
        <w:rPr>
          <w:rFonts w:ascii="Times New Roman" w:hAnsi="Times New Roman" w:cs="Times New Roman"/>
          <w:b/>
          <w:bCs/>
          <w:color w:val="000000" w:themeColor="text1"/>
          <w:sz w:val="20"/>
          <w:szCs w:val="20"/>
        </w:rPr>
        <w:t xml:space="preserve"> </w:t>
      </w:r>
      <w:r w:rsidR="002763CC">
        <w:rPr>
          <w:rFonts w:ascii="Times New Roman" w:hAnsi="Times New Roman" w:cs="Times New Roman"/>
          <w:b/>
          <w:bCs/>
          <w:color w:val="000000" w:themeColor="text1"/>
          <w:sz w:val="20"/>
          <w:szCs w:val="20"/>
        </w:rPr>
        <w:t xml:space="preserve">the </w:t>
      </w:r>
      <w:r>
        <w:rPr>
          <w:rFonts w:ascii="Times New Roman" w:hAnsi="Times New Roman" w:cs="Times New Roman"/>
          <w:b/>
          <w:bCs/>
          <w:color w:val="000000" w:themeColor="text1"/>
          <w:sz w:val="20"/>
          <w:szCs w:val="20"/>
        </w:rPr>
        <w:t>Current System</w:t>
      </w:r>
    </w:p>
    <w:p w14:paraId="54902448" w14:textId="0066ACBA" w:rsidR="00526043" w:rsidRPr="00C725FC" w:rsidRDefault="00526043" w:rsidP="0020016E">
      <w:pPr>
        <w:pStyle w:val="Paragraph"/>
        <w:spacing w:line="360" w:lineRule="auto"/>
        <w:rPr>
          <w:rFonts w:eastAsiaTheme="minorHAnsi"/>
          <w:snapToGrid/>
          <w:color w:val="000000" w:themeColor="text1"/>
          <w:lang w:eastAsia="ja-JP"/>
        </w:rPr>
      </w:pPr>
      <w:r w:rsidRPr="00C725FC">
        <w:rPr>
          <w:rFonts w:eastAsiaTheme="minorHAnsi"/>
          <w:snapToGrid/>
          <w:color w:val="000000" w:themeColor="text1"/>
          <w:lang w:eastAsia="ja-JP"/>
        </w:rPr>
        <w:t xml:space="preserve">In July 12, 2018 a report “Joint doctrine” </w:t>
      </w:r>
      <w:sdt>
        <w:sdtPr>
          <w:rPr>
            <w:rFonts w:eastAsiaTheme="minorHAnsi"/>
            <w:snapToGrid/>
            <w:color w:val="000000" w:themeColor="text1"/>
            <w:lang w:eastAsia="ja-JP"/>
          </w:rPr>
          <w:id w:val="-1991401467"/>
          <w:citation/>
        </w:sdtPr>
        <w:sdtEndPr/>
        <w:sdtContent>
          <w:r w:rsidRPr="00C725FC">
            <w:rPr>
              <w:rFonts w:eastAsiaTheme="minorHAnsi"/>
              <w:snapToGrid/>
              <w:color w:val="000000" w:themeColor="text1"/>
              <w:lang w:eastAsia="ja-JP"/>
            </w:rPr>
            <w:fldChar w:fldCharType="begin"/>
          </w:r>
          <w:r w:rsidRPr="00C725FC">
            <w:rPr>
              <w:rFonts w:eastAsiaTheme="minorHAnsi"/>
              <w:snapToGrid/>
              <w:color w:val="000000" w:themeColor="text1"/>
              <w:lang w:val="en-IN" w:eastAsia="ja-JP"/>
            </w:rPr>
            <w:instrText xml:space="preserve"> CITATION IDS18 \l 16393 </w:instrText>
          </w:r>
          <w:r w:rsidRPr="00C725FC">
            <w:rPr>
              <w:rFonts w:eastAsiaTheme="minorHAnsi"/>
              <w:snapToGrid/>
              <w:color w:val="000000" w:themeColor="text1"/>
              <w:lang w:eastAsia="ja-JP"/>
            </w:rPr>
            <w:fldChar w:fldCharType="separate"/>
          </w:r>
          <w:r w:rsidR="0074037F" w:rsidRPr="0074037F">
            <w:rPr>
              <w:rFonts w:eastAsiaTheme="minorHAnsi"/>
              <w:noProof/>
              <w:color w:val="000000" w:themeColor="text1"/>
              <w:lang w:val="en-IN" w:eastAsia="ja-JP"/>
            </w:rPr>
            <w:t>(IDS, 2018)</w:t>
          </w:r>
          <w:r w:rsidRPr="00C725FC">
            <w:rPr>
              <w:rFonts w:eastAsiaTheme="minorHAnsi"/>
              <w:snapToGrid/>
              <w:color w:val="000000" w:themeColor="text1"/>
              <w:lang w:eastAsia="ja-JP"/>
            </w:rPr>
            <w:fldChar w:fldCharType="end"/>
          </w:r>
        </w:sdtContent>
      </w:sdt>
      <w:r w:rsidRPr="00C725FC">
        <w:rPr>
          <w:rFonts w:eastAsiaTheme="minorHAnsi"/>
          <w:snapToGrid/>
          <w:color w:val="000000" w:themeColor="text1"/>
          <w:lang w:eastAsia="ja-JP"/>
        </w:rPr>
        <w:t xml:space="preserve"> was unveiled in India that provides the detailed operational synchronization among the Army, </w:t>
      </w:r>
      <w:proofErr w:type="gramStart"/>
      <w:r w:rsidRPr="00C725FC">
        <w:rPr>
          <w:rFonts w:eastAsiaTheme="minorHAnsi"/>
          <w:snapToGrid/>
          <w:color w:val="000000" w:themeColor="text1"/>
          <w:lang w:eastAsia="ja-JP"/>
        </w:rPr>
        <w:t>Navy</w:t>
      </w:r>
      <w:proofErr w:type="gramEnd"/>
      <w:r w:rsidRPr="00C725FC">
        <w:rPr>
          <w:rFonts w:eastAsiaTheme="minorHAnsi"/>
          <w:snapToGrid/>
          <w:color w:val="000000" w:themeColor="text1"/>
          <w:lang w:eastAsia="ja-JP"/>
        </w:rPr>
        <w:t xml:space="preserve"> and Air force with an aim to deal with all possible security threat in India. The document listed a list of all possible scenarios starting from asynchronous war in J&amp;K to mountainous or guerilla warfare in various part of the country.  </w:t>
      </w:r>
    </w:p>
    <w:p w14:paraId="38CCCB54" w14:textId="32B6B644" w:rsidR="00526043" w:rsidRPr="00C725FC" w:rsidRDefault="00526043" w:rsidP="0020016E">
      <w:pPr>
        <w:pStyle w:val="Paragraph"/>
        <w:spacing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t xml:space="preserve">In </w:t>
      </w:r>
      <w:r w:rsidR="004C08B9">
        <w:rPr>
          <w:rFonts w:eastAsiaTheme="minorHAnsi"/>
          <w:snapToGrid/>
          <w:color w:val="000000" w:themeColor="text1"/>
          <w:lang w:eastAsia="ja-JP"/>
        </w:rPr>
        <w:t xml:space="preserve">that document it was mentioned that for an </w:t>
      </w:r>
      <w:r w:rsidR="00403568">
        <w:rPr>
          <w:rFonts w:eastAsiaTheme="minorHAnsi"/>
          <w:snapToGrid/>
          <w:color w:val="000000" w:themeColor="text1"/>
          <w:lang w:eastAsia="ja-JP"/>
        </w:rPr>
        <w:t>intertwined collaborative</w:t>
      </w:r>
      <w:r w:rsidR="00403568" w:rsidRPr="00C725FC">
        <w:rPr>
          <w:rFonts w:eastAsiaTheme="minorHAnsi"/>
          <w:snapToGrid/>
          <w:color w:val="000000" w:themeColor="text1"/>
          <w:lang w:eastAsia="ja-JP"/>
        </w:rPr>
        <w:t xml:space="preserve"> operation</w:t>
      </w:r>
      <w:r w:rsidRPr="00C725FC">
        <w:rPr>
          <w:rFonts w:eastAsiaTheme="minorHAnsi"/>
          <w:snapToGrid/>
          <w:color w:val="000000" w:themeColor="text1"/>
          <w:lang w:eastAsia="ja-JP"/>
        </w:rPr>
        <w:fldChar w:fldCharType="begin"/>
      </w:r>
      <w:r w:rsidRPr="00C725FC">
        <w:rPr>
          <w:color w:val="000000" w:themeColor="text1"/>
        </w:rPr>
        <w:instrText xml:space="preserve"> XE "joint operation"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the commanders are required to </w:t>
      </w:r>
      <w:r w:rsidR="00403568">
        <w:rPr>
          <w:rFonts w:eastAsiaTheme="minorHAnsi"/>
          <w:snapToGrid/>
          <w:color w:val="000000" w:themeColor="text1"/>
          <w:lang w:eastAsia="ja-JP"/>
        </w:rPr>
        <w:t>be familiar with wide spectrum and nature of wars in the future.</w:t>
      </w:r>
      <w:r w:rsidRPr="00C725FC">
        <w:rPr>
          <w:rFonts w:eastAsiaTheme="minorHAnsi"/>
          <w:snapToGrid/>
          <w:color w:val="000000" w:themeColor="text1"/>
          <w:lang w:eastAsia="ja-JP"/>
        </w:rPr>
        <w:t xml:space="preserve"> At every </w:t>
      </w:r>
      <w:r w:rsidR="00403568" w:rsidRPr="00C725FC">
        <w:rPr>
          <w:rFonts w:eastAsiaTheme="minorHAnsi"/>
          <w:snapToGrid/>
          <w:color w:val="000000" w:themeColor="text1"/>
          <w:lang w:eastAsia="ja-JP"/>
        </w:rPr>
        <w:t>stage</w:t>
      </w:r>
      <w:r w:rsidRPr="00C725FC">
        <w:rPr>
          <w:rFonts w:eastAsiaTheme="minorHAnsi"/>
          <w:snapToGrid/>
          <w:color w:val="000000" w:themeColor="text1"/>
          <w:lang w:eastAsia="ja-JP"/>
        </w:rPr>
        <w:t xml:space="preserve"> of the </w:t>
      </w:r>
      <w:r w:rsidR="00403568" w:rsidRPr="00C725FC">
        <w:rPr>
          <w:rFonts w:eastAsiaTheme="minorHAnsi"/>
          <w:snapToGrid/>
          <w:color w:val="000000" w:themeColor="text1"/>
          <w:lang w:eastAsia="ja-JP"/>
        </w:rPr>
        <w:t>operation,</w:t>
      </w:r>
      <w:r w:rsidRPr="00C725FC">
        <w:rPr>
          <w:rFonts w:eastAsiaTheme="minorHAnsi"/>
          <w:snapToGrid/>
          <w:color w:val="000000" w:themeColor="text1"/>
          <w:lang w:eastAsia="ja-JP"/>
        </w:rPr>
        <w:t xml:space="preserve"> they </w:t>
      </w:r>
      <w:proofErr w:type="gramStart"/>
      <w:r w:rsidRPr="00C725FC">
        <w:rPr>
          <w:rFonts w:eastAsiaTheme="minorHAnsi"/>
          <w:snapToGrid/>
          <w:color w:val="000000" w:themeColor="text1"/>
          <w:lang w:eastAsia="ja-JP"/>
        </w:rPr>
        <w:t>have to</w:t>
      </w:r>
      <w:proofErr w:type="gramEnd"/>
      <w:r w:rsidRPr="00C725FC">
        <w:rPr>
          <w:rFonts w:eastAsiaTheme="minorHAnsi"/>
          <w:snapToGrid/>
          <w:color w:val="000000" w:themeColor="text1"/>
          <w:lang w:eastAsia="ja-JP"/>
        </w:rPr>
        <w:t xml:space="preserve"> face with new challenges</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new challenges</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Therefore, before going for actual battle, training is very important for them to cope </w:t>
      </w:r>
      <w:r w:rsidRPr="00C725FC">
        <w:rPr>
          <w:rFonts w:eastAsiaTheme="minorHAnsi"/>
          <w:snapToGrid/>
          <w:color w:val="000000" w:themeColor="text1"/>
          <w:lang w:eastAsia="ja-JP"/>
        </w:rPr>
        <w:lastRenderedPageBreak/>
        <w:t xml:space="preserve">with such difficult situations. To help them think through their options when faced with a force employment decision while applying their knowledge, experience and judgment, military staffs use a methodology called the Joint Operation Planning Process (JOPP) </w:t>
      </w:r>
      <w:hyperlink w:anchor="JOPP" w:history="1">
        <w:sdt>
          <w:sdtPr>
            <w:rPr>
              <w:rStyle w:val="refcitationChar"/>
              <w:rFonts w:eastAsiaTheme="minorHAnsi"/>
              <w:color w:val="000000" w:themeColor="text1"/>
              <w:sz w:val="20"/>
            </w:rPr>
            <w:id w:val="-666014225"/>
            <w:citation/>
          </w:sdtPr>
          <w:sdtEndPr>
            <w:rPr>
              <w:rStyle w:val="equationstyleChar"/>
              <w:b w:val="0"/>
              <w:iCs/>
              <w:szCs w:val="24"/>
              <w:u w:val="single"/>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JOI \l 16393 </w:instrText>
            </w:r>
            <w:r w:rsidRPr="00C725FC">
              <w:rPr>
                <w:rStyle w:val="refcitationChar"/>
                <w:rFonts w:eastAsiaTheme="minorHAnsi"/>
                <w:color w:val="000000" w:themeColor="text1"/>
                <w:sz w:val="20"/>
              </w:rPr>
              <w:fldChar w:fldCharType="separate"/>
            </w:r>
            <w:r w:rsidR="0074037F">
              <w:rPr>
                <w:rStyle w:val="refcitationChar"/>
                <w:rFonts w:eastAsiaTheme="minorHAnsi"/>
                <w:noProof/>
                <w:color w:val="000000" w:themeColor="text1"/>
                <w:sz w:val="20"/>
              </w:rPr>
              <w:t xml:space="preserve"> </w:t>
            </w:r>
            <w:r w:rsidR="0074037F" w:rsidRPr="0074037F">
              <w:rPr>
                <w:rFonts w:eastAsiaTheme="minorHAnsi"/>
                <w:noProof/>
                <w:color w:val="000000" w:themeColor="text1"/>
                <w:lang w:eastAsia="ja-JP"/>
              </w:rPr>
              <w:t>(JOINT OPERATION PLANNING PROCESS (JOPP) WORKBOOK, July, 2013)</w:t>
            </w:r>
            <w:r w:rsidRPr="00C725FC">
              <w:rPr>
                <w:rStyle w:val="refcitationChar"/>
                <w:rFonts w:eastAsiaTheme="minorHAnsi"/>
                <w:color w:val="000000" w:themeColor="text1"/>
                <w:sz w:val="20"/>
              </w:rPr>
              <w:fldChar w:fldCharType="end"/>
            </w:r>
          </w:sdtContent>
        </w:sdt>
        <w:r w:rsidRPr="00C725FC">
          <w:rPr>
            <w:rStyle w:val="refcitationChar"/>
            <w:rFonts w:eastAsiaTheme="minorHAnsi"/>
            <w:color w:val="000000" w:themeColor="text1"/>
            <w:sz w:val="20"/>
          </w:rPr>
          <w:t>.</w:t>
        </w:r>
      </w:hyperlink>
      <w:r w:rsidRPr="00C725FC">
        <w:rPr>
          <w:noProof/>
          <w:color w:val="000000" w:themeColor="text1"/>
          <w:lang w:val="en-IN" w:eastAsia="en-IN" w:bidi="hi-IN"/>
        </w:rPr>
        <w:t xml:space="preserve"> </w:t>
      </w:r>
    </w:p>
    <w:p w14:paraId="23A121F2" w14:textId="5CA3AC92" w:rsidR="00526043" w:rsidRPr="00C725FC" w:rsidRDefault="00295712" w:rsidP="00126AE4">
      <w:pPr>
        <w:pStyle w:val="Paragraph"/>
        <w:spacing w:line="360" w:lineRule="auto"/>
        <w:ind w:firstLine="284"/>
        <w:rPr>
          <w:rFonts w:eastAsiaTheme="minorHAnsi"/>
          <w:snapToGrid/>
          <w:color w:val="000000" w:themeColor="text1"/>
          <w:lang w:eastAsia="ja-JP"/>
        </w:rPr>
      </w:pPr>
      <w:r>
        <w:rPr>
          <w:rFonts w:eastAsiaTheme="minorHAnsi"/>
          <w:snapToGrid/>
          <w:color w:val="000000" w:themeColor="text1"/>
          <w:lang w:eastAsia="ja-JP"/>
        </w:rPr>
        <w:t>JOPP can be supported by s</w:t>
      </w:r>
      <w:r w:rsidR="00526043" w:rsidRPr="00C725FC">
        <w:rPr>
          <w:rFonts w:eastAsiaTheme="minorHAnsi"/>
          <w:snapToGrid/>
          <w:color w:val="000000" w:themeColor="text1"/>
          <w:lang w:eastAsia="ja-JP"/>
        </w:rPr>
        <w:t>imulation</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"Simulation"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models</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"models"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of large-scale combat contribut</w:t>
      </w:r>
      <w:r>
        <w:rPr>
          <w:rFonts w:eastAsiaTheme="minorHAnsi"/>
          <w:snapToGrid/>
          <w:color w:val="000000" w:themeColor="text1"/>
          <w:lang w:eastAsia="ja-JP"/>
        </w:rPr>
        <w:t>ing</w:t>
      </w:r>
      <w:r w:rsidR="00526043" w:rsidRPr="00C725FC">
        <w:rPr>
          <w:rFonts w:eastAsiaTheme="minorHAnsi"/>
          <w:snapToGrid/>
          <w:color w:val="000000" w:themeColor="text1"/>
          <w:lang w:eastAsia="ja-JP"/>
        </w:rPr>
        <w:t xml:space="preserve"> useful insights for many military </w:t>
      </w:r>
      <w:r w:rsidR="00A76FB3" w:rsidRPr="00C725FC">
        <w:rPr>
          <w:rFonts w:eastAsiaTheme="minorHAnsi"/>
          <w:snapToGrid/>
          <w:color w:val="000000" w:themeColor="text1"/>
          <w:lang w:eastAsia="ja-JP"/>
        </w:rPr>
        <w:t>decision-making</w:t>
      </w:r>
      <w:r>
        <w:rPr>
          <w:rFonts w:eastAsiaTheme="minorHAnsi"/>
          <w:snapToGrid/>
          <w:color w:val="000000" w:themeColor="text1"/>
          <w:lang w:eastAsia="ja-JP"/>
        </w:rPr>
        <w:t xml:space="preserve"> </w:t>
      </w:r>
      <w:r w:rsidR="00526043" w:rsidRPr="00C725FC">
        <w:rPr>
          <w:rFonts w:eastAsiaTheme="minorHAnsi"/>
          <w:snapToGrid/>
          <w:color w:val="000000" w:themeColor="text1"/>
          <w:lang w:eastAsia="ja-JP"/>
        </w:rPr>
        <w:t>problems. The designers of such models attempted to achieve a representation of warfare that is as accurate and believable as possible. For moderate sized forces believability is aided by modeling in high resolution, but larger forces require aggregation</w:t>
      </w:r>
      <w:r w:rsidR="00526043" w:rsidRPr="00C725FC">
        <w:rPr>
          <w:rFonts w:eastAsiaTheme="minorHAnsi"/>
          <w:snapToGrid/>
          <w:color w:val="000000" w:themeColor="text1"/>
          <w:lang w:eastAsia="ja-JP"/>
        </w:rPr>
        <w:fldChar w:fldCharType="begin"/>
      </w:r>
      <w:r w:rsidR="00526043" w:rsidRPr="00C725FC">
        <w:rPr>
          <w:color w:val="000000" w:themeColor="text1"/>
        </w:rPr>
        <w:instrText xml:space="preserve"> XE "aggregation" </w:instrText>
      </w:r>
      <w:r w:rsidR="00526043" w:rsidRPr="00C725FC">
        <w:rPr>
          <w:rFonts w:eastAsiaTheme="minorHAnsi"/>
          <w:snapToGrid/>
          <w:color w:val="000000" w:themeColor="text1"/>
          <w:lang w:eastAsia="ja-JP"/>
        </w:rPr>
        <w:fldChar w:fldCharType="end"/>
      </w:r>
      <w:r w:rsidR="00526043" w:rsidRPr="00C725FC">
        <w:rPr>
          <w:rFonts w:eastAsiaTheme="minorHAnsi"/>
          <w:snapToGrid/>
          <w:color w:val="000000" w:themeColor="text1"/>
          <w:lang w:eastAsia="ja-JP"/>
        </w:rPr>
        <w:t xml:space="preserve"> to keep the models within the limits of computer size and execution time </w:t>
      </w:r>
      <w:hyperlink w:anchor="Aggregated2000" w:history="1">
        <w:sdt>
          <w:sdtPr>
            <w:rPr>
              <w:rStyle w:val="refcitationChar"/>
              <w:rFonts w:eastAsiaTheme="minorHAnsi"/>
              <w:color w:val="000000" w:themeColor="text1"/>
              <w:sz w:val="20"/>
            </w:rPr>
            <w:id w:val="-1077128271"/>
            <w:citation/>
          </w:sdtPr>
          <w:sdtEndPr>
            <w:rPr>
              <w:rStyle w:val="refcitationChar"/>
            </w:rPr>
          </w:sdtEndPr>
          <w:sdtContent>
            <w:r w:rsidR="00526043" w:rsidRPr="00C725FC">
              <w:rPr>
                <w:rStyle w:val="refcitationChar"/>
                <w:rFonts w:eastAsiaTheme="minorHAnsi"/>
                <w:color w:val="000000" w:themeColor="text1"/>
                <w:sz w:val="20"/>
              </w:rPr>
              <w:fldChar w:fldCharType="begin"/>
            </w:r>
            <w:r w:rsidR="00526043" w:rsidRPr="00C725FC">
              <w:rPr>
                <w:rStyle w:val="refcitationChar"/>
                <w:rFonts w:eastAsiaTheme="minorHAnsi"/>
                <w:color w:val="000000" w:themeColor="text1"/>
                <w:sz w:val="20"/>
              </w:rPr>
              <w:instrText xml:space="preserve"> CITATION Cal00 \l 16393 </w:instrText>
            </w:r>
            <w:r w:rsidR="00526043" w:rsidRPr="00C725FC">
              <w:rPr>
                <w:rStyle w:val="refcitationChar"/>
                <w:rFonts w:eastAsiaTheme="minorHAnsi"/>
                <w:color w:val="000000" w:themeColor="text1"/>
                <w:sz w:val="20"/>
              </w:rPr>
              <w:fldChar w:fldCharType="separate"/>
            </w:r>
            <w:r w:rsidR="0074037F">
              <w:rPr>
                <w:rStyle w:val="refcitationChar"/>
                <w:rFonts w:eastAsiaTheme="minorHAnsi"/>
                <w:noProof/>
                <w:color w:val="000000" w:themeColor="text1"/>
                <w:sz w:val="20"/>
              </w:rPr>
              <w:t xml:space="preserve"> </w:t>
            </w:r>
            <w:r w:rsidR="0074037F" w:rsidRPr="0074037F">
              <w:rPr>
                <w:rFonts w:eastAsiaTheme="minorHAnsi"/>
                <w:noProof/>
                <w:color w:val="000000" w:themeColor="text1"/>
                <w:lang w:eastAsia="ja-JP"/>
              </w:rPr>
              <w:t>(Caldwell, Hartman , Parry, &amp; Washburn, 2000)</w:t>
            </w:r>
            <w:r w:rsidR="00526043" w:rsidRPr="00C725FC">
              <w:rPr>
                <w:rStyle w:val="refcitationChar"/>
                <w:rFonts w:eastAsiaTheme="minorHAnsi"/>
                <w:color w:val="000000" w:themeColor="text1"/>
                <w:sz w:val="20"/>
              </w:rPr>
              <w:fldChar w:fldCharType="end"/>
            </w:r>
          </w:sdtContent>
        </w:sdt>
      </w:hyperlink>
      <w:r w:rsidR="00526043" w:rsidRPr="00C725FC">
        <w:rPr>
          <w:rStyle w:val="refcitationChar"/>
          <w:rFonts w:eastAsiaTheme="minorHAnsi"/>
          <w:color w:val="000000" w:themeColor="text1"/>
          <w:sz w:val="20"/>
        </w:rPr>
        <w:t>.</w:t>
      </w:r>
    </w:p>
    <w:p w14:paraId="779FFEE0" w14:textId="77832619" w:rsidR="00526043" w:rsidRPr="00C725FC" w:rsidRDefault="00526043" w:rsidP="00D95622">
      <w:pPr>
        <w:pStyle w:val="Paragraph"/>
        <w:spacing w:after="0"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t xml:space="preserve">Defense planners and decision makers </w:t>
      </w:r>
      <w:r w:rsidR="00F87E3F">
        <w:rPr>
          <w:rFonts w:eastAsiaTheme="minorHAnsi"/>
          <w:snapToGrid/>
          <w:color w:val="000000" w:themeColor="text1"/>
          <w:lang w:eastAsia="ja-JP"/>
        </w:rPr>
        <w:t>requires</w:t>
      </w:r>
      <w:r w:rsidRPr="00C725FC">
        <w:rPr>
          <w:rFonts w:eastAsiaTheme="minorHAnsi"/>
          <w:snapToGrid/>
          <w:color w:val="000000" w:themeColor="text1"/>
          <w:lang w:eastAsia="ja-JP"/>
        </w:rPr>
        <w:t xml:space="preserve"> mathematical models</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"models"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to predict likely outcomes of combat </w:t>
      </w:r>
      <w:r w:rsidRPr="00C725FC">
        <w:rPr>
          <w:rFonts w:eastAsiaTheme="minorHAnsi"/>
          <w:snapToGrid/>
          <w:color w:val="000000" w:themeColor="text1"/>
          <w:lang w:eastAsia="ja-JP"/>
        </w:rPr>
        <w:lastRenderedPageBreak/>
        <w:t>dynamics. These mathematical models are generally represented in the form of a system of deterministic</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"deterministic"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differential equations</w:t>
      </w:r>
      <w:r w:rsidRPr="00C725FC">
        <w:rPr>
          <w:rFonts w:eastAsiaTheme="minorHAnsi"/>
          <w:snapToGrid/>
          <w:color w:val="000000" w:themeColor="text1"/>
          <w:lang w:eastAsia="ja-JP"/>
        </w:rPr>
        <w:fldChar w:fldCharType="begin"/>
      </w:r>
      <w:r w:rsidRPr="0020016E">
        <w:rPr>
          <w:rFonts w:eastAsiaTheme="minorHAnsi"/>
          <w:snapToGrid/>
          <w:color w:val="000000" w:themeColor="text1"/>
          <w:lang w:eastAsia="ja-JP"/>
        </w:rPr>
        <w:instrText xml:space="preserve"> XE "differential equations"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which represent the gradual interaction and attrition process of the two sides. Lanchester in 1914 first introduced the concept of combat modeling using differential equations </w:t>
      </w:r>
      <w:bookmarkStart w:id="12" w:name="Lanc1914"/>
      <w:sdt>
        <w:sdtPr>
          <w:rPr>
            <w:rStyle w:val="refcitationChar"/>
            <w:rFonts w:eastAsiaTheme="minorHAnsi"/>
            <w:color w:val="000000" w:themeColor="text1"/>
            <w:sz w:val="20"/>
          </w:rPr>
          <w:id w:val="1687712927"/>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Lan14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(Lanchester, 1914)</w:t>
          </w:r>
          <w:r w:rsidRPr="00C725FC">
            <w:rPr>
              <w:rStyle w:val="refcitationChar"/>
              <w:rFonts w:eastAsiaTheme="minorHAnsi"/>
              <w:color w:val="000000" w:themeColor="text1"/>
              <w:sz w:val="20"/>
            </w:rPr>
            <w:fldChar w:fldCharType="end"/>
          </w:r>
        </w:sdtContent>
      </w:sdt>
      <w:r w:rsidRPr="00C725FC">
        <w:rPr>
          <w:rStyle w:val="refcitationChar"/>
          <w:rFonts w:eastAsiaTheme="minorHAnsi"/>
          <w:color w:val="000000" w:themeColor="text1"/>
          <w:sz w:val="20"/>
        </w:rPr>
        <w:t>.</w:t>
      </w:r>
      <w:r w:rsidRPr="00C725FC">
        <w:rPr>
          <w:rFonts w:eastAsiaTheme="minorHAnsi"/>
          <w:snapToGrid/>
          <w:color w:val="000000" w:themeColor="text1"/>
          <w:lang w:eastAsia="ja-JP"/>
        </w:rPr>
        <w:t xml:space="preserve"> </w:t>
      </w:r>
      <w:bookmarkEnd w:id="12"/>
      <w:r w:rsidRPr="00C725FC">
        <w:rPr>
          <w:rFonts w:eastAsiaTheme="minorHAnsi"/>
          <w:snapToGrid/>
          <w:color w:val="000000" w:themeColor="text1"/>
          <w:lang w:eastAsia="ja-JP"/>
        </w:rPr>
        <w:t xml:space="preserve">Many analysts have subsequently modified his original work to represent combat dynamics in modern warfare. Weiss </w:t>
      </w:r>
      <w:sdt>
        <w:sdtPr>
          <w:rPr>
            <w:rStyle w:val="refcitationChar"/>
            <w:rFonts w:eastAsiaTheme="minorHAnsi"/>
            <w:color w:val="000000" w:themeColor="text1"/>
            <w:sz w:val="20"/>
          </w:rPr>
          <w:id w:val="-1230299299"/>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HKW75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(H.K. Weiss, 1975)</w:t>
          </w:r>
          <w:r w:rsidRPr="00C725FC">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modified Lanchester’s original work for aimed fire</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aimed fire</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(such as by </w:t>
      </w:r>
      <w:proofErr w:type="spellStart"/>
      <w:r w:rsidRPr="00C725FC">
        <w:rPr>
          <w:rFonts w:eastAsiaTheme="minorHAnsi"/>
          <w:snapToGrid/>
          <w:color w:val="000000" w:themeColor="text1"/>
          <w:lang w:eastAsia="ja-JP"/>
        </w:rPr>
        <w:t>armour</w:t>
      </w:r>
      <w:proofErr w:type="spellEnd"/>
      <w:r w:rsidRPr="00C725FC">
        <w:rPr>
          <w:rFonts w:eastAsiaTheme="minorHAnsi"/>
          <w:snapToGrid/>
          <w:color w:val="000000" w:themeColor="text1"/>
          <w:lang w:eastAsia="ja-JP"/>
        </w:rPr>
        <w:t xml:space="preserve">). </w:t>
      </w:r>
      <w:sdt>
        <w:sdtPr>
          <w:rPr>
            <w:rStyle w:val="refcitationChar"/>
            <w:rFonts w:eastAsiaTheme="minorHAnsi"/>
            <w:color w:val="000000" w:themeColor="text1"/>
            <w:sz w:val="20"/>
          </w:rPr>
          <w:id w:val="-532341431"/>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HBr59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(H. Brackney, 1959)</w:t>
          </w:r>
          <w:r w:rsidRPr="00C725FC">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introduced the concept of area fire</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area fire</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(such as by artillery). </w:t>
      </w:r>
      <w:sdt>
        <w:sdtPr>
          <w:rPr>
            <w:rStyle w:val="refcitationChar"/>
            <w:rFonts w:eastAsiaTheme="minorHAnsi"/>
            <w:color w:val="000000" w:themeColor="text1"/>
            <w:sz w:val="20"/>
          </w:rPr>
          <w:id w:val="767345451"/>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RLH65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(R.L. Helmbold, 1965)</w:t>
          </w:r>
          <w:r w:rsidRPr="00C725FC">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has given a general form for homogeneous-force attrition rates</w:t>
      </w:r>
      <w:r w:rsidRPr="00C725FC">
        <w:rPr>
          <w:rFonts w:eastAsiaTheme="minorHAnsi"/>
          <w:snapToGrid/>
          <w:color w:val="000000" w:themeColor="text1"/>
          <w:lang w:eastAsia="ja-JP"/>
        </w:rPr>
        <w:fldChar w:fldCharType="begin"/>
      </w:r>
      <w:r w:rsidRPr="00C725FC">
        <w:rPr>
          <w:color w:val="000000" w:themeColor="text1"/>
        </w:rPr>
        <w:instrText xml:space="preserve"> XE "</w:instrText>
      </w:r>
      <w:r w:rsidRPr="00C725FC">
        <w:rPr>
          <w:rFonts w:eastAsiaTheme="minorHAnsi"/>
          <w:snapToGrid/>
          <w:color w:val="000000" w:themeColor="text1"/>
          <w:lang w:eastAsia="ja-JP"/>
        </w:rPr>
        <w:instrText>attrition rates</w:instrText>
      </w:r>
      <w:r w:rsidRPr="00C725FC">
        <w:rPr>
          <w:color w:val="000000" w:themeColor="text1"/>
        </w:rPr>
        <w:instrText xml:space="preserve">" </w:instrText>
      </w:r>
      <w:r w:rsidRPr="00C725FC">
        <w:rPr>
          <w:rFonts w:eastAsiaTheme="minorHAnsi"/>
          <w:snapToGrid/>
          <w:color w:val="000000" w:themeColor="text1"/>
          <w:lang w:eastAsia="ja-JP"/>
        </w:rPr>
        <w:fldChar w:fldCharType="end"/>
      </w:r>
      <w:r w:rsidRPr="00C725FC">
        <w:rPr>
          <w:rFonts w:eastAsiaTheme="minorHAnsi"/>
          <w:snapToGrid/>
          <w:color w:val="000000" w:themeColor="text1"/>
          <w:lang w:eastAsia="ja-JP"/>
        </w:rPr>
        <w:t xml:space="preserve"> (square / linear / logarithmic) and proposed a modification of Lanchester equations for modern warfare to account for inefficiencies of scale for the larger force when force sizes are grossly unequal. </w:t>
      </w:r>
    </w:p>
    <w:p w14:paraId="5001DFE5" w14:textId="2C10C490" w:rsidR="00526043" w:rsidRPr="00C725FC" w:rsidRDefault="00526043" w:rsidP="0020016E">
      <w:pPr>
        <w:pStyle w:val="Paragraph"/>
        <w:spacing w:line="360" w:lineRule="auto"/>
        <w:ind w:firstLine="284"/>
        <w:rPr>
          <w:rFonts w:eastAsiaTheme="minorHAnsi"/>
          <w:snapToGrid/>
          <w:color w:val="000000" w:themeColor="text1"/>
          <w:lang w:eastAsia="ja-JP"/>
        </w:rPr>
      </w:pPr>
      <w:r w:rsidRPr="00C725FC">
        <w:rPr>
          <w:rFonts w:eastAsiaTheme="minorHAnsi"/>
          <w:snapToGrid/>
          <w:color w:val="000000" w:themeColor="text1"/>
          <w:lang w:eastAsia="ja-JP"/>
        </w:rPr>
        <w:t>Obtaining numerical values of attrition-rate coefficients (the rate at which an individual weapon-</w:t>
      </w:r>
      <w:r w:rsidRPr="00C725FC">
        <w:rPr>
          <w:rFonts w:eastAsiaTheme="minorHAnsi"/>
          <w:snapToGrid/>
          <w:color w:val="000000" w:themeColor="text1"/>
          <w:lang w:eastAsia="ja-JP"/>
        </w:rPr>
        <w:lastRenderedPageBreak/>
        <w:t xml:space="preserve">system type kills enemy targets of a particular type) is a major problem for applying the Lanchester model in practice. Two approaches have been originated in this respect </w:t>
      </w:r>
      <w:sdt>
        <w:sdtPr>
          <w:rPr>
            <w:rStyle w:val="refcitationChar"/>
            <w:rFonts w:eastAsiaTheme="minorHAnsi"/>
            <w:color w:val="000000" w:themeColor="text1"/>
            <w:sz w:val="20"/>
          </w:rPr>
          <w:id w:val="-1520232838"/>
          <w:citation/>
        </w:sdtPr>
        <w:sdtEndPr>
          <w:rPr>
            <w:rStyle w:val="refcitationChar"/>
          </w:rPr>
        </w:sdtEndPr>
        <w:sdtContent>
          <w:r w:rsidRPr="00C725FC">
            <w:rPr>
              <w:rStyle w:val="refcitationChar"/>
              <w:rFonts w:eastAsiaTheme="minorHAnsi"/>
              <w:color w:val="000000" w:themeColor="text1"/>
              <w:sz w:val="20"/>
            </w:rPr>
            <w:fldChar w:fldCharType="begin"/>
          </w:r>
          <w:r w:rsidRPr="00C725FC">
            <w:rPr>
              <w:rStyle w:val="refcitationChar"/>
              <w:rFonts w:eastAsiaTheme="minorHAnsi"/>
              <w:color w:val="000000" w:themeColor="text1"/>
              <w:sz w:val="20"/>
            </w:rPr>
            <w:instrText xml:space="preserve"> CITATION JGT83 \l 16393 </w:instrText>
          </w:r>
          <w:r w:rsidRPr="00C725FC">
            <w:rPr>
              <w:rStyle w:val="refcitationChar"/>
              <w:rFonts w:eastAsiaTheme="minorHAnsi"/>
              <w:color w:val="000000" w:themeColor="text1"/>
              <w:sz w:val="20"/>
            </w:rPr>
            <w:fldChar w:fldCharType="separate"/>
          </w:r>
          <w:r w:rsidR="0074037F" w:rsidRPr="0074037F">
            <w:rPr>
              <w:rFonts w:eastAsiaTheme="minorHAnsi"/>
              <w:noProof/>
              <w:color w:val="000000" w:themeColor="text1"/>
              <w:lang w:eastAsia="ja-JP"/>
            </w:rPr>
            <w:t>(J.G. Taylor, 1983)</w:t>
          </w:r>
          <w:r w:rsidRPr="00C725FC">
            <w:rPr>
              <w:rStyle w:val="refcitationChar"/>
              <w:rFonts w:eastAsiaTheme="minorHAnsi"/>
              <w:color w:val="000000" w:themeColor="text1"/>
              <w:sz w:val="20"/>
            </w:rPr>
            <w:fldChar w:fldCharType="end"/>
          </w:r>
        </w:sdtContent>
      </w:sdt>
      <w:r w:rsidRPr="00C725FC">
        <w:rPr>
          <w:rFonts w:eastAsiaTheme="minorHAnsi"/>
          <w:snapToGrid/>
          <w:color w:val="000000" w:themeColor="text1"/>
          <w:lang w:eastAsia="ja-JP"/>
        </w:rPr>
        <w:t xml:space="preserve">:  </w:t>
      </w:r>
    </w:p>
    <w:p w14:paraId="72F72C3B" w14:textId="77777777" w:rsidR="00526043" w:rsidRPr="00C725FC" w:rsidRDefault="00526043" w:rsidP="00FD7A75">
      <w:pPr>
        <w:pStyle w:val="Sub-paragraph"/>
        <w:tabs>
          <w:tab w:val="clear" w:pos="360"/>
          <w:tab w:val="clear" w:pos="1320"/>
        </w:tabs>
        <w:spacing w:line="360" w:lineRule="auto"/>
        <w:ind w:left="426" w:hanging="284"/>
        <w:rPr>
          <w:rFonts w:eastAsiaTheme="minorHAnsi"/>
          <w:color w:val="000000" w:themeColor="text1"/>
          <w:lang w:val="en-US" w:eastAsia="ja-JP"/>
        </w:rPr>
      </w:pPr>
      <w:r w:rsidRPr="00C725FC">
        <w:rPr>
          <w:rFonts w:eastAsiaTheme="minorHAnsi"/>
          <w:color w:val="000000" w:themeColor="text1"/>
          <w:lang w:val="en-US" w:eastAsia="ja-JP"/>
        </w:rPr>
        <w:t>use of analytical sub models</w:t>
      </w:r>
      <w:r w:rsidRPr="00C725FC">
        <w:rPr>
          <w:rFonts w:eastAsiaTheme="minorHAnsi"/>
          <w:color w:val="000000" w:themeColor="text1"/>
          <w:lang w:val="en-US" w:eastAsia="ja-JP"/>
        </w:rPr>
        <w:fldChar w:fldCharType="begin"/>
      </w:r>
      <w:r w:rsidRPr="00C725FC">
        <w:rPr>
          <w:color w:val="000000" w:themeColor="text1"/>
        </w:rPr>
        <w:instrText xml:space="preserve"> XE "models" </w:instrText>
      </w:r>
      <w:r w:rsidRPr="00C725FC">
        <w:rPr>
          <w:rFonts w:eastAsiaTheme="minorHAnsi"/>
          <w:color w:val="000000" w:themeColor="text1"/>
          <w:lang w:val="en-US" w:eastAsia="ja-JP"/>
        </w:rPr>
        <w:fldChar w:fldCharType="end"/>
      </w:r>
      <w:r w:rsidRPr="00C725FC">
        <w:rPr>
          <w:rFonts w:eastAsiaTheme="minorHAnsi"/>
          <w:color w:val="000000" w:themeColor="text1"/>
          <w:lang w:val="en-US" w:eastAsia="ja-JP"/>
        </w:rPr>
        <w:t>, of the attrition process to compute the desired numerical values; and</w:t>
      </w:r>
    </w:p>
    <w:p w14:paraId="0F68BDAF" w14:textId="77777777" w:rsidR="00526043" w:rsidRPr="00C725FC" w:rsidRDefault="00526043" w:rsidP="00FD7A75">
      <w:pPr>
        <w:pStyle w:val="Sub-paragraph"/>
        <w:tabs>
          <w:tab w:val="clear" w:pos="360"/>
          <w:tab w:val="clear" w:pos="1320"/>
        </w:tabs>
        <w:spacing w:line="360" w:lineRule="auto"/>
        <w:ind w:left="426" w:hanging="284"/>
        <w:rPr>
          <w:rFonts w:eastAsiaTheme="minorHAnsi"/>
          <w:color w:val="000000" w:themeColor="text1"/>
          <w:lang w:val="en-US" w:eastAsia="ja-JP"/>
        </w:rPr>
      </w:pPr>
      <w:r w:rsidRPr="00C725FC">
        <w:rPr>
          <w:rFonts w:eastAsiaTheme="minorHAnsi"/>
          <w:color w:val="000000" w:themeColor="text1"/>
          <w:lang w:val="en-US" w:eastAsia="ja-JP"/>
        </w:rPr>
        <w:t>a statistical estimate, based on ‘combat’ data generated by a detailed combat simulation</w:t>
      </w:r>
      <w:r w:rsidRPr="00C725FC">
        <w:rPr>
          <w:rFonts w:eastAsiaTheme="minorHAnsi"/>
          <w:color w:val="000000" w:themeColor="text1"/>
          <w:lang w:val="en-US" w:eastAsia="ja-JP"/>
        </w:rPr>
        <w:fldChar w:fldCharType="begin"/>
      </w:r>
      <w:r w:rsidRPr="00C725FC">
        <w:rPr>
          <w:color w:val="000000" w:themeColor="text1"/>
        </w:rPr>
        <w:instrText xml:space="preserve"> XE "</w:instrText>
      </w:r>
      <w:r w:rsidRPr="00C725FC">
        <w:rPr>
          <w:noProof/>
          <w:snapToGrid w:val="0"/>
          <w:color w:val="000000" w:themeColor="text1"/>
        </w:rPr>
        <w:instrText>simulation</w:instrText>
      </w:r>
      <w:r w:rsidRPr="00C725FC">
        <w:rPr>
          <w:color w:val="000000" w:themeColor="text1"/>
        </w:rPr>
        <w:instrText xml:space="preserve">" </w:instrText>
      </w:r>
      <w:r w:rsidRPr="00C725FC">
        <w:rPr>
          <w:rFonts w:eastAsiaTheme="minorHAnsi"/>
          <w:color w:val="000000" w:themeColor="text1"/>
          <w:lang w:val="en-US" w:eastAsia="ja-JP"/>
        </w:rPr>
        <w:fldChar w:fldCharType="end"/>
      </w:r>
      <w:r w:rsidRPr="00C725FC">
        <w:rPr>
          <w:rFonts w:eastAsiaTheme="minorHAnsi"/>
          <w:color w:val="000000" w:themeColor="text1"/>
          <w:lang w:val="en-US" w:eastAsia="ja-JP"/>
        </w:rPr>
        <w:t xml:space="preserve">. </w:t>
      </w:r>
    </w:p>
    <w:p w14:paraId="4041ABEE" w14:textId="77777777" w:rsidR="00526043" w:rsidRPr="00C725FC" w:rsidRDefault="00526043" w:rsidP="00126AE4">
      <w:pPr>
        <w:autoSpaceDE w:val="0"/>
        <w:autoSpaceDN w:val="0"/>
        <w:adjustRightInd w:val="0"/>
        <w:spacing w:after="100"/>
        <w:ind w:firstLine="142"/>
        <w:jc w:val="both"/>
        <w:rPr>
          <w:rFonts w:ascii="Times New Roman" w:hAnsi="Times New Roman" w:cs="Times New Roman"/>
          <w:color w:val="000000" w:themeColor="text1"/>
        </w:rPr>
      </w:pPr>
      <w:proofErr w:type="gramStart"/>
      <w:r w:rsidRPr="00C725FC">
        <w:rPr>
          <w:rFonts w:ascii="Times New Roman" w:hAnsi="Times New Roman" w:cs="Times New Roman"/>
          <w:color w:val="000000" w:themeColor="text1"/>
        </w:rPr>
        <w:t>In reality, actual</w:t>
      </w:r>
      <w:proofErr w:type="gramEnd"/>
      <w:r w:rsidRPr="00C725FC">
        <w:rPr>
          <w:rFonts w:ascii="Times New Roman" w:hAnsi="Times New Roman" w:cs="Times New Roman"/>
          <w:color w:val="000000" w:themeColor="text1"/>
        </w:rPr>
        <w:t xml:space="preserve"> historical combat data is not easily available. Therefore, the practice is to use data generated either by combat field experiments or by a high-resolution combat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In the latter approach, one uses combat data to compute statistical estimates of the attrition rate coefficients. </w:t>
      </w:r>
    </w:p>
    <w:p w14:paraId="326D9CA2" w14:textId="2BBB3895" w:rsidR="00526043" w:rsidRPr="00C725FC" w:rsidRDefault="00526043" w:rsidP="00126AE4">
      <w:pPr>
        <w:pStyle w:val="BodyText3"/>
        <w:spacing w:after="100"/>
        <w:ind w:firstLine="142"/>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t xml:space="preserve">There are four principal statistical methods for computing such point estimates </w:t>
      </w:r>
      <w:sdt>
        <w:sdtPr>
          <w:rPr>
            <w:rFonts w:ascii="Times New Roman" w:hAnsi="Times New Roman" w:cs="Times New Roman"/>
            <w:color w:val="000000" w:themeColor="text1"/>
            <w:sz w:val="20"/>
            <w:szCs w:val="20"/>
          </w:rPr>
          <w:id w:val="-817031622"/>
          <w:citation/>
        </w:sdtPr>
        <w:sdtEndPr>
          <w:rPr>
            <w:rStyle w:val="refcitationChar"/>
            <w:b/>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VKR84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(V.K. Rohatgi, 1984)</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r w:rsidRPr="00C725FC">
        <w:rPr>
          <w:rFonts w:ascii="Times New Roman" w:hAnsi="Times New Roman" w:cs="Times New Roman"/>
          <w:color w:val="000000" w:themeColor="text1"/>
          <w:sz w:val="20"/>
          <w:szCs w:val="20"/>
        </w:rPr>
        <w:t xml:space="preserve"> (a) method of moments estimation (MME) (b) maximum likelihood estimation (MLE) (c) Bayes estimation (BE) </w:t>
      </w:r>
      <w:r w:rsidRPr="00C725FC">
        <w:rPr>
          <w:rFonts w:ascii="Times New Roman" w:hAnsi="Times New Roman" w:cs="Times New Roman"/>
          <w:color w:val="000000" w:themeColor="text1"/>
          <w:sz w:val="20"/>
          <w:szCs w:val="20"/>
        </w:rPr>
        <w:lastRenderedPageBreak/>
        <w:t>and (d) least square estimation (LSE). Of these four methods, only maximum likelihood estimation method has been used extensively for estimating attrition rate coefficients from combat simulation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w:instrText>
      </w:r>
      <w:r w:rsidRPr="00C725FC">
        <w:rPr>
          <w:rFonts w:ascii="Times New Roman" w:hAnsi="Times New Roman" w:cs="Times New Roman"/>
          <w:noProof/>
          <w:snapToGrid w:val="0"/>
          <w:color w:val="000000" w:themeColor="text1"/>
          <w:sz w:val="20"/>
          <w:szCs w:val="20"/>
        </w:rPr>
        <w:instrText>simulation</w:instrText>
      </w:r>
      <w:r w:rsidRPr="00C725FC">
        <w:rPr>
          <w:rFonts w:ascii="Times New Roman" w:hAnsi="Times New Roman" w:cs="Times New Roman"/>
          <w:color w:val="000000" w:themeColor="text1"/>
          <w:sz w:val="20"/>
          <w:szCs w:val="20"/>
        </w:rPr>
        <w:instrText xml:space="preserve">"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w:t>
      </w:r>
      <w:sdt>
        <w:sdtPr>
          <w:rPr>
            <w:rFonts w:ascii="Times New Roman" w:hAnsi="Times New Roman" w:cs="Times New Roman"/>
            <w:color w:val="000000" w:themeColor="text1"/>
            <w:sz w:val="20"/>
            <w:szCs w:val="20"/>
          </w:rPr>
          <w:id w:val="1567307044"/>
          <w:citation/>
        </w:sdtPr>
        <w:sdtEndPr>
          <w:rPr>
            <w:rStyle w:val="refcitationChar"/>
            <w:b/>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GMC69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(G.M. Clark, 1969)</w:t>
          </w:r>
          <w:r w:rsidRPr="00C725FC">
            <w:rPr>
              <w:rStyle w:val="refcitationCha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w:t>
      </w:r>
      <w:sdt>
        <w:sdtPr>
          <w:rPr>
            <w:rStyle w:val="refcitationChar"/>
            <w:rFonts w:ascii="Times New Roman" w:hAnsi="Times New Roman" w:cs="Times New Roman"/>
            <w:color w:val="000000" w:themeColor="text1"/>
            <w:sz w:val="20"/>
          </w:rPr>
          <w:id w:val="799110930"/>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JAn73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(J. Andrighetti, September, 1973.)</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316958585"/>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0074037F">
            <w:rPr>
              <w:rStyle w:val="refcitationChar"/>
              <w:rFonts w:ascii="Times New Roman" w:hAnsi="Times New Roman" w:cs="Times New Roman"/>
              <w:color w:val="000000" w:themeColor="text1"/>
              <w:sz w:val="20"/>
            </w:rPr>
            <w:instrText xml:space="preserve">CITATION RGS73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(R. G. Stockton, 1973)</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580053455"/>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BCG79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(B.C. Graham, June 1979)</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sdt>
        <w:sdtPr>
          <w:rPr>
            <w:rStyle w:val="refcitationChar"/>
            <w:rFonts w:ascii="Times New Roman" w:hAnsi="Times New Roman" w:cs="Times New Roman"/>
            <w:color w:val="000000" w:themeColor="text1"/>
            <w:sz w:val="20"/>
          </w:rPr>
          <w:id w:val="-1552067924"/>
          <w:citation/>
        </w:sdtPr>
        <w:sdtEndPr>
          <w:rPr>
            <w:rStyle w:val="DefaultParagraphFont"/>
            <w:b w:val="0"/>
            <w:szCs w:val="16"/>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JGT00 \l 16393 </w:instrText>
          </w:r>
          <w:r w:rsidRPr="00C725FC">
            <w:rPr>
              <w:rStyle w:val="refcitationChar"/>
              <w:rFonts w:ascii="Times New Roman" w:hAnsi="Times New Roman" w:cs="Times New Roman"/>
              <w:color w:val="000000" w:themeColor="text1"/>
              <w:sz w:val="20"/>
            </w:rPr>
            <w:fldChar w:fldCharType="separate"/>
          </w:r>
          <w:r w:rsidR="0074037F">
            <w:rPr>
              <w:rStyle w:val="refcitationChar"/>
              <w:rFonts w:ascii="Times New Roman" w:hAnsi="Times New Roman" w:cs="Times New Roman"/>
              <w:noProof/>
              <w:color w:val="000000" w:themeColor="text1"/>
              <w:sz w:val="20"/>
            </w:rPr>
            <w:t xml:space="preserve"> </w:t>
          </w:r>
          <w:r w:rsidR="0074037F" w:rsidRPr="0074037F">
            <w:rPr>
              <w:rFonts w:ascii="Times New Roman" w:hAnsi="Times New Roman" w:cs="Times New Roman"/>
              <w:noProof/>
              <w:color w:val="000000" w:themeColor="text1"/>
              <w:sz w:val="20"/>
              <w:szCs w:val="20"/>
            </w:rPr>
            <w:t>(J.G. Taylor U. Y., 2000)</w:t>
          </w:r>
          <w:r w:rsidRPr="00C725FC">
            <w:rPr>
              <w:rStyle w:val="refcitationCha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 xml:space="preserve">]. Since the original work of </w:t>
      </w:r>
      <w:sdt>
        <w:sdtPr>
          <w:rPr>
            <w:rStyle w:val="refcitationChar"/>
            <w:rFonts w:ascii="Times New Roman" w:hAnsi="Times New Roman" w:cs="Times New Roman"/>
            <w:color w:val="000000" w:themeColor="text1"/>
            <w:sz w:val="20"/>
          </w:rPr>
          <w:id w:val="317082764"/>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GMC69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(G.M. Clark, 1969)</w:t>
          </w:r>
          <w:r w:rsidRPr="00C725FC">
            <w:rPr>
              <w:rStyle w:val="refcitationChar"/>
              <w:rFonts w:ascii="Times New Roman" w:hAnsi="Times New Roman" w:cs="Times New Roman"/>
              <w:color w:val="000000" w:themeColor="text1"/>
              <w:sz w:val="20"/>
            </w:rPr>
            <w:fldChar w:fldCharType="end"/>
          </w:r>
        </w:sdtContent>
      </w:sdt>
      <w:r w:rsidRPr="00C725FC">
        <w:rPr>
          <w:rStyle w:val="refcitationChar"/>
          <w:rFonts w:ascii="Times New Roman" w:hAnsi="Times New Roman" w:cs="Times New Roman"/>
          <w:color w:val="000000" w:themeColor="text1"/>
          <w:sz w:val="20"/>
        </w:rPr>
        <w:t>,</w:t>
      </w:r>
      <w:r w:rsidRPr="00C725FC">
        <w:rPr>
          <w:rFonts w:ascii="Times New Roman" w:hAnsi="Times New Roman" w:cs="Times New Roman"/>
          <w:color w:val="000000" w:themeColor="text1"/>
          <w:sz w:val="20"/>
          <w:szCs w:val="20"/>
        </w:rPr>
        <w:t xml:space="preserve"> no significant theoretical improvement in the combat simulation approach has appeared in the open literatures. Clark in his work had assumed that every target type on a side had the same target availability for estimation of model parameters. He used the time gap between two successive casualties in his simulation for statistical estimation of the model parameters.  There are no alternatives to such assumptions. However, Taylor </w:t>
      </w:r>
      <w:sdt>
        <w:sdtPr>
          <w:rPr>
            <w:rStyle w:val="refcitationChar"/>
            <w:rFonts w:ascii="Times New Roman" w:hAnsi="Times New Roman" w:cs="Times New Roman"/>
            <w:color w:val="000000" w:themeColor="text1"/>
            <w:sz w:val="20"/>
          </w:rPr>
          <w:id w:val="-1278413817"/>
          <w:citation/>
        </w:sdtPr>
        <w:sdtEndPr>
          <w:rPr>
            <w:rStyle w:val="refcitationChar"/>
          </w:rPr>
        </w:sdtEndPr>
        <w:sdtContent>
          <w:r w:rsidRPr="00C725FC">
            <w:rPr>
              <w:rStyle w:val="refcitationChar"/>
              <w:rFonts w:ascii="Times New Roman" w:hAnsi="Times New Roman" w:cs="Times New Roman"/>
              <w:color w:val="000000" w:themeColor="text1"/>
              <w:sz w:val="20"/>
            </w:rPr>
            <w:fldChar w:fldCharType="begin"/>
          </w:r>
          <w:r w:rsidRPr="00C725FC">
            <w:rPr>
              <w:rStyle w:val="refcitationChar"/>
              <w:rFonts w:ascii="Times New Roman" w:hAnsi="Times New Roman" w:cs="Times New Roman"/>
              <w:color w:val="000000" w:themeColor="text1"/>
              <w:sz w:val="20"/>
            </w:rPr>
            <w:instrText xml:space="preserve"> CITATION JGT00 \l 16393 </w:instrText>
          </w:r>
          <w:r w:rsidRPr="00C725FC">
            <w:rPr>
              <w:rStyle w:val="refcitationChar"/>
              <w:rFonts w:ascii="Times New Roman" w:hAnsi="Times New Roman" w:cs="Times New Roman"/>
              <w:color w:val="000000" w:themeColor="text1"/>
              <w:sz w:val="20"/>
            </w:rPr>
            <w:fldChar w:fldCharType="separate"/>
          </w:r>
          <w:r w:rsidR="0074037F" w:rsidRPr="0074037F">
            <w:rPr>
              <w:rFonts w:ascii="Times New Roman" w:hAnsi="Times New Roman" w:cs="Times New Roman"/>
              <w:noProof/>
              <w:color w:val="000000" w:themeColor="text1"/>
              <w:sz w:val="20"/>
              <w:szCs w:val="20"/>
            </w:rPr>
            <w:t>(J.G. Taylor U. Y., 2000)</w:t>
          </w:r>
          <w:r w:rsidRPr="00C725FC">
            <w:rPr>
              <w:rStyle w:val="refcitationChar"/>
              <w:rFonts w:ascii="Times New Roman" w:hAnsi="Times New Roman" w:cs="Times New Roman"/>
              <w:color w:val="000000" w:themeColor="text1"/>
              <w:sz w:val="20"/>
            </w:rPr>
            <w:fldChar w:fldCharType="end"/>
          </w:r>
        </w:sdtContent>
      </w:sdt>
      <w:r w:rsidRPr="00C725FC">
        <w:rPr>
          <w:rFonts w:ascii="Times New Roman" w:hAnsi="Times New Roman" w:cs="Times New Roman"/>
          <w:color w:val="000000" w:themeColor="text1"/>
          <w:sz w:val="20"/>
          <w:szCs w:val="20"/>
        </w:rPr>
        <w:t xml:space="preserve"> has shown how to estimate attrition rate coefficients, without </w:t>
      </w:r>
      <w:r w:rsidR="0049431F" w:rsidRPr="00C725FC">
        <w:rPr>
          <w:rFonts w:ascii="Times New Roman" w:hAnsi="Times New Roman" w:cs="Times New Roman"/>
          <w:color w:val="000000" w:themeColor="text1"/>
          <w:sz w:val="20"/>
          <w:szCs w:val="20"/>
        </w:rPr>
        <w:t>if</w:t>
      </w:r>
      <w:r w:rsidRPr="00C725FC">
        <w:rPr>
          <w:rFonts w:ascii="Times New Roman" w:hAnsi="Times New Roman" w:cs="Times New Roman"/>
          <w:color w:val="000000" w:themeColor="text1"/>
          <w:sz w:val="20"/>
          <w:szCs w:val="20"/>
        </w:rPr>
        <w:t xml:space="preserve"> all target types on a side have the same target availability.</w:t>
      </w:r>
    </w:p>
    <w:p w14:paraId="321EBE28" w14:textId="6E973A65" w:rsidR="00526043" w:rsidRPr="00C725FC" w:rsidRDefault="00526043" w:rsidP="0020016E">
      <w:pPr>
        <w:pStyle w:val="BodyText3"/>
        <w:spacing w:after="100"/>
        <w:ind w:firstLine="284"/>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t>Comparison of high and low-resolution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and the need of aggregation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are elaborated in the literature </w:t>
      </w:r>
      <w:sdt>
        <w:sdtPr>
          <w:rPr>
            <w:rFonts w:ascii="Times New Roman" w:hAnsi="Times New Roman" w:cs="Times New Roman"/>
            <w:color w:val="000000" w:themeColor="text1"/>
            <w:sz w:val="20"/>
            <w:szCs w:val="20"/>
          </w:rPr>
          <w:id w:val="1548955959"/>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Cal00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(Caldwell, Hartman , Parry, &amp; Washburn, 2000)</w:t>
          </w:r>
          <w:r w:rsidR="007E309B">
            <w:rP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sz w:val="20"/>
          <w:szCs w:val="20"/>
        </w:rPr>
        <w:t>. High-resolution modelling involves detailed design, high-resolution knowledge usage, narrow in-depth analysis for accuracy, reasoning and comprehension at a more atomic level, and simulating reality. Contrary to this, low-resolution modelling involves simplistic design, low-resolution knowledge usage, responding to mainly high-level questions, reasoning and comprehension with high-level variables, and abstracting “big picture</w:t>
      </w:r>
      <w:proofErr w:type="gramStart"/>
      <w:r w:rsidRPr="00C725FC">
        <w:rPr>
          <w:rFonts w:ascii="Times New Roman" w:hAnsi="Times New Roman" w:cs="Times New Roman"/>
          <w:color w:val="000000" w:themeColor="text1"/>
          <w:sz w:val="20"/>
          <w:szCs w:val="20"/>
        </w:rPr>
        <w:t>”.</w:t>
      </w:r>
      <w:proofErr w:type="gramEnd"/>
      <w:r w:rsidRPr="00C725FC">
        <w:rPr>
          <w:rFonts w:ascii="Times New Roman" w:hAnsi="Times New Roman" w:cs="Times New Roman"/>
          <w:color w:val="000000" w:themeColor="text1"/>
          <w:sz w:val="20"/>
          <w:szCs w:val="20"/>
        </w:rPr>
        <w:t xml:space="preserve"> High-resolution modelling can also be used for informing, calibrating, or explaining low-resolution work. </w:t>
      </w:r>
    </w:p>
    <w:p w14:paraId="6071CD0F" w14:textId="23A79982" w:rsidR="00526043" w:rsidRPr="00C725FC" w:rsidRDefault="00526043" w:rsidP="00126AE4">
      <w:pPr>
        <w:pStyle w:val="BodyText3"/>
        <w:spacing w:after="100"/>
        <w:ind w:firstLine="284"/>
        <w:jc w:val="both"/>
        <w:rPr>
          <w:rFonts w:ascii="Times New Roman" w:hAnsi="Times New Roman" w:cs="Times New Roman"/>
          <w:color w:val="000000" w:themeColor="text1"/>
          <w:sz w:val="20"/>
          <w:szCs w:val="20"/>
        </w:rPr>
      </w:pPr>
      <w:r w:rsidRPr="00C725FC">
        <w:rPr>
          <w:rFonts w:ascii="Times New Roman" w:hAnsi="Times New Roman" w:cs="Times New Roman"/>
          <w:color w:val="000000" w:themeColor="text1"/>
          <w:sz w:val="20"/>
          <w:szCs w:val="20"/>
        </w:rPr>
        <w:t>The taxonomy of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w:t>
      </w:r>
      <w:r w:rsidR="00A76FB3" w:rsidRPr="00C725FC">
        <w:rPr>
          <w:rFonts w:ascii="Times New Roman" w:hAnsi="Times New Roman" w:cs="Times New Roman"/>
          <w:color w:val="000000" w:themeColor="text1"/>
          <w:sz w:val="20"/>
          <w:szCs w:val="20"/>
        </w:rPr>
        <w:t>high-resolution</w:t>
      </w:r>
      <w:r w:rsidRPr="00C725FC">
        <w:rPr>
          <w:rFonts w:ascii="Times New Roman" w:hAnsi="Times New Roman" w:cs="Times New Roman"/>
          <w:color w:val="000000" w:themeColor="text1"/>
          <w:sz w:val="20"/>
          <w:szCs w:val="20"/>
        </w:rPr>
        <w:t xml:space="preserve"> and low-resolution models, is widely discussed in the literature </w:t>
      </w:r>
      <w:sdt>
        <w:sdtPr>
          <w:rPr>
            <w:rFonts w:ascii="Times New Roman" w:hAnsi="Times New Roman" w:cs="Times New Roman"/>
            <w:color w:val="000000" w:themeColor="text1"/>
            <w:sz w:val="20"/>
            <w:szCs w:val="20"/>
          </w:rPr>
          <w:id w:val="-1512529419"/>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All97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(Allen, 1997)</w:t>
          </w:r>
          <w:r w:rsidR="007E309B">
            <w:rP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sz w:val="20"/>
          <w:szCs w:val="20"/>
        </w:rPr>
        <w:t>. The focus of these works is on the connection between the strategic</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"strategic"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planning with detailed analysis. Aggregation and disaggregation are techniques that facilitate interactions at the same level of interactions. The literature </w:t>
      </w:r>
      <w:sdt>
        <w:sdtPr>
          <w:rPr>
            <w:rFonts w:ascii="Times New Roman" w:hAnsi="Times New Roman" w:cs="Times New Roman"/>
            <w:color w:val="000000" w:themeColor="text1"/>
            <w:sz w:val="20"/>
            <w:szCs w:val="20"/>
          </w:rPr>
          <w:id w:val="-1319649762"/>
          <w:citation/>
        </w:sdtPr>
        <w:sdtEndPr/>
        <w:sdtContent>
          <w:r w:rsidR="007E309B">
            <w:rPr>
              <w:rFonts w:ascii="Times New Roman" w:hAnsi="Times New Roman" w:cs="Times New Roman"/>
              <w:color w:val="000000" w:themeColor="text1"/>
              <w:sz w:val="20"/>
              <w:szCs w:val="20"/>
            </w:rPr>
            <w:fldChar w:fldCharType="begin"/>
          </w:r>
          <w:r w:rsidR="007E309B">
            <w:rPr>
              <w:rFonts w:ascii="Times New Roman" w:hAnsi="Times New Roman" w:cs="Times New Roman"/>
              <w:color w:val="000000" w:themeColor="text1"/>
              <w:sz w:val="20"/>
              <w:szCs w:val="20"/>
            </w:rPr>
            <w:instrText xml:space="preserve"> CITATION HKW75 \l 1033 </w:instrText>
          </w:r>
          <w:r w:rsidR="007E309B">
            <w:rP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sz w:val="20"/>
              <w:szCs w:val="20"/>
            </w:rPr>
            <w:t>(H.K. Weiss, 1975)</w:t>
          </w:r>
          <w:r w:rsidR="007E309B">
            <w:rPr>
              <w:rFonts w:ascii="Times New Roman" w:hAnsi="Times New Roman" w:cs="Times New Roman"/>
              <w:color w:val="000000" w:themeColor="text1"/>
              <w:sz w:val="20"/>
              <w:szCs w:val="20"/>
            </w:rPr>
            <w:fldChar w:fldCharType="end"/>
          </w:r>
        </w:sdtContent>
      </w:sdt>
      <w:r w:rsidR="007E309B">
        <w:rPr>
          <w:rFonts w:ascii="Times New Roman" w:hAnsi="Times New Roman" w:cs="Times New Roman"/>
          <w:color w:val="000000" w:themeColor="text1"/>
          <w:sz w:val="20"/>
          <w:szCs w:val="20"/>
        </w:rPr>
        <w:t xml:space="preserve"> </w:t>
      </w:r>
      <w:r w:rsidRPr="00C725FC">
        <w:rPr>
          <w:rFonts w:ascii="Times New Roman" w:hAnsi="Times New Roman" w:cs="Times New Roman"/>
          <w:color w:val="000000" w:themeColor="text1"/>
          <w:sz w:val="20"/>
          <w:szCs w:val="20"/>
        </w:rPr>
        <w:t>illustrates common approach used in aggregation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using Lanchester theory as a basis. Requirements for theoretically consistent </w:t>
      </w:r>
      <w:r w:rsidRPr="00C725FC">
        <w:rPr>
          <w:rFonts w:ascii="Times New Roman" w:hAnsi="Times New Roman" w:cs="Times New Roman"/>
          <w:color w:val="000000" w:themeColor="text1"/>
          <w:sz w:val="20"/>
          <w:szCs w:val="20"/>
        </w:rPr>
        <w:lastRenderedPageBreak/>
        <w:t xml:space="preserve">aggregation, disaggregation, and partial aggregation have also been described. Consistency of aggregation and disaggregation in models of combat is a very desirable property. The map required for running a </w:t>
      </w:r>
      <w:r w:rsidR="008E7910" w:rsidRPr="00C725FC">
        <w:rPr>
          <w:rFonts w:ascii="Times New Roman" w:hAnsi="Times New Roman" w:cs="Times New Roman"/>
          <w:color w:val="000000" w:themeColor="text1"/>
          <w:sz w:val="20"/>
          <w:szCs w:val="20"/>
        </w:rPr>
        <w:t>large-scale</w:t>
      </w:r>
      <w:r w:rsidRPr="00C725FC">
        <w:rPr>
          <w:rFonts w:ascii="Times New Roman" w:hAnsi="Times New Roman" w:cs="Times New Roman"/>
          <w:color w:val="000000" w:themeColor="text1"/>
          <w:sz w:val="20"/>
          <w:szCs w:val="20"/>
        </w:rPr>
        <w:t xml:space="preserve"> </w:t>
      </w:r>
      <w:r w:rsidR="00563044">
        <w:rPr>
          <w:rFonts w:ascii="Times New Roman" w:hAnsi="Times New Roman" w:cs="Times New Roman"/>
          <w:color w:val="000000" w:themeColor="text1"/>
          <w:sz w:val="20"/>
          <w:szCs w:val="20"/>
        </w:rPr>
        <w:t>Collaborative</w:t>
      </w:r>
      <w:r w:rsidRPr="00C725FC">
        <w:rPr>
          <w:rFonts w:ascii="Times New Roman" w:hAnsi="Times New Roman" w:cs="Times New Roman"/>
          <w:color w:val="000000" w:themeColor="text1"/>
          <w:sz w:val="20"/>
          <w:szCs w:val="20"/>
        </w:rPr>
        <w:t xml:space="preserve"> operation</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"joint operation"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through aggregated combat model is generally of </w:t>
      </w:r>
      <w:proofErr w:type="gramStart"/>
      <w:r w:rsidRPr="00C725FC">
        <w:rPr>
          <w:rFonts w:ascii="Times New Roman" w:hAnsi="Times New Roman" w:cs="Times New Roman"/>
          <w:color w:val="000000" w:themeColor="text1"/>
          <w:sz w:val="20"/>
          <w:szCs w:val="20"/>
        </w:rPr>
        <w:t>coarser</w:t>
      </w:r>
      <w:proofErr w:type="gramEnd"/>
      <w:r w:rsidRPr="00C725FC">
        <w:rPr>
          <w:rFonts w:ascii="Times New Roman" w:hAnsi="Times New Roman" w:cs="Times New Roman"/>
          <w:color w:val="000000" w:themeColor="text1"/>
          <w:sz w:val="20"/>
          <w:szCs w:val="20"/>
        </w:rPr>
        <w:t>-resolution. Map characteristics that are important for aggregated modeling are terrain height, movability by the forces, whether the presence of bridge or rail lines, etc. The map preparation for conducting aggregated simulations to accommodate a bigger combating unit is another research topic. Generally, maps of aggregated combat simulations are divided into smaller segments. If we consider the ATCAL</w:t>
      </w:r>
      <w:r w:rsidRPr="00C725FC">
        <w:rPr>
          <w:rStyle w:val="FootnoteReference"/>
          <w:rFonts w:ascii="Times New Roman" w:hAnsi="Times New Roman" w:cs="Times New Roman"/>
          <w:color w:val="000000" w:themeColor="text1"/>
          <w:sz w:val="20"/>
          <w:szCs w:val="20"/>
        </w:rPr>
        <w:footnoteReference w:id="3"/>
      </w:r>
      <w:r w:rsidRPr="00C725FC">
        <w:rPr>
          <w:rFonts w:ascii="Times New Roman" w:hAnsi="Times New Roman" w:cs="Times New Roman"/>
          <w:color w:val="000000" w:themeColor="text1"/>
          <w:sz w:val="20"/>
          <w:szCs w:val="20"/>
        </w:rPr>
        <w:t xml:space="preserve"> models</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of JTLS</w:t>
      </w:r>
      <w:r w:rsidRPr="00C725FC">
        <w:rPr>
          <w:rStyle w:val="FootnoteReference"/>
          <w:rFonts w:ascii="Times New Roman" w:hAnsi="Times New Roman" w:cs="Times New Roman"/>
          <w:color w:val="000000" w:themeColor="text1"/>
          <w:sz w:val="20"/>
          <w:szCs w:val="20"/>
        </w:rPr>
        <w:footnoteReference w:id="4"/>
      </w:r>
      <w:r w:rsidRPr="00C725FC">
        <w:rPr>
          <w:rFonts w:ascii="Times New Roman" w:hAnsi="Times New Roman" w:cs="Times New Roman"/>
          <w:color w:val="000000" w:themeColor="text1"/>
          <w:sz w:val="20"/>
          <w:szCs w:val="20"/>
        </w:rPr>
        <w:t>, we can see that the operations within one category are completely independent of the other categories. The following table illustrates some of the special characteristics of aggregated combat modeling</w:t>
      </w:r>
      <w:r w:rsidRPr="00C725FC">
        <w:rPr>
          <w:rFonts w:ascii="Times New Roman" w:hAnsi="Times New Roman" w:cs="Times New Roman"/>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"aggregated combat modeling" </w:instrText>
      </w:r>
      <w:r w:rsidRPr="00C725FC">
        <w:rPr>
          <w:rFonts w:ascii="Times New Roman" w:hAnsi="Times New Roman" w:cs="Times New Roman"/>
          <w:color w:val="000000" w:themeColor="text1"/>
          <w:sz w:val="20"/>
          <w:szCs w:val="20"/>
        </w:rPr>
        <w:fldChar w:fldCharType="end"/>
      </w:r>
      <w:r w:rsidRPr="00C725FC">
        <w:rPr>
          <w:rFonts w:ascii="Times New Roman" w:hAnsi="Times New Roman" w:cs="Times New Roman"/>
          <w:color w:val="000000" w:themeColor="text1"/>
          <w:sz w:val="20"/>
          <w:szCs w:val="20"/>
        </w:rPr>
        <w:t xml:space="preserve"> approaches that have been utilized in various Wargame.</w:t>
      </w:r>
    </w:p>
    <w:p w14:paraId="08D4B210" w14:textId="6292C973" w:rsidR="00526043" w:rsidRPr="00C725FC" w:rsidRDefault="00526043" w:rsidP="0020016E">
      <w:pPr>
        <w:pStyle w:val="Caption"/>
        <w:keepNext/>
        <w:ind w:left="567" w:hanging="567"/>
        <w:jc w:val="both"/>
        <w:rPr>
          <w:rFonts w:ascii="Times New Roman" w:hAnsi="Times New Roman" w:cs="Times New Roman"/>
          <w:i w:val="0"/>
          <w:color w:val="000000" w:themeColor="text1"/>
          <w:sz w:val="20"/>
          <w:szCs w:val="20"/>
        </w:rPr>
      </w:pPr>
      <w:bookmarkStart w:id="13" w:name="_Toc44413421"/>
      <w:bookmarkStart w:id="14" w:name="_Toc118977410"/>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3</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Characteristics of few popular aggregated models</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"models" </w:instrTex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xml:space="preserve"> for </w:t>
      </w:r>
      <w:r w:rsidR="005478F1">
        <w:rPr>
          <w:rFonts w:ascii="Times New Roman" w:hAnsi="Times New Roman" w:cs="Times New Roman"/>
          <w:i w:val="0"/>
          <w:color w:val="000000" w:themeColor="text1"/>
          <w:sz w:val="20"/>
          <w:szCs w:val="20"/>
        </w:rPr>
        <w:t>collaborative</w:t>
      </w:r>
      <w:r w:rsidRPr="00C725FC">
        <w:rPr>
          <w:rFonts w:ascii="Times New Roman" w:hAnsi="Times New Roman" w:cs="Times New Roman"/>
          <w:i w:val="0"/>
          <w:color w:val="000000" w:themeColor="text1"/>
          <w:sz w:val="20"/>
          <w:szCs w:val="20"/>
        </w:rPr>
        <w:t xml:space="preserve"> </w:t>
      </w:r>
      <w:r w:rsidR="007E309B">
        <w:rPr>
          <w:rFonts w:ascii="Times New Roman" w:hAnsi="Times New Roman" w:cs="Times New Roman"/>
          <w:i w:val="0"/>
          <w:color w:val="000000" w:themeColor="text1"/>
          <w:sz w:val="20"/>
          <w:szCs w:val="20"/>
        </w:rPr>
        <w:t>I</w:t>
      </w:r>
      <w:r w:rsidRPr="00C725FC">
        <w:rPr>
          <w:rFonts w:ascii="Times New Roman" w:hAnsi="Times New Roman" w:cs="Times New Roman"/>
          <w:i w:val="0"/>
          <w:color w:val="000000" w:themeColor="text1"/>
          <w:sz w:val="20"/>
          <w:szCs w:val="20"/>
        </w:rPr>
        <w:t xml:space="preserve">nter Service </w:t>
      </w:r>
      <w:bookmarkEnd w:id="13"/>
      <w:bookmarkEnd w:id="14"/>
      <w:r w:rsidR="00F07422">
        <w:rPr>
          <w:rFonts w:ascii="Times New Roman" w:hAnsi="Times New Roman" w:cs="Times New Roman"/>
          <w:i w:val="0"/>
          <w:color w:val="000000" w:themeColor="text1"/>
          <w:sz w:val="20"/>
          <w:szCs w:val="20"/>
        </w:rPr>
        <w:t>model</w:t>
      </w:r>
      <w:r w:rsidR="00386687">
        <w:rPr>
          <w:rFonts w:ascii="Times New Roman" w:hAnsi="Times New Roman" w:cs="Times New Roman"/>
          <w:i w:val="0"/>
          <w:color w:val="000000" w:themeColor="text1"/>
          <w:sz w:val="20"/>
          <w:szCs w:val="20"/>
        </w:rPr>
        <w:t>-</w:t>
      </w:r>
      <w:r w:rsidR="00F07422">
        <w:rPr>
          <w:rFonts w:ascii="Times New Roman" w:hAnsi="Times New Roman" w:cs="Times New Roman"/>
          <w:i w:val="0"/>
          <w:color w:val="000000" w:themeColor="text1"/>
          <w:sz w:val="20"/>
          <w:szCs w:val="20"/>
        </w:rPr>
        <w:t>based system</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color w:val="000000" w:themeColor="text1"/>
          <w:sz w:val="20"/>
          <w:szCs w:val="20"/>
        </w:rPr>
        <w:instrText xml:space="preserve"> XE "wargame" </w:instrText>
      </w:r>
      <w:r w:rsidRPr="00C725FC">
        <w:rPr>
          <w:rFonts w:ascii="Times New Roman" w:hAnsi="Times New Roman" w:cs="Times New Roman"/>
          <w:i w:val="0"/>
          <w:color w:val="000000" w:themeColor="text1"/>
          <w:sz w:val="20"/>
          <w:szCs w:val="20"/>
        </w:rPr>
        <w:fldChar w:fldCharType="end"/>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314"/>
        <w:gridCol w:w="1133"/>
        <w:gridCol w:w="1238"/>
      </w:tblGrid>
      <w:tr w:rsidR="00C725FC" w:rsidRPr="0020016E" w14:paraId="5F5F15FD" w14:textId="77777777" w:rsidTr="00FD7A75">
        <w:trPr>
          <w:jc w:val="center"/>
        </w:trPr>
        <w:tc>
          <w:tcPr>
            <w:tcW w:w="1413" w:type="dxa"/>
            <w:shd w:val="clear" w:color="auto" w:fill="auto"/>
            <w:vAlign w:val="center"/>
          </w:tcPr>
          <w:p w14:paraId="62BFBBB8"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Name</w:t>
            </w:r>
          </w:p>
        </w:tc>
        <w:tc>
          <w:tcPr>
            <w:tcW w:w="2933" w:type="dxa"/>
            <w:shd w:val="clear" w:color="auto" w:fill="auto"/>
            <w:vAlign w:val="center"/>
          </w:tcPr>
          <w:p w14:paraId="70916C9D" w14:textId="62C62DA0"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Terrain</w:t>
            </w:r>
          </w:p>
          <w:p w14:paraId="1600BD05"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Model Units</w:t>
            </w:r>
          </w:p>
        </w:tc>
        <w:tc>
          <w:tcPr>
            <w:tcW w:w="1745" w:type="dxa"/>
            <w:shd w:val="clear" w:color="auto" w:fill="auto"/>
            <w:vAlign w:val="center"/>
          </w:tcPr>
          <w:p w14:paraId="35603791"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Movement</w:t>
            </w:r>
          </w:p>
          <w:p w14:paraId="47408BD8" w14:textId="77777777" w:rsidR="00526043" w:rsidRPr="00FD7A75" w:rsidRDefault="00526043" w:rsidP="00FD7A75">
            <w:pPr>
              <w:spacing w:after="0" w:line="240" w:lineRule="auto"/>
              <w:jc w:val="center"/>
              <w:rPr>
                <w:rFonts w:ascii="Times New Roman" w:hAnsi="Times New Roman" w:cs="Times New Roman"/>
                <w:b/>
                <w:bCs/>
                <w:color w:val="000000" w:themeColor="text1"/>
                <w:sz w:val="16"/>
                <w:szCs w:val="16"/>
              </w:rPr>
            </w:pPr>
            <w:r w:rsidRPr="00FD7A75">
              <w:rPr>
                <w:rFonts w:ascii="Times New Roman" w:hAnsi="Times New Roman" w:cs="Times New Roman"/>
                <w:b/>
                <w:bCs/>
                <w:color w:val="000000" w:themeColor="text1"/>
                <w:sz w:val="16"/>
                <w:szCs w:val="16"/>
              </w:rPr>
              <w:t>Model Factors</w:t>
            </w:r>
          </w:p>
        </w:tc>
        <w:tc>
          <w:tcPr>
            <w:tcW w:w="1995" w:type="dxa"/>
            <w:vMerge w:val="restart"/>
            <w:shd w:val="clear" w:color="auto" w:fill="auto"/>
          </w:tcPr>
          <w:p w14:paraId="1241B2F7"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p>
          <w:p w14:paraId="7D7B6ADE" w14:textId="77777777" w:rsidR="00526043" w:rsidRPr="0020016E" w:rsidRDefault="00526043" w:rsidP="008154B0">
            <w:pPr>
              <w:spacing w:after="0" w:line="240" w:lineRule="auto"/>
              <w:jc w:val="both"/>
              <w:rPr>
                <w:rFonts w:ascii="Times New Roman" w:hAnsi="Times New Roman" w:cs="Times New Roman"/>
                <w:color w:val="000000" w:themeColor="text1"/>
                <w:sz w:val="16"/>
                <w:szCs w:val="16"/>
                <w:u w:val="single"/>
              </w:rPr>
            </w:pPr>
            <w:r w:rsidRPr="0020016E">
              <w:rPr>
                <w:rFonts w:ascii="Times New Roman" w:hAnsi="Times New Roman" w:cs="Times New Roman"/>
                <w:color w:val="000000" w:themeColor="text1"/>
                <w:sz w:val="16"/>
                <w:szCs w:val="16"/>
                <w:u w:val="single"/>
              </w:rPr>
              <w:t>Speed depends On</w:t>
            </w:r>
          </w:p>
          <w:p w14:paraId="02BFCF3F"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Unit Type</w:t>
            </w:r>
          </w:p>
          <w:p w14:paraId="137E5C76" w14:textId="77777777" w:rsidR="00526043" w:rsidRPr="0020016E" w:rsidRDefault="00526043" w:rsidP="008154B0">
            <w:pPr>
              <w:spacing w:after="0" w:line="240" w:lineRule="auto"/>
              <w:rPr>
                <w:rFonts w:ascii="Times New Roman" w:hAnsi="Times New Roman" w:cs="Times New Roman"/>
                <w:color w:val="000000" w:themeColor="text1"/>
                <w:sz w:val="16"/>
                <w:szCs w:val="16"/>
              </w:rPr>
            </w:pPr>
            <w:proofErr w:type="spellStart"/>
            <w:r w:rsidRPr="0020016E">
              <w:rPr>
                <w:rFonts w:ascii="Times New Roman" w:hAnsi="Times New Roman" w:cs="Times New Roman"/>
                <w:color w:val="000000" w:themeColor="text1"/>
                <w:sz w:val="16"/>
                <w:szCs w:val="16"/>
              </w:rPr>
              <w:t>Traficability</w:t>
            </w:r>
            <w:proofErr w:type="spellEnd"/>
          </w:p>
          <w:p w14:paraId="71ADD3AA"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Obstacles or Minefield</w:t>
            </w:r>
          </w:p>
          <w:p w14:paraId="349E0576"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In combat or not</w:t>
            </w:r>
          </w:p>
          <w:p w14:paraId="2D445E81" w14:textId="77777777" w:rsidR="00526043" w:rsidRPr="0020016E" w:rsidRDefault="00526043" w:rsidP="008154B0">
            <w:pPr>
              <w:spacing w:after="0"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Postures</w:t>
            </w:r>
          </w:p>
          <w:p w14:paraId="32EA3E26" w14:textId="77777777" w:rsidR="00526043" w:rsidRPr="0020016E" w:rsidRDefault="00526043" w:rsidP="008154B0">
            <w:pPr>
              <w:spacing w:line="240" w:lineRule="auto"/>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Force Ratio</w:t>
            </w:r>
          </w:p>
        </w:tc>
      </w:tr>
      <w:tr w:rsidR="00C725FC" w:rsidRPr="0020016E" w14:paraId="43A59F68" w14:textId="77777777" w:rsidTr="008154B0">
        <w:trPr>
          <w:jc w:val="center"/>
        </w:trPr>
        <w:tc>
          <w:tcPr>
            <w:tcW w:w="1413" w:type="dxa"/>
            <w:shd w:val="clear" w:color="auto" w:fill="auto"/>
          </w:tcPr>
          <w:p w14:paraId="5DDB711C"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ATCAL</w:t>
            </w:r>
          </w:p>
        </w:tc>
        <w:tc>
          <w:tcPr>
            <w:tcW w:w="2933" w:type="dxa"/>
            <w:shd w:val="clear" w:color="auto" w:fill="auto"/>
          </w:tcPr>
          <w:p w14:paraId="468F3615"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7F1AA794"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Destination</w:t>
            </w:r>
          </w:p>
        </w:tc>
        <w:tc>
          <w:tcPr>
            <w:tcW w:w="1995" w:type="dxa"/>
            <w:vMerge/>
            <w:shd w:val="clear" w:color="auto" w:fill="auto"/>
          </w:tcPr>
          <w:p w14:paraId="3C9BE4C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p>
        </w:tc>
      </w:tr>
      <w:tr w:rsidR="00C725FC" w:rsidRPr="0020016E" w14:paraId="4F6193C6" w14:textId="77777777" w:rsidTr="008154B0">
        <w:trPr>
          <w:jc w:val="center"/>
        </w:trPr>
        <w:tc>
          <w:tcPr>
            <w:tcW w:w="1413" w:type="dxa"/>
            <w:shd w:val="clear" w:color="auto" w:fill="auto"/>
          </w:tcPr>
          <w:p w14:paraId="43E13A3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IDAGM</w:t>
            </w:r>
          </w:p>
        </w:tc>
        <w:tc>
          <w:tcPr>
            <w:tcW w:w="2933" w:type="dxa"/>
            <w:shd w:val="clear" w:color="auto" w:fill="auto"/>
          </w:tcPr>
          <w:p w14:paraId="3282225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Sector</w:t>
            </w:r>
          </w:p>
        </w:tc>
        <w:tc>
          <w:tcPr>
            <w:tcW w:w="1745" w:type="dxa"/>
            <w:shd w:val="clear" w:color="auto" w:fill="auto"/>
          </w:tcPr>
          <w:p w14:paraId="456D75AC"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Route</w:t>
            </w:r>
          </w:p>
        </w:tc>
        <w:tc>
          <w:tcPr>
            <w:tcW w:w="1995" w:type="dxa"/>
            <w:vMerge/>
            <w:shd w:val="clear" w:color="auto" w:fill="auto"/>
          </w:tcPr>
          <w:p w14:paraId="13481530"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167BF41D" w14:textId="77777777" w:rsidTr="008154B0">
        <w:trPr>
          <w:jc w:val="center"/>
        </w:trPr>
        <w:tc>
          <w:tcPr>
            <w:tcW w:w="1413" w:type="dxa"/>
            <w:shd w:val="clear" w:color="auto" w:fill="auto"/>
          </w:tcPr>
          <w:p w14:paraId="6D6EFBC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VECTOR 2</w:t>
            </w:r>
          </w:p>
        </w:tc>
        <w:tc>
          <w:tcPr>
            <w:tcW w:w="2933" w:type="dxa"/>
            <w:shd w:val="clear" w:color="auto" w:fill="auto"/>
          </w:tcPr>
          <w:p w14:paraId="55BCF95F"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4DB79ED5"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Speed</w:t>
            </w:r>
          </w:p>
        </w:tc>
        <w:tc>
          <w:tcPr>
            <w:tcW w:w="1995" w:type="dxa"/>
            <w:vMerge/>
            <w:shd w:val="clear" w:color="auto" w:fill="auto"/>
          </w:tcPr>
          <w:p w14:paraId="18552BBF"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30EB01CC" w14:textId="77777777" w:rsidTr="008154B0">
        <w:trPr>
          <w:jc w:val="center"/>
        </w:trPr>
        <w:tc>
          <w:tcPr>
            <w:tcW w:w="1413" w:type="dxa"/>
            <w:shd w:val="clear" w:color="auto" w:fill="auto"/>
          </w:tcPr>
          <w:p w14:paraId="2C50B914"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JTLS</w:t>
            </w:r>
          </w:p>
        </w:tc>
        <w:tc>
          <w:tcPr>
            <w:tcW w:w="2933" w:type="dxa"/>
            <w:shd w:val="clear" w:color="auto" w:fill="auto"/>
          </w:tcPr>
          <w:p w14:paraId="2FD9051D"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33A60300" w14:textId="77777777" w:rsidR="00526043" w:rsidRPr="0020016E" w:rsidRDefault="00526043" w:rsidP="008154B0">
            <w:pPr>
              <w:spacing w:line="240" w:lineRule="auto"/>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Route</w:t>
            </w:r>
          </w:p>
        </w:tc>
        <w:tc>
          <w:tcPr>
            <w:tcW w:w="1995" w:type="dxa"/>
            <w:vMerge/>
            <w:shd w:val="clear" w:color="auto" w:fill="auto"/>
          </w:tcPr>
          <w:p w14:paraId="02CDEC33" w14:textId="77777777" w:rsidR="00526043" w:rsidRPr="0020016E" w:rsidRDefault="00526043" w:rsidP="008154B0">
            <w:pPr>
              <w:jc w:val="both"/>
              <w:rPr>
                <w:rFonts w:ascii="Times New Roman" w:hAnsi="Times New Roman" w:cs="Times New Roman"/>
                <w:color w:val="000000" w:themeColor="text1"/>
                <w:sz w:val="16"/>
                <w:szCs w:val="16"/>
              </w:rPr>
            </w:pPr>
          </w:p>
        </w:tc>
      </w:tr>
      <w:tr w:rsidR="00C725FC" w:rsidRPr="0020016E" w14:paraId="5ECEE1EA" w14:textId="77777777" w:rsidTr="008154B0">
        <w:trPr>
          <w:jc w:val="center"/>
        </w:trPr>
        <w:tc>
          <w:tcPr>
            <w:tcW w:w="1413" w:type="dxa"/>
            <w:shd w:val="clear" w:color="auto" w:fill="auto"/>
          </w:tcPr>
          <w:p w14:paraId="42B0BB77"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FORCE</w:t>
            </w:r>
          </w:p>
        </w:tc>
        <w:tc>
          <w:tcPr>
            <w:tcW w:w="2933" w:type="dxa"/>
            <w:shd w:val="clear" w:color="auto" w:fill="auto"/>
          </w:tcPr>
          <w:p w14:paraId="1114923C"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Segments</w:t>
            </w:r>
          </w:p>
        </w:tc>
        <w:tc>
          <w:tcPr>
            <w:tcW w:w="1745" w:type="dxa"/>
            <w:shd w:val="clear" w:color="auto" w:fill="auto"/>
          </w:tcPr>
          <w:p w14:paraId="5D3ABEA5" w14:textId="77777777" w:rsidR="00526043" w:rsidRPr="0020016E" w:rsidRDefault="00526043" w:rsidP="008154B0">
            <w:pPr>
              <w:jc w:val="both"/>
              <w:rPr>
                <w:rFonts w:ascii="Times New Roman" w:hAnsi="Times New Roman" w:cs="Times New Roman"/>
                <w:color w:val="000000" w:themeColor="text1"/>
                <w:sz w:val="16"/>
                <w:szCs w:val="16"/>
              </w:rPr>
            </w:pPr>
            <w:r w:rsidRPr="0020016E">
              <w:rPr>
                <w:rFonts w:ascii="Times New Roman" w:hAnsi="Times New Roman" w:cs="Times New Roman"/>
                <w:color w:val="000000" w:themeColor="text1"/>
                <w:sz w:val="16"/>
                <w:szCs w:val="16"/>
              </w:rPr>
              <w:t>Speed</w:t>
            </w:r>
          </w:p>
        </w:tc>
        <w:tc>
          <w:tcPr>
            <w:tcW w:w="1995" w:type="dxa"/>
            <w:vMerge/>
            <w:shd w:val="clear" w:color="auto" w:fill="auto"/>
          </w:tcPr>
          <w:p w14:paraId="31B09848" w14:textId="77777777" w:rsidR="00526043" w:rsidRPr="0020016E" w:rsidRDefault="00526043" w:rsidP="008154B0">
            <w:pPr>
              <w:jc w:val="both"/>
              <w:rPr>
                <w:rFonts w:ascii="Times New Roman" w:hAnsi="Times New Roman" w:cs="Times New Roman"/>
                <w:color w:val="000000" w:themeColor="text1"/>
                <w:sz w:val="16"/>
                <w:szCs w:val="16"/>
              </w:rPr>
            </w:pPr>
          </w:p>
        </w:tc>
      </w:tr>
    </w:tbl>
    <w:p w14:paraId="41BDAD18" w14:textId="60FD0768" w:rsidR="00526043" w:rsidRPr="00C725FC" w:rsidRDefault="00526043" w:rsidP="00126AE4">
      <w:pPr>
        <w:spacing w:before="240" w:after="120"/>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t>Environmental modeling is another aspect of aggregated combat modeling</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"aggregated combat modeling"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The environmental factors that have the most prominence </w:t>
      </w:r>
      <w:r w:rsidR="00386687" w:rsidRPr="00C725FC">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visibility, cloud cover, obstacles, </w:t>
      </w:r>
      <w:proofErr w:type="gramStart"/>
      <w:r w:rsidRPr="00C725FC">
        <w:rPr>
          <w:rFonts w:ascii="Times New Roman" w:hAnsi="Times New Roman" w:cs="Times New Roman"/>
          <w:color w:val="000000" w:themeColor="text1"/>
        </w:rPr>
        <w:t>day</w:t>
      </w:r>
      <w:proofErr w:type="gramEnd"/>
      <w:r w:rsidRPr="00C725FC">
        <w:rPr>
          <w:rFonts w:ascii="Times New Roman" w:hAnsi="Times New Roman" w:cs="Times New Roman"/>
          <w:color w:val="000000" w:themeColor="text1"/>
        </w:rPr>
        <w:t xml:space="preserve"> or night conditions, etc. Some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wargame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"wargame"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 like COSAGE model has the scope to give the input for two different time scale of day or night. With changing day and night conditions, the target detection probability</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"probability"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target location, lethality of weapons, effectiveness of smoke and illumination rounds also changes. We also need to think about how the night vision </w:t>
      </w:r>
      <w:r w:rsidRPr="00C725FC">
        <w:rPr>
          <w:rFonts w:ascii="Times New Roman" w:hAnsi="Times New Roman" w:cs="Times New Roman"/>
          <w:color w:val="000000" w:themeColor="text1"/>
        </w:rPr>
        <w:lastRenderedPageBreak/>
        <w:t xml:space="preserve">devices and other electro-optical devices are enhancing vision capability and how their effects can be reflected in the aggregated modeling. An example of such modeling is VECTOR 2 (Caldwell et. al. 2000) model. It considers environmental conditions for a different combination of bigger fighting units with changing visibility categories with different target and observer combinations. These influences mobility and target acquisition. The COMMANDER model (Caldwell et. al. 2000) (for Air operation) uses 250 nm of ground cover for monitoring weather conditions. </w:t>
      </w:r>
    </w:p>
    <w:p w14:paraId="198F4824" w14:textId="77777777" w:rsidR="00126AE4" w:rsidRDefault="00526043" w:rsidP="00D160DB">
      <w:pPr>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t>Why do we need aggregated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High-resolution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models are commonly used to represent real-world scenarios. High-level simulation or detailed simulation models cannot be used if we want a simulation that can handle higher force levels. Then it became imperative to model more and more of the bigger forces, in that case, the Aggregated Model is required. The first step in aggregated modeling is to identify what the minimum resolution should be in the model, brigade, division, and so </w:t>
      </w:r>
      <w:r w:rsidRPr="00C725FC">
        <w:rPr>
          <w:rFonts w:ascii="Times New Roman" w:hAnsi="Times New Roman" w:cs="Times New Roman"/>
          <w:color w:val="000000" w:themeColor="text1"/>
        </w:rPr>
        <w:lastRenderedPageBreak/>
        <w:t xml:space="preserve">on. After identifying it, it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be seen what are the smaller sub-unit that constitutes the bigger unit. The next step is to extract an average of the stochastic processes that are being used in the high-resolution simulation and apply it to the aggregated level for the interactions of larger units. </w:t>
      </w:r>
    </w:p>
    <w:p w14:paraId="17D07F9A" w14:textId="0B53667C" w:rsidR="00526043" w:rsidRPr="00C725FC" w:rsidRDefault="00526043" w:rsidP="00D160DB">
      <w:pPr>
        <w:ind w:firstLine="142"/>
        <w:jc w:val="both"/>
        <w:rPr>
          <w:rFonts w:ascii="Times New Roman" w:hAnsi="Times New Roman" w:cs="Times New Roman"/>
          <w:color w:val="000000" w:themeColor="text1"/>
        </w:rPr>
      </w:pPr>
      <w:r w:rsidRPr="00C725FC">
        <w:rPr>
          <w:rFonts w:ascii="Times New Roman" w:hAnsi="Times New Roman" w:cs="Times New Roman"/>
          <w:color w:val="000000" w:themeColor="text1"/>
        </w:rPr>
        <w:t>This is why most of the time we see that the aggregated models are being designed at deterministic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"deterministic"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model. Another important aspect of the aggregated model is its Event management with the time frame. The time resolution of aggregated models is usually varying from one minute to one day. In that case, not all Event details are available. An average idea is given that there will be some Events during this time frame. Open literatures refer several large-scale aggregated models over the years.</w:t>
      </w:r>
      <w:r w:rsidR="00D160DB">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The table below gives a comparison study of all simulated aggregated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w:t>
      </w:r>
    </w:p>
    <w:p w14:paraId="53E34BCC" w14:textId="77777777" w:rsidR="00D160DB" w:rsidRDefault="00D160DB" w:rsidP="00526043">
      <w:pPr>
        <w:pStyle w:val="Caption"/>
        <w:keepNext/>
        <w:jc w:val="center"/>
        <w:rPr>
          <w:rFonts w:ascii="Times New Roman" w:hAnsi="Times New Roman" w:cs="Times New Roman"/>
          <w:i w:val="0"/>
          <w:color w:val="000000" w:themeColor="text1"/>
          <w:sz w:val="20"/>
          <w:szCs w:val="20"/>
        </w:rPr>
        <w:sectPr w:rsidR="00D160DB" w:rsidSect="00E77192">
          <w:pgSz w:w="5954" w:h="8420" w:code="9"/>
          <w:pgMar w:top="709" w:right="709" w:bottom="851" w:left="567" w:header="283" w:footer="283" w:gutter="0"/>
          <w:cols w:space="708"/>
          <w:docGrid w:linePitch="360"/>
        </w:sectPr>
      </w:pPr>
      <w:bookmarkStart w:id="15" w:name="_Toc44413422"/>
      <w:bookmarkStart w:id="16" w:name="_Toc118977411"/>
    </w:p>
    <w:p w14:paraId="34BBF908" w14:textId="61DD63B8" w:rsidR="00526043" w:rsidRPr="00C725FC" w:rsidRDefault="00526043" w:rsidP="00D160DB">
      <w:pPr>
        <w:pStyle w:val="Caption"/>
        <w:keepNext/>
        <w:jc w:val="center"/>
        <w:rPr>
          <w:rFonts w:ascii="Times New Roman" w:hAnsi="Times New Roman" w:cs="Times New Roman"/>
          <w:i w:val="0"/>
          <w:color w:val="000000" w:themeColor="text1"/>
          <w:sz w:val="20"/>
          <w:szCs w:val="20"/>
        </w:rPr>
      </w:pPr>
      <w:r w:rsidRPr="00C725FC">
        <w:rPr>
          <w:rFonts w:ascii="Times New Roman" w:hAnsi="Times New Roman" w:cs="Times New Roman"/>
          <w:i w:val="0"/>
          <w:color w:val="000000" w:themeColor="text1"/>
          <w:sz w:val="20"/>
          <w:szCs w:val="20"/>
        </w:rPr>
        <w:lastRenderedPageBreak/>
        <w:t xml:space="preserve">Table </w:t>
      </w:r>
      <w:r w:rsidRPr="00C725FC">
        <w:rPr>
          <w:rFonts w:ascii="Times New Roman" w:hAnsi="Times New Roman" w:cs="Times New Roman"/>
          <w:i w:val="0"/>
          <w:color w:val="000000" w:themeColor="text1"/>
          <w:sz w:val="20"/>
          <w:szCs w:val="20"/>
        </w:rPr>
        <w:fldChar w:fldCharType="begin"/>
      </w:r>
      <w:r w:rsidRPr="00C725FC">
        <w:rPr>
          <w:rFonts w:ascii="Times New Roman" w:hAnsi="Times New Roman" w:cs="Times New Roman"/>
          <w:i w:val="0"/>
          <w:color w:val="000000" w:themeColor="text1"/>
          <w:sz w:val="20"/>
          <w:szCs w:val="20"/>
        </w:rPr>
        <w:instrText xml:space="preserve"> SEQ Table \* ARABIC </w:instrText>
      </w:r>
      <w:r w:rsidRPr="00C725FC">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4</w:t>
      </w:r>
      <w:r w:rsidRPr="00C725FC">
        <w:rPr>
          <w:rFonts w:ascii="Times New Roman" w:hAnsi="Times New Roman" w:cs="Times New Roman"/>
          <w:i w:val="0"/>
          <w:color w:val="000000" w:themeColor="text1"/>
          <w:sz w:val="20"/>
          <w:szCs w:val="20"/>
        </w:rPr>
        <w:fldChar w:fldCharType="end"/>
      </w:r>
      <w:r w:rsidRPr="00C725FC">
        <w:rPr>
          <w:rFonts w:ascii="Times New Roman" w:hAnsi="Times New Roman" w:cs="Times New Roman"/>
          <w:i w:val="0"/>
          <w:color w:val="000000" w:themeColor="text1"/>
          <w:sz w:val="20"/>
          <w:szCs w:val="20"/>
        </w:rPr>
        <w:t>. Comparison study of different Aggregated Models</w:t>
      </w:r>
      <w:bookmarkEnd w:id="15"/>
      <w:bookmarkEnd w:id="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68"/>
        <w:gridCol w:w="881"/>
        <w:gridCol w:w="562"/>
        <w:gridCol w:w="510"/>
        <w:gridCol w:w="642"/>
        <w:gridCol w:w="811"/>
      </w:tblGrid>
      <w:tr w:rsidR="00C725FC" w:rsidRPr="00D160DB" w14:paraId="4B380E3C" w14:textId="77777777" w:rsidTr="00FD7A75">
        <w:trPr>
          <w:jc w:val="center"/>
        </w:trPr>
        <w:tc>
          <w:tcPr>
            <w:tcW w:w="0" w:type="auto"/>
            <w:shd w:val="clear" w:color="auto" w:fill="auto"/>
          </w:tcPr>
          <w:p w14:paraId="2A4D89B0" w14:textId="77777777" w:rsidR="00526043" w:rsidRPr="00D160DB" w:rsidRDefault="00526043" w:rsidP="00D160DB">
            <w:pPr>
              <w:spacing w:line="240" w:lineRule="auto"/>
              <w:jc w:val="both"/>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Models</w:t>
            </w:r>
          </w:p>
        </w:tc>
        <w:tc>
          <w:tcPr>
            <w:tcW w:w="0" w:type="auto"/>
            <w:shd w:val="clear" w:color="auto" w:fill="auto"/>
          </w:tcPr>
          <w:p w14:paraId="7BA80059"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Nature</w:t>
            </w:r>
          </w:p>
        </w:tc>
        <w:tc>
          <w:tcPr>
            <w:tcW w:w="0" w:type="auto"/>
            <w:shd w:val="clear" w:color="auto" w:fill="auto"/>
          </w:tcPr>
          <w:p w14:paraId="7722473F"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Scale</w:t>
            </w:r>
          </w:p>
        </w:tc>
        <w:tc>
          <w:tcPr>
            <w:tcW w:w="510" w:type="dxa"/>
            <w:shd w:val="clear" w:color="auto" w:fill="auto"/>
          </w:tcPr>
          <w:p w14:paraId="791431E5"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Year</w:t>
            </w:r>
          </w:p>
        </w:tc>
        <w:tc>
          <w:tcPr>
            <w:tcW w:w="0" w:type="auto"/>
            <w:shd w:val="clear" w:color="auto" w:fill="auto"/>
          </w:tcPr>
          <w:p w14:paraId="16CB21B2"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Domain</w:t>
            </w:r>
          </w:p>
        </w:tc>
        <w:tc>
          <w:tcPr>
            <w:tcW w:w="0" w:type="auto"/>
            <w:shd w:val="clear" w:color="auto" w:fill="auto"/>
          </w:tcPr>
          <w:p w14:paraId="09D854C0" w14:textId="77777777" w:rsidR="00526043" w:rsidRPr="00D160DB" w:rsidRDefault="00526043" w:rsidP="00EC6921">
            <w:pPr>
              <w:spacing w:line="240" w:lineRule="auto"/>
              <w:jc w:val="center"/>
              <w:rPr>
                <w:rFonts w:ascii="Times New Roman" w:hAnsi="Times New Roman" w:cs="Times New Roman"/>
                <w:b/>
                <w:color w:val="000000" w:themeColor="text1"/>
                <w:sz w:val="16"/>
                <w:szCs w:val="16"/>
              </w:rPr>
            </w:pPr>
            <w:r w:rsidRPr="00D160DB">
              <w:rPr>
                <w:rFonts w:ascii="Times New Roman" w:hAnsi="Times New Roman" w:cs="Times New Roman"/>
                <w:b/>
                <w:color w:val="000000" w:themeColor="text1"/>
                <w:sz w:val="16"/>
                <w:szCs w:val="16"/>
              </w:rPr>
              <w:t>Levels</w:t>
            </w:r>
          </w:p>
        </w:tc>
      </w:tr>
      <w:tr w:rsidR="00C725FC" w:rsidRPr="00D160DB" w14:paraId="42932EB5" w14:textId="77777777" w:rsidTr="00FD7A75">
        <w:trPr>
          <w:jc w:val="center"/>
        </w:trPr>
        <w:tc>
          <w:tcPr>
            <w:tcW w:w="0" w:type="auto"/>
            <w:shd w:val="clear" w:color="auto" w:fill="auto"/>
          </w:tcPr>
          <w:p w14:paraId="4086EE63"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ATLAS</w:t>
            </w:r>
          </w:p>
        </w:tc>
        <w:tc>
          <w:tcPr>
            <w:tcW w:w="0" w:type="auto"/>
            <w:shd w:val="clear" w:color="auto" w:fill="auto"/>
          </w:tcPr>
          <w:p w14:paraId="1374169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67939BC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24CB59D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1960</w:t>
            </w:r>
          </w:p>
        </w:tc>
        <w:tc>
          <w:tcPr>
            <w:tcW w:w="0" w:type="auto"/>
            <w:shd w:val="clear" w:color="auto" w:fill="auto"/>
          </w:tcPr>
          <w:p w14:paraId="28414F7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6C9245F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Div/Mission</w:t>
            </w:r>
          </w:p>
        </w:tc>
      </w:tr>
      <w:tr w:rsidR="00C725FC" w:rsidRPr="00D160DB" w14:paraId="4A1BC3B7" w14:textId="77777777" w:rsidTr="00FD7A75">
        <w:trPr>
          <w:jc w:val="center"/>
        </w:trPr>
        <w:tc>
          <w:tcPr>
            <w:tcW w:w="0" w:type="auto"/>
            <w:shd w:val="clear" w:color="auto" w:fill="auto"/>
          </w:tcPr>
          <w:p w14:paraId="2373BA16"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CEM</w:t>
            </w:r>
          </w:p>
        </w:tc>
        <w:tc>
          <w:tcPr>
            <w:tcW w:w="0" w:type="auto"/>
            <w:shd w:val="clear" w:color="auto" w:fill="auto"/>
          </w:tcPr>
          <w:p w14:paraId="29B699C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D368BE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10A245F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3C62997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2DA5BBA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Brig/Div</w:t>
            </w:r>
          </w:p>
        </w:tc>
      </w:tr>
      <w:tr w:rsidR="00C725FC" w:rsidRPr="00D160DB" w14:paraId="787E25F8" w14:textId="77777777" w:rsidTr="00FD7A75">
        <w:trPr>
          <w:jc w:val="center"/>
        </w:trPr>
        <w:tc>
          <w:tcPr>
            <w:tcW w:w="0" w:type="auto"/>
            <w:shd w:val="clear" w:color="auto" w:fill="auto"/>
          </w:tcPr>
          <w:p w14:paraId="26300E1C"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IDAGAM</w:t>
            </w:r>
          </w:p>
        </w:tc>
        <w:tc>
          <w:tcPr>
            <w:tcW w:w="0" w:type="auto"/>
            <w:shd w:val="clear" w:color="auto" w:fill="auto"/>
          </w:tcPr>
          <w:p w14:paraId="1C9A1EB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F99247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1118450B"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1974</w:t>
            </w:r>
          </w:p>
        </w:tc>
        <w:tc>
          <w:tcPr>
            <w:tcW w:w="0" w:type="auto"/>
            <w:shd w:val="clear" w:color="auto" w:fill="auto"/>
          </w:tcPr>
          <w:p w14:paraId="6B1D74B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641443E9"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Brig/Div</w:t>
            </w:r>
          </w:p>
        </w:tc>
      </w:tr>
      <w:tr w:rsidR="00C725FC" w:rsidRPr="00D160DB" w14:paraId="4C693384" w14:textId="77777777" w:rsidTr="00FD7A75">
        <w:trPr>
          <w:jc w:val="center"/>
        </w:trPr>
        <w:tc>
          <w:tcPr>
            <w:tcW w:w="0" w:type="auto"/>
            <w:shd w:val="clear" w:color="auto" w:fill="auto"/>
          </w:tcPr>
          <w:p w14:paraId="1A83A39E"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VECTOR 2</w:t>
            </w:r>
          </w:p>
        </w:tc>
        <w:tc>
          <w:tcPr>
            <w:tcW w:w="0" w:type="auto"/>
            <w:shd w:val="clear" w:color="auto" w:fill="auto"/>
          </w:tcPr>
          <w:p w14:paraId="4728961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7B12412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065A3E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1976</w:t>
            </w:r>
          </w:p>
        </w:tc>
        <w:tc>
          <w:tcPr>
            <w:tcW w:w="0" w:type="auto"/>
            <w:shd w:val="clear" w:color="auto" w:fill="auto"/>
          </w:tcPr>
          <w:p w14:paraId="4F17AE2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5A821B96"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proofErr w:type="spellStart"/>
            <w:r w:rsidRPr="00D160DB">
              <w:rPr>
                <w:rFonts w:ascii="Times New Roman" w:hAnsi="Times New Roman" w:cs="Times New Roman"/>
                <w:color w:val="000000" w:themeColor="text1"/>
                <w:sz w:val="16"/>
                <w:szCs w:val="16"/>
              </w:rPr>
              <w:t>Battelion</w:t>
            </w:r>
            <w:proofErr w:type="spellEnd"/>
          </w:p>
        </w:tc>
      </w:tr>
      <w:tr w:rsidR="00C725FC" w:rsidRPr="00D160DB" w14:paraId="33D4ED16" w14:textId="77777777" w:rsidTr="00FD7A75">
        <w:trPr>
          <w:jc w:val="center"/>
        </w:trPr>
        <w:tc>
          <w:tcPr>
            <w:tcW w:w="0" w:type="auto"/>
            <w:shd w:val="clear" w:color="auto" w:fill="auto"/>
          </w:tcPr>
          <w:p w14:paraId="7AEA299D"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FORCEM</w:t>
            </w:r>
          </w:p>
        </w:tc>
        <w:tc>
          <w:tcPr>
            <w:tcW w:w="0" w:type="auto"/>
            <w:shd w:val="clear" w:color="auto" w:fill="auto"/>
          </w:tcPr>
          <w:p w14:paraId="044B640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5B48002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7439F1AA"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6DF8F4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2C3FD31"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w:t>
            </w:r>
          </w:p>
        </w:tc>
      </w:tr>
      <w:tr w:rsidR="00C725FC" w:rsidRPr="00D160DB" w14:paraId="010B83E5" w14:textId="77777777" w:rsidTr="00FD7A75">
        <w:trPr>
          <w:jc w:val="center"/>
        </w:trPr>
        <w:tc>
          <w:tcPr>
            <w:tcW w:w="0" w:type="auto"/>
            <w:shd w:val="clear" w:color="auto" w:fill="auto"/>
          </w:tcPr>
          <w:p w14:paraId="0A9825E3"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COMMANDER</w:t>
            </w:r>
          </w:p>
        </w:tc>
        <w:tc>
          <w:tcPr>
            <w:tcW w:w="0" w:type="auto"/>
            <w:shd w:val="clear" w:color="auto" w:fill="auto"/>
          </w:tcPr>
          <w:p w14:paraId="09F2251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2986DDD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35F886A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1A5355F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A15CAA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User Choice</w:t>
            </w:r>
          </w:p>
        </w:tc>
      </w:tr>
      <w:tr w:rsidR="00C725FC" w:rsidRPr="00D160DB" w14:paraId="1794E335" w14:textId="77777777" w:rsidTr="00FD7A75">
        <w:trPr>
          <w:jc w:val="center"/>
        </w:trPr>
        <w:tc>
          <w:tcPr>
            <w:tcW w:w="0" w:type="auto"/>
            <w:shd w:val="clear" w:color="auto" w:fill="auto"/>
          </w:tcPr>
          <w:p w14:paraId="31CF8FE8"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JTLS</w:t>
            </w:r>
          </w:p>
        </w:tc>
        <w:tc>
          <w:tcPr>
            <w:tcW w:w="0" w:type="auto"/>
            <w:shd w:val="clear" w:color="auto" w:fill="auto"/>
          </w:tcPr>
          <w:p w14:paraId="02D0751A"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Stochastic</w:t>
            </w:r>
          </w:p>
        </w:tc>
        <w:tc>
          <w:tcPr>
            <w:tcW w:w="0" w:type="auto"/>
            <w:shd w:val="clear" w:color="auto" w:fill="auto"/>
          </w:tcPr>
          <w:p w14:paraId="12291FCE"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4EB5EA42"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1984</w:t>
            </w:r>
          </w:p>
        </w:tc>
        <w:tc>
          <w:tcPr>
            <w:tcW w:w="0" w:type="auto"/>
            <w:shd w:val="clear" w:color="auto" w:fill="auto"/>
          </w:tcPr>
          <w:p w14:paraId="33E8B29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01182D7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Div/brig</w:t>
            </w:r>
          </w:p>
        </w:tc>
      </w:tr>
      <w:tr w:rsidR="00C725FC" w:rsidRPr="00D160DB" w14:paraId="5C2E585B" w14:textId="77777777" w:rsidTr="00FD7A75">
        <w:trPr>
          <w:jc w:val="center"/>
        </w:trPr>
        <w:tc>
          <w:tcPr>
            <w:tcW w:w="0" w:type="auto"/>
            <w:shd w:val="clear" w:color="auto" w:fill="auto"/>
          </w:tcPr>
          <w:p w14:paraId="45DD2BD7"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ICOR</w:t>
            </w:r>
          </w:p>
        </w:tc>
        <w:tc>
          <w:tcPr>
            <w:tcW w:w="0" w:type="auto"/>
            <w:shd w:val="clear" w:color="auto" w:fill="auto"/>
          </w:tcPr>
          <w:p w14:paraId="50E7B64D"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64498C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Core</w:t>
            </w:r>
          </w:p>
        </w:tc>
        <w:tc>
          <w:tcPr>
            <w:tcW w:w="510" w:type="dxa"/>
            <w:shd w:val="clear" w:color="auto" w:fill="auto"/>
          </w:tcPr>
          <w:p w14:paraId="749B27F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7F5A5BC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487F716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Bat/Coy</w:t>
            </w:r>
          </w:p>
        </w:tc>
      </w:tr>
      <w:tr w:rsidR="00C725FC" w:rsidRPr="00D160DB" w14:paraId="25B36030" w14:textId="77777777" w:rsidTr="00FD7A75">
        <w:trPr>
          <w:jc w:val="center"/>
        </w:trPr>
        <w:tc>
          <w:tcPr>
            <w:tcW w:w="0" w:type="auto"/>
            <w:shd w:val="clear" w:color="auto" w:fill="auto"/>
          </w:tcPr>
          <w:p w14:paraId="79007006"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COSAGE</w:t>
            </w:r>
          </w:p>
        </w:tc>
        <w:tc>
          <w:tcPr>
            <w:tcW w:w="0" w:type="auto"/>
            <w:shd w:val="clear" w:color="auto" w:fill="auto"/>
          </w:tcPr>
          <w:p w14:paraId="20D695A3"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Stochastic</w:t>
            </w:r>
          </w:p>
        </w:tc>
        <w:tc>
          <w:tcPr>
            <w:tcW w:w="0" w:type="auto"/>
            <w:shd w:val="clear" w:color="auto" w:fill="auto"/>
          </w:tcPr>
          <w:p w14:paraId="633740A4"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Theater</w:t>
            </w:r>
          </w:p>
        </w:tc>
        <w:tc>
          <w:tcPr>
            <w:tcW w:w="510" w:type="dxa"/>
            <w:shd w:val="clear" w:color="auto" w:fill="auto"/>
          </w:tcPr>
          <w:p w14:paraId="59B7B6C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1980</w:t>
            </w:r>
          </w:p>
        </w:tc>
        <w:tc>
          <w:tcPr>
            <w:tcW w:w="0" w:type="auto"/>
            <w:shd w:val="clear" w:color="auto" w:fill="auto"/>
          </w:tcPr>
          <w:p w14:paraId="77EC0360"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344A6938"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w:t>
            </w:r>
          </w:p>
        </w:tc>
      </w:tr>
      <w:tr w:rsidR="00C725FC" w:rsidRPr="00D160DB" w14:paraId="37F383A7" w14:textId="77777777" w:rsidTr="00FD7A75">
        <w:trPr>
          <w:jc w:val="center"/>
        </w:trPr>
        <w:tc>
          <w:tcPr>
            <w:tcW w:w="0" w:type="auto"/>
            <w:shd w:val="clear" w:color="auto" w:fill="auto"/>
          </w:tcPr>
          <w:p w14:paraId="6D7DD8EB" w14:textId="77777777" w:rsidR="00526043" w:rsidRPr="00D160DB" w:rsidRDefault="00526043" w:rsidP="00D160DB">
            <w:pPr>
              <w:spacing w:line="240" w:lineRule="auto"/>
              <w:jc w:val="both"/>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FORCE</w:t>
            </w:r>
          </w:p>
        </w:tc>
        <w:tc>
          <w:tcPr>
            <w:tcW w:w="0" w:type="auto"/>
            <w:shd w:val="clear" w:color="auto" w:fill="auto"/>
          </w:tcPr>
          <w:p w14:paraId="0FF79427"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Deterministic</w:t>
            </w:r>
          </w:p>
        </w:tc>
        <w:tc>
          <w:tcPr>
            <w:tcW w:w="0" w:type="auto"/>
            <w:shd w:val="clear" w:color="auto" w:fill="auto"/>
          </w:tcPr>
          <w:p w14:paraId="27FB5B7C"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Division</w:t>
            </w:r>
            <w:r w:rsidRPr="00D160DB">
              <w:rPr>
                <w:rFonts w:ascii="Times New Roman" w:hAnsi="Times New Roman" w:cs="Times New Roman"/>
                <w:color w:val="000000" w:themeColor="text1"/>
                <w:sz w:val="16"/>
                <w:szCs w:val="16"/>
              </w:rPr>
              <w:fldChar w:fldCharType="begin"/>
            </w:r>
            <w:r w:rsidRPr="00D160DB">
              <w:rPr>
                <w:rFonts w:ascii="Times New Roman" w:hAnsi="Times New Roman" w:cs="Times New Roman"/>
                <w:color w:val="000000" w:themeColor="text1"/>
                <w:sz w:val="16"/>
                <w:szCs w:val="16"/>
              </w:rPr>
              <w:instrText xml:space="preserve"> XE "Division" </w:instrText>
            </w:r>
            <w:r w:rsidRPr="00D160DB">
              <w:rPr>
                <w:rFonts w:ascii="Times New Roman" w:hAnsi="Times New Roman" w:cs="Times New Roman"/>
                <w:color w:val="000000" w:themeColor="text1"/>
                <w:sz w:val="16"/>
                <w:szCs w:val="16"/>
              </w:rPr>
              <w:fldChar w:fldCharType="end"/>
            </w:r>
          </w:p>
        </w:tc>
        <w:tc>
          <w:tcPr>
            <w:tcW w:w="510" w:type="dxa"/>
            <w:shd w:val="clear" w:color="auto" w:fill="auto"/>
          </w:tcPr>
          <w:p w14:paraId="70F16A2D"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1970</w:t>
            </w:r>
          </w:p>
        </w:tc>
        <w:tc>
          <w:tcPr>
            <w:tcW w:w="0" w:type="auto"/>
            <w:shd w:val="clear" w:color="auto" w:fill="auto"/>
          </w:tcPr>
          <w:p w14:paraId="78834125"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Army/Air</w:t>
            </w:r>
          </w:p>
        </w:tc>
        <w:tc>
          <w:tcPr>
            <w:tcW w:w="0" w:type="auto"/>
            <w:shd w:val="clear" w:color="auto" w:fill="auto"/>
          </w:tcPr>
          <w:p w14:paraId="5E6731EF" w14:textId="77777777" w:rsidR="00526043" w:rsidRPr="00D160DB" w:rsidRDefault="00526043" w:rsidP="00EC6921">
            <w:pPr>
              <w:spacing w:line="240" w:lineRule="auto"/>
              <w:jc w:val="center"/>
              <w:rPr>
                <w:rFonts w:ascii="Times New Roman" w:hAnsi="Times New Roman" w:cs="Times New Roman"/>
                <w:color w:val="000000" w:themeColor="text1"/>
                <w:sz w:val="16"/>
                <w:szCs w:val="16"/>
              </w:rPr>
            </w:pPr>
            <w:r w:rsidRPr="00D160DB">
              <w:rPr>
                <w:rFonts w:ascii="Times New Roman" w:hAnsi="Times New Roman" w:cs="Times New Roman"/>
                <w:color w:val="000000" w:themeColor="text1"/>
                <w:sz w:val="16"/>
                <w:szCs w:val="16"/>
              </w:rPr>
              <w:t>Bat/Div</w:t>
            </w:r>
          </w:p>
        </w:tc>
      </w:tr>
    </w:tbl>
    <w:p w14:paraId="0B608CF4" w14:textId="5DDEB000" w:rsidR="000E731D" w:rsidRPr="000E731D" w:rsidRDefault="000E731D" w:rsidP="000E731D">
      <w:pPr>
        <w:rPr>
          <w:rFonts w:ascii="Times New Roman" w:hAnsi="Times New Roman" w:cs="Times New Roman"/>
        </w:rPr>
        <w:sectPr w:rsidR="000E731D" w:rsidRPr="000E731D" w:rsidSect="00593EE1">
          <w:pgSz w:w="8420" w:h="5954" w:orient="landscape" w:code="9"/>
          <w:pgMar w:top="567" w:right="1077" w:bottom="425" w:left="851" w:header="0" w:footer="0" w:gutter="0"/>
          <w:cols w:space="708"/>
          <w:docGrid w:linePitch="360"/>
        </w:sectPr>
      </w:pPr>
    </w:p>
    <w:p w14:paraId="092E31DC" w14:textId="4C75A7A4" w:rsidR="00526043" w:rsidRPr="00C725FC" w:rsidRDefault="00526043" w:rsidP="00D160DB">
      <w:pPr>
        <w:spacing w:after="0"/>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Like aggregated terrain and movement model, combat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are an important issue for conducting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wargame</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"wargame"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Two approaches of attrition model are generally adopted. One is the Force Ratio (Allen 1997, </w:t>
      </w:r>
      <w:proofErr w:type="spellStart"/>
      <w:r w:rsidRPr="00C725FC">
        <w:rPr>
          <w:rFonts w:ascii="Times New Roman" w:hAnsi="Times New Roman" w:cs="Times New Roman"/>
          <w:color w:val="000000" w:themeColor="text1"/>
        </w:rPr>
        <w:t>Ramazen</w:t>
      </w:r>
      <w:proofErr w:type="spellEnd"/>
      <w:r w:rsidRPr="00C725FC">
        <w:rPr>
          <w:rFonts w:ascii="Times New Roman" w:hAnsi="Times New Roman" w:cs="Times New Roman"/>
          <w:color w:val="000000" w:themeColor="text1"/>
        </w:rPr>
        <w:t xml:space="preserve"> 2000) and the other is the Lancaster based model (Lanchester 1914, Helmbold 1965, Weiss 1975, Taylor 1983, </w:t>
      </w:r>
      <w:proofErr w:type="spellStart"/>
      <w:r w:rsidRPr="00C725FC">
        <w:rPr>
          <w:rFonts w:ascii="Times New Roman" w:hAnsi="Times New Roman" w:cs="Times New Roman"/>
          <w:color w:val="000000" w:themeColor="text1"/>
        </w:rPr>
        <w:t>Turkes</w:t>
      </w:r>
      <w:proofErr w:type="spellEnd"/>
      <w:r w:rsidRPr="00C725FC">
        <w:rPr>
          <w:rFonts w:ascii="Times New Roman" w:hAnsi="Times New Roman" w:cs="Times New Roman"/>
          <w:color w:val="000000" w:themeColor="text1"/>
        </w:rPr>
        <w:t xml:space="preserve"> 2000). Recently the Salvo model</w:t>
      </w:r>
      <w:sdt>
        <w:sdtPr>
          <w:rPr>
            <w:rFonts w:ascii="Times New Roman" w:hAnsi="Times New Roman" w:cs="Times New Roman"/>
            <w:color w:val="000000" w:themeColor="text1"/>
          </w:rPr>
          <w:id w:val="637612128"/>
          <w:citation/>
        </w:sdtPr>
        <w:sdtEndPr/>
        <w:sdtContent>
          <w:r w:rsidR="004F4E0C">
            <w:rPr>
              <w:rFonts w:ascii="Times New Roman" w:hAnsi="Times New Roman" w:cs="Times New Roman"/>
              <w:color w:val="000000" w:themeColor="text1"/>
            </w:rPr>
            <w:fldChar w:fldCharType="begin"/>
          </w:r>
          <w:r w:rsidR="004F4E0C">
            <w:rPr>
              <w:rFonts w:ascii="Times New Roman" w:hAnsi="Times New Roman" w:cs="Times New Roman"/>
              <w:color w:val="000000" w:themeColor="text1"/>
            </w:rPr>
            <w:instrText xml:space="preserve"> CITATION Hug93 \l 1033 </w:instrText>
          </w:r>
          <w:r w:rsidR="004F4E0C">
            <w:rPr>
              <w:rFonts w:ascii="Times New Roman" w:hAnsi="Times New Roman" w:cs="Times New Roman"/>
              <w:color w:val="000000" w:themeColor="text1"/>
            </w:rPr>
            <w:fldChar w:fldCharType="separate"/>
          </w:r>
          <w:r w:rsidR="0074037F">
            <w:rPr>
              <w:rFonts w:ascii="Times New Roman" w:hAnsi="Times New Roman" w:cs="Times New Roman"/>
              <w:noProof/>
              <w:color w:val="000000" w:themeColor="text1"/>
            </w:rPr>
            <w:t xml:space="preserve"> </w:t>
          </w:r>
          <w:r w:rsidR="0074037F" w:rsidRPr="0074037F">
            <w:rPr>
              <w:rFonts w:ascii="Times New Roman" w:hAnsi="Times New Roman" w:cs="Times New Roman"/>
              <w:noProof/>
              <w:color w:val="000000" w:themeColor="text1"/>
            </w:rPr>
            <w:t>(Hughes, 1993)</w:t>
          </w:r>
          <w:r w:rsidR="004F4E0C">
            <w:rPr>
              <w:rFonts w:ascii="Times New Roman" w:hAnsi="Times New Roman" w:cs="Times New Roman"/>
              <w:color w:val="000000" w:themeColor="text1"/>
            </w:rPr>
            <w:fldChar w:fldCharType="end"/>
          </w:r>
        </w:sdtContent>
      </w:sdt>
      <w:r w:rsidRPr="00C725FC">
        <w:rPr>
          <w:rFonts w:ascii="Times New Roman" w:hAnsi="Times New Roman" w:cs="Times New Roman"/>
          <w:color w:val="000000" w:themeColor="text1"/>
        </w:rPr>
        <w:t xml:space="preserve"> are also become popular for naval warfare</w:t>
      </w:r>
      <w:r w:rsidR="00087F03">
        <w:rPr>
          <w:rFonts w:ascii="Times New Roman" w:hAnsi="Times New Roman" w:cs="Times New Roman"/>
          <w:color w:val="000000" w:themeColor="text1"/>
        </w:rPr>
        <w:t xml:space="preserve"> modeling</w:t>
      </w:r>
      <w:r w:rsidRPr="00C725FC">
        <w:rPr>
          <w:rFonts w:ascii="Times New Roman" w:hAnsi="Times New Roman" w:cs="Times New Roman"/>
          <w:color w:val="000000" w:themeColor="text1"/>
        </w:rPr>
        <w:t>.</w:t>
      </w:r>
    </w:p>
    <w:p w14:paraId="4C3B825D" w14:textId="728AE208" w:rsidR="00526043" w:rsidRPr="00C725FC" w:rsidRDefault="00526043" w:rsidP="00126AE4">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Although simulation</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instrText>
      </w:r>
      <w:r w:rsidRPr="00C725FC">
        <w:rPr>
          <w:rFonts w:ascii="Times New Roman" w:hAnsi="Times New Roman" w:cs="Times New Roman"/>
          <w:noProof/>
          <w:snapToGrid w:val="0"/>
          <w:color w:val="000000" w:themeColor="text1"/>
        </w:rPr>
        <w:instrText>simulation</w:instrText>
      </w:r>
      <w:r w:rsidRPr="00C725FC">
        <w:rPr>
          <w:rFonts w:ascii="Times New Roman" w:hAnsi="Times New Roman" w:cs="Times New Roman"/>
          <w:color w:val="000000" w:themeColor="text1"/>
        </w:rPr>
        <w:instrText xml:space="preserve">"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is a very powerful and useful tool for solving some problems, it is not always the most appropriate method for others. Elaborate combat simulations, which rely upon high fidelity modeling, may not be responsive to rapidly</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"rapidly"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changing technological advances in weapon systems and warfare concepts.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war gaming</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"war gaming"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system requires a simple model that </w:t>
      </w:r>
      <w:proofErr w:type="gramStart"/>
      <w:r w:rsidRPr="00C725FC">
        <w:rPr>
          <w:rFonts w:ascii="Times New Roman" w:hAnsi="Times New Roman" w:cs="Times New Roman"/>
          <w:color w:val="000000" w:themeColor="text1"/>
        </w:rPr>
        <w:t>is capable of capturing</w:t>
      </w:r>
      <w:proofErr w:type="gramEnd"/>
      <w:r w:rsidRPr="00C725FC">
        <w:rPr>
          <w:rFonts w:ascii="Times New Roman" w:hAnsi="Times New Roman" w:cs="Times New Roman"/>
          <w:color w:val="000000" w:themeColor="text1"/>
        </w:rPr>
        <w:t xml:space="preserve"> the innate properties of different weapon systems and allowing decision makers to understand the relationship and interaction between forces. If we can capture and model the essential characteristics of </w:t>
      </w:r>
      <w:r w:rsidRPr="00C725FC">
        <w:rPr>
          <w:rFonts w:ascii="Times New Roman" w:hAnsi="Times New Roman" w:cs="Times New Roman"/>
          <w:color w:val="000000" w:themeColor="text1"/>
        </w:rPr>
        <w:lastRenderedPageBreak/>
        <w:t>these weapon systems, we may be capable of providing easy, but limited, analysis. Alternative to complex simulation for exploratory analysis the Lanchester model and salvo model are such alternatives. It gives the analyst a simple method in which to evaluate the effects of strategic</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"strategic"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or operational level analysis between two opposing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forces and allows simple insight into the broad characteristics of the battle. These types of models calculate the fraction of combat group, or a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 of identical or heterogeneous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"heterogeneous"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components, put out of action as a result of successful engagement from an opposing combat group or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force.</w:t>
      </w:r>
    </w:p>
    <w:p w14:paraId="22050187" w14:textId="20F4A379" w:rsidR="00526043" w:rsidRPr="00C725FC" w:rsidRDefault="00526043" w:rsidP="00D160DB">
      <w:pPr>
        <w:pStyle w:val="Bibliography"/>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Besides the Lanchester’s equations, another approach for combat attrition is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that use force ratio in their structure. The study by </w:t>
      </w:r>
      <w:sdt>
        <w:sdtPr>
          <w:rPr>
            <w:rStyle w:val="equationstyleChar"/>
            <w:rFonts w:ascii="Times New Roman" w:hAnsi="Times New Roman" w:cs="Times New Roman"/>
            <w:color w:val="000000" w:themeColor="text1"/>
            <w:sz w:val="20"/>
            <w:szCs w:val="20"/>
          </w:rPr>
          <w:id w:val="-1809231507"/>
          <w:citation/>
        </w:sdtPr>
        <w:sdtEndPr>
          <w:rPr>
            <w:rStyle w:val="DefaultParagraphFont"/>
            <w:iCs w:val="0"/>
            <w:u w:val="none"/>
          </w:rPr>
        </w:sdtEndPr>
        <w:sdtContent>
          <w:r w:rsidRPr="00C725FC">
            <w:rPr>
              <w:rStyle w:val="equationstyleChar"/>
              <w:rFonts w:ascii="Times New Roman" w:hAnsi="Times New Roman" w:cs="Times New Roman"/>
              <w:color w:val="000000" w:themeColor="text1"/>
              <w:sz w:val="20"/>
              <w:szCs w:val="20"/>
            </w:rPr>
            <w:fldChar w:fldCharType="begin"/>
          </w:r>
          <w:r w:rsidRPr="00C725FC">
            <w:rPr>
              <w:rStyle w:val="equationstyleChar"/>
              <w:rFonts w:ascii="Times New Roman" w:hAnsi="Times New Roman" w:cs="Times New Roman"/>
              <w:color w:val="000000" w:themeColor="text1"/>
              <w:sz w:val="20"/>
              <w:szCs w:val="20"/>
            </w:rPr>
            <w:instrText xml:space="preserve"> CITATION USA98 \l 16393 </w:instrText>
          </w:r>
          <w:r w:rsidRPr="00C725FC">
            <w:rPr>
              <w:rStyle w:val="equationstyleCha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rPr>
            <w:t>(US Army's Center for Strategy and Force Evaluation, September 1998)</w:t>
          </w:r>
          <w:r w:rsidRPr="00C725FC">
            <w:rPr>
              <w:rStyle w:val="equationstyleCha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rPr>
        <w:t xml:space="preserve"> focuses on aggregate attrition methodologies that use combat power ratio to compute the casualties of the forces. Unlike the Lanchester’s equations, there is no study in the literature </w:t>
      </w:r>
      <w:r w:rsidRPr="00C725FC">
        <w:rPr>
          <w:rFonts w:ascii="Times New Roman" w:hAnsi="Times New Roman" w:cs="Times New Roman"/>
          <w:color w:val="000000" w:themeColor="text1"/>
        </w:rPr>
        <w:lastRenderedPageBreak/>
        <w:t>that used firepower score attrition models on real data in which force sizes are available day by day for both sides.</w:t>
      </w:r>
    </w:p>
    <w:p w14:paraId="041DF090" w14:textId="6CF00664" w:rsidR="00526043" w:rsidRPr="00C725FC" w:rsidRDefault="00526043" w:rsidP="00F5356B">
      <w:pPr>
        <w:pStyle w:val="Bibliography"/>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method of determining the firepower scores is a very difficult problem. There are several methods of computing firepower score values, such as military judgement and experience (RAND's ground force scoring system </w:t>
      </w:r>
      <w:sdt>
        <w:sdtPr>
          <w:rPr>
            <w:rStyle w:val="equationstyleChar"/>
            <w:rFonts w:ascii="Times New Roman" w:hAnsi="Times New Roman" w:cs="Times New Roman"/>
            <w:color w:val="000000" w:themeColor="text1"/>
            <w:sz w:val="20"/>
            <w:szCs w:val="20"/>
          </w:rPr>
          <w:id w:val="1527143610"/>
          <w:citation/>
        </w:sdtPr>
        <w:sdtEndPr>
          <w:rPr>
            <w:rStyle w:val="equationstyleChar"/>
          </w:rPr>
        </w:sdtEndPr>
        <w:sdtContent>
          <w:r w:rsidRPr="00C725FC">
            <w:rPr>
              <w:rStyle w:val="equationstyleChar"/>
              <w:rFonts w:ascii="Times New Roman" w:hAnsi="Times New Roman" w:cs="Times New Roman"/>
              <w:color w:val="000000" w:themeColor="text1"/>
              <w:sz w:val="20"/>
              <w:szCs w:val="20"/>
            </w:rPr>
            <w:fldChar w:fldCharType="begin"/>
          </w:r>
          <w:r w:rsidR="0041112E">
            <w:rPr>
              <w:rStyle w:val="equationstyleChar"/>
              <w:rFonts w:ascii="Times New Roman" w:hAnsi="Times New Roman" w:cs="Times New Roman"/>
              <w:color w:val="000000" w:themeColor="text1"/>
              <w:sz w:val="20"/>
              <w:szCs w:val="20"/>
            </w:rPr>
            <w:instrText xml:space="preserve">CITATION All97 \l 16393 </w:instrText>
          </w:r>
          <w:r w:rsidRPr="00C725FC">
            <w:rPr>
              <w:rStyle w:val="equationstyleChar"/>
              <w:rFonts w:ascii="Times New Roman" w:hAnsi="Times New Roman" w:cs="Times New Roman"/>
              <w:color w:val="000000" w:themeColor="text1"/>
              <w:sz w:val="20"/>
              <w:szCs w:val="20"/>
            </w:rPr>
            <w:fldChar w:fldCharType="separate"/>
          </w:r>
          <w:r w:rsidR="0074037F" w:rsidRPr="0074037F">
            <w:rPr>
              <w:rFonts w:ascii="Times New Roman" w:hAnsi="Times New Roman" w:cs="Times New Roman"/>
              <w:noProof/>
              <w:color w:val="000000" w:themeColor="text1"/>
            </w:rPr>
            <w:t>(Allen, 1997)</w:t>
          </w:r>
          <w:r w:rsidRPr="00C725FC">
            <w:rPr>
              <w:rStyle w:val="equationstyleChar"/>
              <w:rFonts w:ascii="Times New Roman" w:hAnsi="Times New Roman" w:cs="Times New Roman"/>
              <w:color w:val="000000" w:themeColor="text1"/>
              <w:sz w:val="20"/>
              <w:szCs w:val="20"/>
            </w:rPr>
            <w:fldChar w:fldCharType="end"/>
          </w:r>
        </w:sdtContent>
      </w:sdt>
      <w:r w:rsidRPr="00C725FC">
        <w:rPr>
          <w:rFonts w:ascii="Times New Roman" w:hAnsi="Times New Roman" w:cs="Times New Roman"/>
          <w:color w:val="000000" w:themeColor="text1"/>
        </w:rPr>
        <w:t>), historical combat performance derived from WWII and the Korean War, and results from high resolution simulations (e.g., Anti-Potential-Potential Method</w:t>
      </w:r>
      <w:hyperlink w:anchor="Parry" w:history="1">
        <w:r w:rsidRPr="00C725FC">
          <w:rPr>
            <w:rStyle w:val="Hyperlink"/>
            <w:rFonts w:ascii="Times New Roman" w:hAnsi="Times New Roman" w:cs="Times New Roman"/>
            <w:color w:val="000000" w:themeColor="text1"/>
          </w:rPr>
          <w:t>) [</w:t>
        </w:r>
        <w:sdt>
          <w:sdtPr>
            <w:rPr>
              <w:rStyle w:val="Hyperlink"/>
              <w:rFonts w:ascii="Times New Roman" w:hAnsi="Times New Roman" w:cs="Times New Roman"/>
              <w:color w:val="000000" w:themeColor="text1"/>
            </w:rPr>
            <w:id w:val="-113438229"/>
            <w:citation/>
          </w:sdtPr>
          <w:sdtEndPr>
            <w:rPr>
              <w:rStyle w:val="Hyperlink"/>
            </w:rPr>
          </w:sdtEndPr>
          <w:sdtContent>
            <w:r w:rsidRPr="00C725FC">
              <w:rPr>
                <w:rStyle w:val="Hyperlink"/>
                <w:rFonts w:ascii="Times New Roman" w:hAnsi="Times New Roman" w:cs="Times New Roman"/>
                <w:color w:val="000000" w:themeColor="text1"/>
              </w:rPr>
              <w:fldChar w:fldCharType="begin"/>
            </w:r>
            <w:r w:rsidRPr="00C725FC">
              <w:rPr>
                <w:rStyle w:val="Hyperlink"/>
                <w:rFonts w:ascii="Times New Roman" w:hAnsi="Times New Roman" w:cs="Times New Roman"/>
                <w:color w:val="000000" w:themeColor="text1"/>
                <w:lang w:val="en-IN"/>
              </w:rPr>
              <w:instrText xml:space="preserve"> CITATION Par92 \l 16393 </w:instrText>
            </w:r>
            <w:r w:rsidRPr="00C725FC">
              <w:rPr>
                <w:rStyle w:val="Hyperlink"/>
                <w:rFonts w:ascii="Times New Roman" w:hAnsi="Times New Roman" w:cs="Times New Roman"/>
                <w:color w:val="000000" w:themeColor="text1"/>
              </w:rPr>
              <w:fldChar w:fldCharType="separate"/>
            </w:r>
            <w:r w:rsidR="0074037F">
              <w:rPr>
                <w:rStyle w:val="Hyperlink"/>
                <w:rFonts w:ascii="Times New Roman" w:hAnsi="Times New Roman" w:cs="Times New Roman"/>
                <w:noProof/>
                <w:color w:val="000000" w:themeColor="text1"/>
                <w:lang w:val="en-IN"/>
              </w:rPr>
              <w:t xml:space="preserve"> </w:t>
            </w:r>
            <w:r w:rsidR="0074037F" w:rsidRPr="0074037F">
              <w:rPr>
                <w:rFonts w:ascii="Times New Roman" w:hAnsi="Times New Roman" w:cs="Times New Roman"/>
                <w:noProof/>
                <w:color w:val="000000" w:themeColor="text1"/>
                <w:lang w:val="en-IN"/>
              </w:rPr>
              <w:t>(Parry , 1992)</w:t>
            </w:r>
            <w:r w:rsidRPr="00C725FC">
              <w:rPr>
                <w:rStyle w:val="Hyperlink"/>
                <w:rFonts w:ascii="Times New Roman" w:hAnsi="Times New Roman" w:cs="Times New Roman"/>
                <w:color w:val="000000" w:themeColor="text1"/>
              </w:rPr>
              <w:fldChar w:fldCharType="end"/>
            </w:r>
          </w:sdtContent>
        </w:sdt>
        <w:r w:rsidRPr="00C725FC">
          <w:rPr>
            <w:rStyle w:val="Hyperlink"/>
            <w:rFonts w:ascii="Times New Roman" w:hAnsi="Times New Roman" w:cs="Times New Roman"/>
            <w:color w:val="000000" w:themeColor="text1"/>
          </w:rPr>
          <w:t>].</w:t>
        </w:r>
      </w:hyperlink>
      <w:hyperlink w:anchor="Ramazan" w:history="1">
        <w:sdt>
          <w:sdtPr>
            <w:rPr>
              <w:rStyle w:val="equationstyleChar"/>
              <w:rFonts w:ascii="Times New Roman" w:hAnsi="Times New Roman" w:cs="Times New Roman"/>
              <w:color w:val="000000" w:themeColor="text1"/>
              <w:sz w:val="20"/>
              <w:szCs w:val="20"/>
            </w:rPr>
            <w:id w:val="-1972440025"/>
            <w:citation/>
          </w:sdtPr>
          <w:sdtEndPr>
            <w:rPr>
              <w:rStyle w:val="equationstyleChar"/>
            </w:rPr>
          </w:sdtEndPr>
          <w:sdtContent>
            <w:r w:rsidRPr="00C725FC">
              <w:rPr>
                <w:rStyle w:val="equationstyleChar"/>
                <w:rFonts w:ascii="Times New Roman" w:hAnsi="Times New Roman" w:cs="Times New Roman"/>
                <w:color w:val="000000" w:themeColor="text1"/>
                <w:sz w:val="20"/>
                <w:szCs w:val="20"/>
              </w:rPr>
              <w:fldChar w:fldCharType="begin"/>
            </w:r>
            <w:r w:rsidRPr="00C725FC">
              <w:rPr>
                <w:rStyle w:val="equationstyleChar"/>
                <w:rFonts w:ascii="Times New Roman" w:hAnsi="Times New Roman" w:cs="Times New Roman"/>
                <w:color w:val="000000" w:themeColor="text1"/>
                <w:sz w:val="20"/>
                <w:szCs w:val="20"/>
                <w:lang w:val="en-IN"/>
              </w:rPr>
              <w:instrText xml:space="preserve"> CITATION Goz00 \l 16393 </w:instrText>
            </w:r>
            <w:r w:rsidRPr="00C725FC">
              <w:rPr>
                <w:rStyle w:val="equationstyleChar"/>
                <w:rFonts w:ascii="Times New Roman" w:hAnsi="Times New Roman" w:cs="Times New Roman"/>
                <w:color w:val="000000" w:themeColor="text1"/>
                <w:sz w:val="20"/>
                <w:szCs w:val="20"/>
              </w:rPr>
              <w:fldChar w:fldCharType="separate"/>
            </w:r>
            <w:r w:rsidR="0074037F">
              <w:rPr>
                <w:rStyle w:val="equationstyleChar"/>
                <w:rFonts w:ascii="Times New Roman" w:hAnsi="Times New Roman" w:cs="Times New Roman"/>
                <w:noProof/>
                <w:color w:val="000000" w:themeColor="text1"/>
                <w:sz w:val="20"/>
                <w:szCs w:val="20"/>
                <w:lang w:val="en-IN"/>
              </w:rPr>
              <w:t xml:space="preserve"> </w:t>
            </w:r>
            <w:r w:rsidR="0074037F" w:rsidRPr="0074037F">
              <w:rPr>
                <w:rFonts w:ascii="Times New Roman" w:hAnsi="Times New Roman" w:cs="Times New Roman"/>
                <w:noProof/>
                <w:color w:val="000000" w:themeColor="text1"/>
                <w:lang w:val="en-IN"/>
              </w:rPr>
              <w:t>(Ramazan, 2000)</w:t>
            </w:r>
            <w:r w:rsidRPr="00C725FC">
              <w:rPr>
                <w:rStyle w:val="equationstyleChar"/>
                <w:rFonts w:ascii="Times New Roman" w:hAnsi="Times New Roman" w:cs="Times New Roman"/>
                <w:color w:val="000000" w:themeColor="text1"/>
                <w:sz w:val="20"/>
                <w:szCs w:val="20"/>
              </w:rPr>
              <w:fldChar w:fldCharType="end"/>
            </w:r>
          </w:sdtContent>
        </w:sdt>
      </w:hyperlink>
      <w:r w:rsidRPr="00C725FC">
        <w:rPr>
          <w:rStyle w:val="equationstyleChar"/>
          <w:rFonts w:ascii="Times New Roman" w:hAnsi="Times New Roman" w:cs="Times New Roman"/>
          <w:color w:val="000000" w:themeColor="text1"/>
          <w:sz w:val="20"/>
          <w:szCs w:val="20"/>
        </w:rPr>
        <w:t xml:space="preserve"> </w:t>
      </w:r>
      <w:r w:rsidRPr="00C725FC">
        <w:rPr>
          <w:rFonts w:ascii="Times New Roman" w:hAnsi="Times New Roman" w:cs="Times New Roman"/>
          <w:color w:val="000000" w:themeColor="text1"/>
        </w:rPr>
        <w:t>applies several Firepower Score attrition algorithms to the battle of Kursk, WW II data. These algorithms are used in highly aggregated combat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to predict attrition and movement rates. The quality of the available historical data for validation of attrition models is poor. Most accessible battle data contain only starting sizes and casualties, sometimes only for one side. A detailed database of the Battle of Kursk of World War II, the largest tank battle in history, has recently been developed by Dupuy Institute (TDI). The data is two-sided, time phased (daily), highly </w:t>
      </w:r>
      <w:r w:rsidRPr="00C725FC">
        <w:rPr>
          <w:rFonts w:ascii="Times New Roman" w:hAnsi="Times New Roman" w:cs="Times New Roman"/>
          <w:color w:val="000000" w:themeColor="text1"/>
        </w:rPr>
        <w:lastRenderedPageBreak/>
        <w:t xml:space="preserve">detailed, and covers 15 days of the campaign. According to combat engagement intensity, three different data sets are extracted from the Battle of Kursk data. RAND's Situational Force Scoring, Dupuy's QJM and the ATLAS ground attrition algorithms are applied to these data sets. Fitted versus actual personnel and weapon losses are analyzed for the different approaches and data sets. None of the models fits better in all cases. In </w:t>
      </w:r>
      <w:proofErr w:type="gramStart"/>
      <w:r w:rsidRPr="00C725FC">
        <w:rPr>
          <w:rFonts w:ascii="Times New Roman" w:hAnsi="Times New Roman" w:cs="Times New Roman"/>
          <w:color w:val="000000" w:themeColor="text1"/>
        </w:rPr>
        <w:t>all of</w:t>
      </w:r>
      <w:proofErr w:type="gramEnd"/>
      <w:r w:rsidRPr="00C725FC">
        <w:rPr>
          <w:rFonts w:ascii="Times New Roman" w:hAnsi="Times New Roman" w:cs="Times New Roman"/>
          <w:color w:val="000000" w:themeColor="text1"/>
        </w:rPr>
        <w:t xml:space="preserve"> the models and for both sides, the Fighting Combat Unit Data set gives the best fit. All the models tend to overestimates battle casualties, particularly for the Germans.</w:t>
      </w:r>
    </w:p>
    <w:p w14:paraId="0BA2880D" w14:textId="77777777"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In addition to the Lanchester and Salvo equations, another approach for combat attrition is force ratio-based attrition model. This method focuses on aggregate attrition methodologies that use combat power ratio to compute the casualties of the forces. </w:t>
      </w:r>
      <w:proofErr w:type="gramStart"/>
      <w:r w:rsidRPr="00C725FC">
        <w:rPr>
          <w:rFonts w:ascii="Times New Roman" w:hAnsi="Times New Roman" w:cs="Times New Roman"/>
          <w:color w:val="000000" w:themeColor="text1"/>
        </w:rPr>
        <w:t>Similar to</w:t>
      </w:r>
      <w:proofErr w:type="gramEnd"/>
      <w:r w:rsidRPr="00C725FC">
        <w:rPr>
          <w:rFonts w:ascii="Times New Roman" w:hAnsi="Times New Roman" w:cs="Times New Roman"/>
          <w:color w:val="000000" w:themeColor="text1"/>
        </w:rPr>
        <w:t xml:space="preserve"> Lanchester and Salvo equations, there is various studies in the literature that used firepower score attrition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on real data in which force sizes are available day by day for both sides.</w:t>
      </w:r>
    </w:p>
    <w:p w14:paraId="754A15FD" w14:textId="09153C35"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The </w:t>
      </w:r>
      <w:r w:rsidR="00E73FA3">
        <w:rPr>
          <w:rFonts w:ascii="Times New Roman" w:hAnsi="Times New Roman" w:cs="Times New Roman"/>
          <w:i/>
          <w:color w:val="000000" w:themeColor="text1"/>
        </w:rPr>
        <w:t>system</w:t>
      </w:r>
      <w:r w:rsidRPr="00C725FC">
        <w:rPr>
          <w:rFonts w:ascii="Times New Roman" w:hAnsi="Times New Roman" w:cs="Times New Roman"/>
          <w:color w:val="000000" w:themeColor="text1"/>
        </w:rPr>
        <w:t xml:space="preserve"> is aimed to simulate different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 scenarios namely air operation, naval operation, army operation, amphibious operation,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air-to-land operation (JALO), marine-air-to-land operation (MALO), cyber warfare, information warfare, special operation warfare. The air-based operation will be mainly conducted by the air power of the side. The elements in airpower are fighter aircraft, strike aircraft, bomber, transport aircraft, helicopter, attack helicopters, air-borne early warning aircraft etc. The equipment’s in naval forces are mainly aircraft carrier, destroyer ships, frigates, corvettes, submarines, coastal petrol craft, mine warfare crafts. The Army dominated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 will be mainly conducted by the ground forces (Infantry, </w:t>
      </w:r>
      <w:proofErr w:type="spellStart"/>
      <w:proofErr w:type="gramStart"/>
      <w:r w:rsidRPr="00C725FC">
        <w:rPr>
          <w:rFonts w:ascii="Times New Roman" w:hAnsi="Times New Roman" w:cs="Times New Roman"/>
          <w:color w:val="000000" w:themeColor="text1"/>
        </w:rPr>
        <w:t>armour</w:t>
      </w:r>
      <w:proofErr w:type="spellEnd"/>
      <w:proofErr w:type="gramEnd"/>
      <w:r w:rsidRPr="00C725FC">
        <w:rPr>
          <w:rFonts w:ascii="Times New Roman" w:hAnsi="Times New Roman" w:cs="Times New Roman"/>
          <w:color w:val="000000" w:themeColor="text1"/>
        </w:rPr>
        <w:t xml:space="preserve"> and artillery) of the side. Similarly, amphibious operation will be conducted by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amphibious forces comprising of landing vehicle assault craft (LVAC), its associated support force, infantry personnel, Tank, ATGM etc.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air-to-land operation (JALO) is done in coalition of ground-based army and air power of the </w:t>
      </w:r>
      <w:r w:rsidR="00563044">
        <w:rPr>
          <w:rFonts w:ascii="Times New Roman" w:hAnsi="Times New Roman" w:cs="Times New Roman"/>
          <w:color w:val="000000" w:themeColor="text1"/>
        </w:rPr>
        <w:lastRenderedPageBreak/>
        <w:t>collaborative</w:t>
      </w:r>
      <w:r w:rsidRPr="00C725FC">
        <w:rPr>
          <w:rFonts w:ascii="Times New Roman" w:hAnsi="Times New Roman" w:cs="Times New Roman"/>
          <w:color w:val="000000" w:themeColor="text1"/>
        </w:rPr>
        <w:t xml:space="preserve"> task force. The elements of this operation are Missiles (ballistic, cruise), aircrafts, </w:t>
      </w:r>
      <w:proofErr w:type="gramStart"/>
      <w:r w:rsidRPr="00C725FC">
        <w:rPr>
          <w:rFonts w:ascii="Times New Roman" w:hAnsi="Times New Roman" w:cs="Times New Roman"/>
          <w:color w:val="000000" w:themeColor="text1"/>
        </w:rPr>
        <w:t>bombers</w:t>
      </w:r>
      <w:proofErr w:type="gramEnd"/>
      <w:r w:rsidRPr="00C725FC">
        <w:rPr>
          <w:rFonts w:ascii="Times New Roman" w:hAnsi="Times New Roman" w:cs="Times New Roman"/>
          <w:color w:val="000000" w:themeColor="text1"/>
        </w:rPr>
        <w:t xml:space="preserve"> and other related air elements. Similarly, the maritime-air-to-land operation (MALO) is done in coalition of marine and air power. Therefore, aircraft carrier, ships, destroyer, IADs will be integral part of this operation. In cyber operation we will be considering spread of malware as the self-replicating agents which will directly or indirectly influence the force effectiveness. In case of space-based operation, the role of satellite for intelligence and surveillance will be considered. </w:t>
      </w:r>
    </w:p>
    <w:p w14:paraId="363A7EC0" w14:textId="21A97273"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modeling approaches will be aggregated combat model based on Lanchester, </w:t>
      </w:r>
      <w:proofErr w:type="gramStart"/>
      <w:r w:rsidRPr="00C725FC">
        <w:rPr>
          <w:rFonts w:ascii="Times New Roman" w:hAnsi="Times New Roman" w:cs="Times New Roman"/>
          <w:color w:val="000000" w:themeColor="text1"/>
        </w:rPr>
        <w:t>salvo</w:t>
      </w:r>
      <w:proofErr w:type="gramEnd"/>
      <w:r w:rsidRPr="00C725FC">
        <w:rPr>
          <w:rFonts w:ascii="Times New Roman" w:hAnsi="Times New Roman" w:cs="Times New Roman"/>
          <w:color w:val="000000" w:themeColor="text1"/>
        </w:rPr>
        <w:t xml:space="preserve"> and force ratio-based approaches. Entire Modelling tasks of the </w:t>
      </w:r>
      <w:r w:rsidR="00F5356B">
        <w:rPr>
          <w:rFonts w:ascii="Times New Roman" w:hAnsi="Times New Roman" w:cs="Times New Roman"/>
          <w:color w:val="000000" w:themeColor="text1"/>
        </w:rPr>
        <w:t>system proposed</w:t>
      </w:r>
      <w:r w:rsidRPr="00C725FC">
        <w:rPr>
          <w:rFonts w:ascii="Times New Roman" w:hAnsi="Times New Roman" w:cs="Times New Roman"/>
          <w:color w:val="000000" w:themeColor="text1"/>
        </w:rPr>
        <w:t xml:space="preserve"> has been categorized into 9 broad categories based on the major domain of operations. The main part of the </w:t>
      </w:r>
      <w:r w:rsidR="00F5356B">
        <w:rPr>
          <w:rFonts w:ascii="Times New Roman" w:hAnsi="Times New Roman" w:cs="Times New Roman"/>
          <w:i/>
          <w:color w:val="000000" w:themeColor="text1"/>
        </w:rPr>
        <w:t>system</w:t>
      </w:r>
      <w:r w:rsidRPr="00C725FC">
        <w:rPr>
          <w:rFonts w:ascii="Times New Roman" w:hAnsi="Times New Roman" w:cs="Times New Roman"/>
          <w:color w:val="000000" w:themeColor="text1"/>
        </w:rPr>
        <w:t xml:space="preserve"> modelling task is the attrition model and its associated data. The attrition model which we will be considering will be at the aggregated level specifically Lanchester's based differential equations. To modify the basic Lanchester's </w:t>
      </w:r>
      <w:r w:rsidRPr="00C725FC">
        <w:rPr>
          <w:rFonts w:ascii="Times New Roman" w:hAnsi="Times New Roman" w:cs="Times New Roman"/>
          <w:color w:val="000000" w:themeColor="text1"/>
        </w:rPr>
        <w:lastRenderedPageBreak/>
        <w:t xml:space="preserve">equations to fit in a particular operational scenario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study the other related influencing factors which will be affecting the basic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In addition to the basic domain operations (army, navy, air) other components of the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operations like cyber, information and space components are also being tried to include in the model. Most of the knowledge related to the modeling task has already </w:t>
      </w:r>
      <w:proofErr w:type="gramStart"/>
      <w:r w:rsidRPr="00C725FC">
        <w:rPr>
          <w:rFonts w:ascii="Times New Roman" w:hAnsi="Times New Roman" w:cs="Times New Roman"/>
          <w:color w:val="000000" w:themeColor="text1"/>
        </w:rPr>
        <w:t>being</w:t>
      </w:r>
      <w:proofErr w:type="gramEnd"/>
      <w:r w:rsidRPr="00C725FC">
        <w:rPr>
          <w:rFonts w:ascii="Times New Roman" w:hAnsi="Times New Roman" w:cs="Times New Roman"/>
          <w:color w:val="000000" w:themeColor="text1"/>
        </w:rPr>
        <w:t xml:space="preserve"> gathered. Few of the knowledge still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gained by means of literatures study and user discussions. Most of the gaps pertaining to the special operation categories. Very less work has been done to model the special operation (</w:t>
      </w:r>
      <w:proofErr w:type="gramStart"/>
      <w:r w:rsidRPr="00C725FC">
        <w:rPr>
          <w:rFonts w:ascii="Times New Roman" w:hAnsi="Times New Roman" w:cs="Times New Roman"/>
          <w:color w:val="000000" w:themeColor="text1"/>
        </w:rPr>
        <w:t>e.g.</w:t>
      </w:r>
      <w:proofErr w:type="gramEnd"/>
      <w:r w:rsidRPr="00C725FC">
        <w:rPr>
          <w:rFonts w:ascii="Times New Roman" w:hAnsi="Times New Roman" w:cs="Times New Roman"/>
          <w:color w:val="000000" w:themeColor="text1"/>
        </w:rPr>
        <w:t xml:space="preserve"> para-dropping, marine diving, terrorist attack, hostages, counter-insurgency commando based special operations etc.)   </w:t>
      </w:r>
    </w:p>
    <w:p w14:paraId="7D1D5EB1" w14:textId="6F838BB7" w:rsidR="00526043" w:rsidRPr="00C725FC" w:rsidRDefault="00526043" w:rsidP="00D160DB">
      <w:pPr>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main </w:t>
      </w:r>
      <w:r w:rsidR="006E2048">
        <w:rPr>
          <w:rFonts w:ascii="Times New Roman" w:hAnsi="Times New Roman" w:cs="Times New Roman"/>
          <w:color w:val="000000" w:themeColor="text1"/>
        </w:rPr>
        <w:t xml:space="preserve">characteristics which are inherited from the past systems and </w:t>
      </w:r>
      <w:r w:rsidR="00A76FB3">
        <w:rPr>
          <w:rFonts w:ascii="Times New Roman" w:hAnsi="Times New Roman" w:cs="Times New Roman"/>
          <w:color w:val="000000" w:themeColor="text1"/>
        </w:rPr>
        <w:t>combined</w:t>
      </w:r>
      <w:r w:rsidR="006E2048">
        <w:rPr>
          <w:rFonts w:ascii="Times New Roman" w:hAnsi="Times New Roman" w:cs="Times New Roman"/>
          <w:color w:val="000000" w:themeColor="text1"/>
        </w:rPr>
        <w:t xml:space="preserve"> into the current systems are as follows: </w:t>
      </w:r>
    </w:p>
    <w:p w14:paraId="6AC6AF6C" w14:textId="699FFC1A" w:rsidR="00526043" w:rsidRPr="00C725FC" w:rsidRDefault="00526043" w:rsidP="00170E39">
      <w:pPr>
        <w:numPr>
          <w:ilvl w:val="0"/>
          <w:numId w:val="17"/>
        </w:numPr>
        <w:ind w:left="284"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Modeling at </w:t>
      </w:r>
      <w:r w:rsidR="00D62BBE">
        <w:rPr>
          <w:rFonts w:ascii="Times New Roman" w:hAnsi="Times New Roman" w:cs="Times New Roman"/>
          <w:color w:val="000000" w:themeColor="text1"/>
        </w:rPr>
        <w:t>Large Forces (</w:t>
      </w:r>
      <w:r w:rsidRPr="00C725FC">
        <w:rPr>
          <w:rFonts w:ascii="Times New Roman" w:hAnsi="Times New Roman" w:cs="Times New Roman"/>
          <w:color w:val="000000" w:themeColor="text1"/>
        </w:rPr>
        <w:t>theatre level</w:t>
      </w:r>
      <w:r w:rsidR="00D62BBE">
        <w:rPr>
          <w:rFonts w:ascii="Times New Roman" w:hAnsi="Times New Roman" w:cs="Times New Roman"/>
          <w:color w:val="000000" w:themeColor="text1"/>
        </w:rPr>
        <w:t>)</w:t>
      </w:r>
      <w:r w:rsidRPr="00C725FC">
        <w:rPr>
          <w:rFonts w:ascii="Times New Roman" w:hAnsi="Times New Roman" w:cs="Times New Roman"/>
          <w:color w:val="000000" w:themeColor="text1"/>
        </w:rPr>
        <w:t xml:space="preserve">: the model will be able to depict Corps level ops with resolution </w:t>
      </w:r>
      <w:proofErr w:type="spellStart"/>
      <w:r w:rsidRPr="00C725FC">
        <w:rPr>
          <w:rFonts w:ascii="Times New Roman" w:hAnsi="Times New Roman" w:cs="Times New Roman"/>
          <w:color w:val="000000" w:themeColor="text1"/>
        </w:rPr>
        <w:t>upto</w:t>
      </w:r>
      <w:proofErr w:type="spellEnd"/>
      <w:r w:rsidRPr="00C725FC">
        <w:rPr>
          <w:rFonts w:ascii="Times New Roman" w:hAnsi="Times New Roman" w:cs="Times New Roman"/>
          <w:color w:val="000000" w:themeColor="text1"/>
        </w:rPr>
        <w:t xml:space="preserve"> Division level. </w:t>
      </w:r>
    </w:p>
    <w:p w14:paraId="6344BDA4"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Four characteristics will be prominent (FRMR: Flexibility, Resolution, Maneuver and Resource Allocation) </w:t>
      </w:r>
    </w:p>
    <w:p w14:paraId="5F2C1CB6"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FLEXIBILITY: irrespective of map resolution and structure of the segments etc.</w:t>
      </w:r>
    </w:p>
    <w:p w14:paraId="3A564DAE"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RESOLUTION: Models will be flexible to vary at different level of resolution. </w:t>
      </w:r>
    </w:p>
    <w:p w14:paraId="1BEEE4B4"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MANEUVERABILITY: maneuvering of the forces in coordination with information, space intelligence for faster decision making and situational awareness </w:t>
      </w:r>
    </w:p>
    <w:p w14:paraId="36C894B9" w14:textId="77777777" w:rsidR="00526043" w:rsidRPr="00C725FC" w:rsidRDefault="00526043" w:rsidP="00170E39">
      <w:pPr>
        <w:numPr>
          <w:ilvl w:val="1"/>
          <w:numId w:val="17"/>
        </w:numPr>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RESOURCE ALLOCATION: Adaptive Resource allocation: to find the optimal strategies through AI or </w:t>
      </w:r>
      <w:proofErr w:type="spellStart"/>
      <w:r w:rsidRPr="00C725FC">
        <w:rPr>
          <w:rFonts w:ascii="Times New Roman" w:hAnsi="Times New Roman" w:cs="Times New Roman"/>
          <w:color w:val="000000" w:themeColor="text1"/>
        </w:rPr>
        <w:t>OR</w:t>
      </w:r>
      <w:proofErr w:type="spellEnd"/>
      <w:r w:rsidRPr="00C725FC">
        <w:rPr>
          <w:rFonts w:ascii="Times New Roman" w:hAnsi="Times New Roman" w:cs="Times New Roman"/>
          <w:color w:val="000000" w:themeColor="text1"/>
        </w:rPr>
        <w:t xml:space="preserve"> techniques.</w:t>
      </w:r>
    </w:p>
    <w:p w14:paraId="47FE540C" w14:textId="77777777"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Simultaneous Ops: The model will be able to handle simultaneous Ops by </w:t>
      </w:r>
      <w:proofErr w:type="spellStart"/>
      <w:r w:rsidRPr="00C725FC">
        <w:rPr>
          <w:rFonts w:ascii="Times New Roman" w:hAnsi="Times New Roman" w:cs="Times New Roman"/>
          <w:color w:val="000000" w:themeColor="text1"/>
        </w:rPr>
        <w:t>upto</w:t>
      </w:r>
      <w:proofErr w:type="spellEnd"/>
      <w:r w:rsidRPr="00C725FC">
        <w:rPr>
          <w:rFonts w:ascii="Times New Roman" w:hAnsi="Times New Roman" w:cs="Times New Roman"/>
          <w:color w:val="000000" w:themeColor="text1"/>
        </w:rPr>
        <w:t xml:space="preserve"> 3:1 ratio of Attacker and Defender.</w:t>
      </w:r>
    </w:p>
    <w:p w14:paraId="02EB3E35" w14:textId="09D300B0"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Types of Ops: The </w:t>
      </w:r>
      <w:r w:rsidR="0047039D">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will be able to handle operations pertaining to Land, Sea, Air, Space, Cyber, IEW (Intelligence Early Warning), Op </w:t>
      </w:r>
      <w:proofErr w:type="spellStart"/>
      <w:r w:rsidRPr="00C725FC">
        <w:rPr>
          <w:rFonts w:ascii="Times New Roman" w:hAnsi="Times New Roman" w:cs="Times New Roman"/>
          <w:color w:val="000000" w:themeColor="text1"/>
        </w:rPr>
        <w:t>Lgs</w:t>
      </w:r>
      <w:proofErr w:type="spellEnd"/>
      <w:r w:rsidRPr="00C725FC">
        <w:rPr>
          <w:rFonts w:ascii="Times New Roman" w:hAnsi="Times New Roman" w:cs="Times New Roman"/>
          <w:color w:val="000000" w:themeColor="text1"/>
        </w:rPr>
        <w:t xml:space="preserve">, </w:t>
      </w:r>
      <w:proofErr w:type="spellStart"/>
      <w:r w:rsidRPr="00C725FC">
        <w:rPr>
          <w:rFonts w:ascii="Times New Roman" w:hAnsi="Times New Roman" w:cs="Times New Roman"/>
          <w:color w:val="000000" w:themeColor="text1"/>
        </w:rPr>
        <w:t>Amph</w:t>
      </w:r>
      <w:proofErr w:type="spellEnd"/>
      <w:r w:rsidRPr="00C725FC">
        <w:rPr>
          <w:rFonts w:ascii="Times New Roman" w:hAnsi="Times New Roman" w:cs="Times New Roman"/>
          <w:color w:val="000000" w:themeColor="text1"/>
        </w:rPr>
        <w:t xml:space="preserve"> Ops, Maritime Air ops &amp; SF, etc.</w:t>
      </w:r>
    </w:p>
    <w:p w14:paraId="15BE35AC" w14:textId="0EE70404"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21/2 Front: The </w:t>
      </w:r>
      <w:r w:rsidR="0047039D">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will be able to handle the scenarios pertaining to the forces like China and Pakistan and their allied forces.</w:t>
      </w:r>
    </w:p>
    <w:p w14:paraId="3D1DC6BA" w14:textId="77777777" w:rsidR="00526043" w:rsidRPr="00C725FC" w:rsidRDefault="00526043" w:rsidP="00170E39">
      <w:pPr>
        <w:numPr>
          <w:ilvl w:val="0"/>
          <w:numId w:val="17"/>
        </w:numPr>
        <w:ind w:hanging="231"/>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Strategic Inputs and Effects: Inputs of Cyber, Space and IEW </w:t>
      </w:r>
      <w:proofErr w:type="spellStart"/>
      <w:r w:rsidRPr="00C725FC">
        <w:rPr>
          <w:rFonts w:ascii="Times New Roman" w:hAnsi="Times New Roman" w:cs="Times New Roman"/>
          <w:color w:val="000000" w:themeColor="text1"/>
        </w:rPr>
        <w:t>etc</w:t>
      </w:r>
      <w:proofErr w:type="spellEnd"/>
      <w:r w:rsidRPr="00C725FC">
        <w:rPr>
          <w:rFonts w:ascii="Times New Roman" w:hAnsi="Times New Roman" w:cs="Times New Roman"/>
          <w:color w:val="000000" w:themeColor="text1"/>
        </w:rPr>
        <w:t xml:space="preserve"> to be fed textually. The direct and indirect of these factors in terms of delay or attrition will be shown in the results.</w:t>
      </w:r>
    </w:p>
    <w:p w14:paraId="355F5F28" w14:textId="3DA86704" w:rsidR="00526043" w:rsidRPr="00E73FA3" w:rsidRDefault="00526043" w:rsidP="00170E39">
      <w:pPr>
        <w:numPr>
          <w:ilvl w:val="0"/>
          <w:numId w:val="17"/>
        </w:numPr>
        <w:ind w:hanging="231"/>
        <w:jc w:val="both"/>
        <w:rPr>
          <w:rFonts w:ascii="Times New Roman" w:hAnsi="Times New Roman" w:cs="Times New Roman"/>
          <w:color w:val="000000" w:themeColor="text1"/>
        </w:rPr>
      </w:pPr>
      <w:r w:rsidRPr="00E73FA3">
        <w:rPr>
          <w:rFonts w:ascii="Times New Roman" w:hAnsi="Times New Roman" w:cs="Times New Roman"/>
          <w:color w:val="000000" w:themeColor="text1"/>
        </w:rPr>
        <w:t xml:space="preserve">Game Canvas: Preparation, evolution, planning and execution of Ops and </w:t>
      </w:r>
      <w:proofErr w:type="spellStart"/>
      <w:r w:rsidRPr="00E73FA3">
        <w:rPr>
          <w:rFonts w:ascii="Times New Roman" w:hAnsi="Times New Roman" w:cs="Times New Roman"/>
          <w:color w:val="000000" w:themeColor="text1"/>
        </w:rPr>
        <w:t>lgs</w:t>
      </w:r>
      <w:proofErr w:type="spellEnd"/>
      <w:r w:rsidRPr="00E73FA3">
        <w:rPr>
          <w:rFonts w:ascii="Times New Roman" w:hAnsi="Times New Roman" w:cs="Times New Roman"/>
          <w:color w:val="000000" w:themeColor="text1"/>
        </w:rPr>
        <w:t xml:space="preserve"> plan.</w:t>
      </w:r>
      <w:r w:rsidRPr="00E73FA3">
        <w:rPr>
          <w:rFonts w:ascii="Times New Roman" w:hAnsi="Times New Roman" w:cs="Times New Roman"/>
          <w:color w:val="000000" w:themeColor="text1"/>
        </w:rPr>
        <w:br w:type="page"/>
      </w:r>
    </w:p>
    <w:p w14:paraId="26D23EAD" w14:textId="77777777" w:rsidR="00526043" w:rsidRPr="00C725FC" w:rsidRDefault="00526043" w:rsidP="0027265C">
      <w:pPr>
        <w:pStyle w:val="Heading2"/>
        <w:rPr>
          <w:rFonts w:ascii="Times New Roman" w:hAnsi="Times New Roman" w:cs="Times New Roman"/>
          <w:sz w:val="20"/>
        </w:rPr>
        <w:sectPr w:rsidR="00526043" w:rsidRPr="00C725FC" w:rsidSect="008E7910">
          <w:pgSz w:w="5954" w:h="8420" w:code="9"/>
          <w:pgMar w:top="567" w:right="709" w:bottom="851" w:left="567" w:header="283" w:footer="227" w:gutter="0"/>
          <w:cols w:space="708"/>
          <w:docGrid w:linePitch="360"/>
        </w:sectPr>
      </w:pPr>
    </w:p>
    <w:p w14:paraId="6ABB2EB7" w14:textId="77777777" w:rsidR="00526043" w:rsidRPr="00AC1F74" w:rsidRDefault="00526043" w:rsidP="00EB49CC">
      <w:pPr>
        <w:pStyle w:val="Heading2"/>
        <w:spacing w:before="0" w:line="240" w:lineRule="auto"/>
        <w:rPr>
          <w:rFonts w:ascii="Times New Roman" w:hAnsi="Times New Roman" w:cs="Times New Roman"/>
          <w:sz w:val="20"/>
        </w:rPr>
      </w:pPr>
      <w:bookmarkStart w:id="17" w:name="_Toc119921713"/>
      <w:r w:rsidRPr="00AC1F74">
        <w:rPr>
          <w:rFonts w:ascii="Times New Roman" w:hAnsi="Times New Roman" w:cs="Times New Roman"/>
          <w:sz w:val="20"/>
        </w:rPr>
        <w:lastRenderedPageBreak/>
        <w:t>Reference Map:</w:t>
      </w:r>
      <w:bookmarkEnd w:id="17"/>
    </w:p>
    <w:p w14:paraId="29FC0157" w14:textId="63D027D5" w:rsidR="00526043" w:rsidRPr="00FF561D" w:rsidRDefault="00526043" w:rsidP="00F42FEB">
      <w:pPr>
        <w:pStyle w:val="Caption"/>
        <w:keepNext/>
        <w:spacing w:after="120"/>
        <w:jc w:val="center"/>
        <w:rPr>
          <w:rFonts w:ascii="Times New Roman" w:hAnsi="Times New Roman" w:cs="Times New Roman"/>
          <w:i w:val="0"/>
          <w:color w:val="000000" w:themeColor="text1"/>
        </w:rPr>
      </w:pPr>
      <w:bookmarkStart w:id="18" w:name="_Toc44413423"/>
      <w:bookmarkStart w:id="19" w:name="_Toc118977412"/>
      <w:r w:rsidRPr="00FF561D">
        <w:rPr>
          <w:rFonts w:ascii="Times New Roman" w:hAnsi="Times New Roman" w:cs="Times New Roman"/>
          <w:i w:val="0"/>
          <w:color w:val="000000" w:themeColor="text1"/>
          <w:sz w:val="20"/>
          <w:szCs w:val="20"/>
        </w:rPr>
        <w:t xml:space="preserve">Table </w:t>
      </w:r>
      <w:r w:rsidRPr="00FF561D">
        <w:rPr>
          <w:rFonts w:ascii="Times New Roman" w:hAnsi="Times New Roman" w:cs="Times New Roman"/>
          <w:i w:val="0"/>
          <w:color w:val="000000" w:themeColor="text1"/>
          <w:sz w:val="20"/>
          <w:szCs w:val="20"/>
        </w:rPr>
        <w:fldChar w:fldCharType="begin"/>
      </w:r>
      <w:r w:rsidRPr="00FF561D">
        <w:rPr>
          <w:rFonts w:ascii="Times New Roman" w:hAnsi="Times New Roman" w:cs="Times New Roman"/>
          <w:i w:val="0"/>
          <w:color w:val="000000" w:themeColor="text1"/>
          <w:sz w:val="20"/>
          <w:szCs w:val="20"/>
        </w:rPr>
        <w:instrText xml:space="preserve"> SEQ Table \* ARABIC </w:instrText>
      </w:r>
      <w:r w:rsidRPr="00FF561D">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5</w:t>
      </w:r>
      <w:r w:rsidRPr="00FF561D">
        <w:rPr>
          <w:rFonts w:ascii="Times New Roman" w:hAnsi="Times New Roman" w:cs="Times New Roman"/>
          <w:i w:val="0"/>
          <w:color w:val="000000" w:themeColor="text1"/>
          <w:sz w:val="20"/>
          <w:szCs w:val="20"/>
        </w:rPr>
        <w:fldChar w:fldCharType="end"/>
      </w:r>
      <w:r w:rsidRPr="00FF561D">
        <w:rPr>
          <w:rFonts w:ascii="Times New Roman" w:hAnsi="Times New Roman" w:cs="Times New Roman"/>
          <w:i w:val="0"/>
          <w:color w:val="000000" w:themeColor="text1"/>
          <w:sz w:val="20"/>
          <w:szCs w:val="20"/>
        </w:rPr>
        <w:t xml:space="preserve">. This table shows the </w:t>
      </w:r>
      <w:r w:rsidR="00F42FEB">
        <w:rPr>
          <w:rFonts w:ascii="Times New Roman" w:hAnsi="Times New Roman" w:cs="Times New Roman"/>
          <w:i w:val="0"/>
          <w:color w:val="000000" w:themeColor="text1"/>
          <w:sz w:val="20"/>
          <w:szCs w:val="20"/>
        </w:rPr>
        <w:t xml:space="preserve">past </w:t>
      </w:r>
      <w:r w:rsidRPr="00FF561D">
        <w:rPr>
          <w:rFonts w:ascii="Times New Roman" w:hAnsi="Times New Roman" w:cs="Times New Roman"/>
          <w:i w:val="0"/>
          <w:color w:val="000000" w:themeColor="text1"/>
          <w:sz w:val="20"/>
          <w:szCs w:val="20"/>
        </w:rPr>
        <w:t xml:space="preserve">references </w:t>
      </w:r>
      <w:r w:rsidR="00F42FEB">
        <w:rPr>
          <w:rFonts w:ascii="Times New Roman" w:hAnsi="Times New Roman" w:cs="Times New Roman"/>
          <w:i w:val="0"/>
          <w:color w:val="000000" w:themeColor="text1"/>
          <w:sz w:val="20"/>
          <w:szCs w:val="20"/>
        </w:rPr>
        <w:t xml:space="preserve">which are </w:t>
      </w:r>
      <w:r w:rsidR="00D62BBE">
        <w:rPr>
          <w:rFonts w:ascii="Times New Roman" w:hAnsi="Times New Roman" w:cs="Times New Roman"/>
          <w:i w:val="0"/>
          <w:color w:val="000000" w:themeColor="text1"/>
          <w:sz w:val="20"/>
          <w:szCs w:val="20"/>
        </w:rPr>
        <w:t xml:space="preserve">influencing the various </w:t>
      </w:r>
      <w:r w:rsidRPr="00FF561D">
        <w:rPr>
          <w:rFonts w:ascii="Times New Roman" w:hAnsi="Times New Roman" w:cs="Times New Roman"/>
          <w:i w:val="0"/>
          <w:color w:val="000000" w:themeColor="text1"/>
          <w:sz w:val="20"/>
          <w:szCs w:val="20"/>
        </w:rPr>
        <w:t xml:space="preserve">modeling processes of </w:t>
      </w:r>
      <w:bookmarkEnd w:id="18"/>
      <w:bookmarkEnd w:id="19"/>
      <w:r w:rsidR="001B15AA">
        <w:rPr>
          <w:rFonts w:ascii="Times New Roman" w:hAnsi="Times New Roman" w:cs="Times New Roman"/>
          <w:i w:val="0"/>
          <w:color w:val="000000" w:themeColor="text1"/>
          <w:sz w:val="20"/>
          <w:szCs w:val="20"/>
        </w:rPr>
        <w:t>large-scale</w:t>
      </w:r>
      <w:r w:rsidR="00D62BBE">
        <w:rPr>
          <w:rFonts w:ascii="Times New Roman" w:hAnsi="Times New Roman" w:cs="Times New Roman"/>
          <w:i w:val="0"/>
          <w:color w:val="000000" w:themeColor="text1"/>
          <w:sz w:val="20"/>
          <w:szCs w:val="20"/>
        </w:rPr>
        <w:t xml:space="preserve"> gaming system in </w:t>
      </w:r>
      <w:r w:rsidR="00EC6921" w:rsidRPr="00EC6921">
        <w:rPr>
          <w:rFonts w:ascii="Times New Roman" w:hAnsi="Times New Roman" w:cs="Times New Roman"/>
          <w:i w:val="0"/>
          <w:iCs w:val="0"/>
          <w:color w:val="000000" w:themeColor="text1"/>
          <w:sz w:val="20"/>
          <w:szCs w:val="20"/>
        </w:rPr>
        <w:t xml:space="preserve">the </w:t>
      </w:r>
      <w:r w:rsidR="00D62BBE">
        <w:rPr>
          <w:rFonts w:ascii="Times New Roman" w:hAnsi="Times New Roman" w:cs="Times New Roman"/>
          <w:i w:val="0"/>
          <w:iCs w:val="0"/>
          <w:color w:val="000000" w:themeColor="text1"/>
          <w:sz w:val="20"/>
          <w:szCs w:val="20"/>
        </w:rPr>
        <w:t>recent times</w:t>
      </w:r>
      <w:r w:rsidR="00EC6921">
        <w:rPr>
          <w:rFonts w:ascii="Times New Roman" w:hAnsi="Times New Roman" w:cs="Times New Roman"/>
          <w:i w:val="0"/>
          <w:iCs w:val="0"/>
          <w:color w:val="000000" w:themeColor="text1"/>
          <w:sz w:val="20"/>
          <w:szCs w:val="20"/>
        </w:rPr>
        <w:t>.</w:t>
      </w:r>
    </w:p>
    <w:tbl>
      <w:tblPr>
        <w:tblStyle w:val="FinancialTable"/>
        <w:tblW w:w="0" w:type="auto"/>
        <w:jc w:val="center"/>
        <w:tblCellMar>
          <w:left w:w="0" w:type="dxa"/>
          <w:right w:w="0" w:type="dxa"/>
        </w:tblCellMar>
        <w:tblLook w:val="04A0" w:firstRow="1" w:lastRow="0" w:firstColumn="1" w:lastColumn="0" w:noHBand="0" w:noVBand="1"/>
      </w:tblPr>
      <w:tblGrid>
        <w:gridCol w:w="2340"/>
        <w:gridCol w:w="481"/>
        <w:gridCol w:w="669"/>
        <w:gridCol w:w="480"/>
        <w:gridCol w:w="480"/>
        <w:gridCol w:w="480"/>
        <w:gridCol w:w="614"/>
        <w:gridCol w:w="480"/>
        <w:gridCol w:w="711"/>
        <w:gridCol w:w="531"/>
      </w:tblGrid>
      <w:tr w:rsidR="00F554E9" w:rsidRPr="00EB49CC" w14:paraId="4C6BFD1C" w14:textId="77777777" w:rsidTr="00F554E9">
        <w:trPr>
          <w:cnfStyle w:val="100000000000" w:firstRow="1" w:lastRow="0" w:firstColumn="0" w:lastColumn="0" w:oddVBand="0" w:evenVBand="0" w:oddHBand="0" w:evenHBand="0" w:firstRowFirstColumn="0" w:firstRowLastColumn="0" w:lastRowFirstColumn="0" w:lastRowLastColumn="0"/>
          <w:cantSplit/>
          <w:trHeight w:val="1177"/>
          <w:jc w:val="center"/>
        </w:trPr>
        <w:tc>
          <w:tcPr>
            <w:cnfStyle w:val="001000000000" w:firstRow="0" w:lastRow="0" w:firstColumn="1" w:lastColumn="0" w:oddVBand="0" w:evenVBand="0" w:oddHBand="0" w:evenHBand="0" w:firstRowFirstColumn="0" w:firstRowLastColumn="0" w:lastRowFirstColumn="0" w:lastRowLastColumn="0"/>
            <w:tcW w:w="0" w:type="auto"/>
          </w:tcPr>
          <w:p w14:paraId="43CC3ECC" w14:textId="77777777" w:rsidR="00526043" w:rsidRPr="00EB49CC" w:rsidRDefault="00526043" w:rsidP="00FF561D">
            <w:pPr>
              <w:spacing w:before="100" w:beforeAutospacing="1" w:after="100" w:afterAutospacing="1" w:line="240" w:lineRule="auto"/>
              <w:rPr>
                <w:rFonts w:ascii="Times New Roman" w:hAnsi="Times New Roman" w:cs="Times New Roman"/>
                <w:color w:val="000000" w:themeColor="text1"/>
                <w:sz w:val="12"/>
                <w:szCs w:val="12"/>
              </w:rPr>
            </w:pPr>
          </w:p>
        </w:tc>
        <w:tc>
          <w:tcPr>
            <w:tcW w:w="0" w:type="auto"/>
            <w:textDirection w:val="btLr"/>
            <w:vAlign w:val="center"/>
          </w:tcPr>
          <w:p w14:paraId="0D91E9EF"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Movement</w:t>
            </w:r>
          </w:p>
        </w:tc>
        <w:tc>
          <w:tcPr>
            <w:tcW w:w="0" w:type="auto"/>
            <w:textDirection w:val="btLr"/>
            <w:vAlign w:val="center"/>
          </w:tcPr>
          <w:p w14:paraId="31C836CA"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Detection</w:t>
            </w:r>
          </w:p>
        </w:tc>
        <w:tc>
          <w:tcPr>
            <w:tcW w:w="0" w:type="auto"/>
            <w:textDirection w:val="btLr"/>
            <w:vAlign w:val="center"/>
          </w:tcPr>
          <w:p w14:paraId="68EAA95D"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Engagement</w:t>
            </w:r>
          </w:p>
        </w:tc>
        <w:tc>
          <w:tcPr>
            <w:tcW w:w="0" w:type="auto"/>
            <w:textDirection w:val="btLr"/>
            <w:vAlign w:val="center"/>
          </w:tcPr>
          <w:p w14:paraId="0D7047A7"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Replenishment</w:t>
            </w:r>
          </w:p>
        </w:tc>
        <w:tc>
          <w:tcPr>
            <w:tcW w:w="0" w:type="auto"/>
            <w:textDirection w:val="btLr"/>
            <w:vAlign w:val="center"/>
          </w:tcPr>
          <w:p w14:paraId="2779969B"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C2</w:t>
            </w:r>
          </w:p>
        </w:tc>
        <w:tc>
          <w:tcPr>
            <w:tcW w:w="0" w:type="auto"/>
            <w:textDirection w:val="btLr"/>
            <w:vAlign w:val="center"/>
          </w:tcPr>
          <w:p w14:paraId="7E936FFA"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Attrition</w:t>
            </w:r>
          </w:p>
        </w:tc>
        <w:tc>
          <w:tcPr>
            <w:tcW w:w="0" w:type="auto"/>
            <w:textDirection w:val="btLr"/>
            <w:vAlign w:val="center"/>
          </w:tcPr>
          <w:p w14:paraId="793BC872"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Data</w:t>
            </w:r>
          </w:p>
        </w:tc>
        <w:tc>
          <w:tcPr>
            <w:tcW w:w="0" w:type="auto"/>
            <w:textDirection w:val="btLr"/>
            <w:vAlign w:val="center"/>
          </w:tcPr>
          <w:p w14:paraId="0585BCB9"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Weightages</w:t>
            </w:r>
          </w:p>
        </w:tc>
        <w:tc>
          <w:tcPr>
            <w:tcW w:w="0" w:type="auto"/>
            <w:textDirection w:val="btLr"/>
            <w:vAlign w:val="center"/>
          </w:tcPr>
          <w:p w14:paraId="76A5A9B2" w14:textId="77777777" w:rsidR="00526043" w:rsidRPr="00EB49CC" w:rsidRDefault="00526043" w:rsidP="00FF561D">
            <w:pPr>
              <w:spacing w:before="100" w:beforeAutospacing="1" w:after="100" w:afterAutospacing="1" w:line="240" w:lineRule="auto"/>
              <w:ind w:left="113" w:right="11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Heterogeneity</w:t>
            </w:r>
          </w:p>
        </w:tc>
      </w:tr>
      <w:tr w:rsidR="00F554E9" w:rsidRPr="00EB49CC" w14:paraId="75BB7728" w14:textId="77777777" w:rsidTr="00BC344D">
        <w:trPr>
          <w:trHeight w:val="160"/>
          <w:jc w:val="center"/>
        </w:trPr>
        <w:tc>
          <w:tcPr>
            <w:cnfStyle w:val="001000000000" w:firstRow="0" w:lastRow="0" w:firstColumn="1" w:lastColumn="0" w:oddVBand="0" w:evenVBand="0" w:oddHBand="0" w:evenHBand="0" w:firstRowFirstColumn="0" w:firstRowLastColumn="0" w:lastRowFirstColumn="0" w:lastRowLastColumn="0"/>
            <w:tcW w:w="0" w:type="auto"/>
          </w:tcPr>
          <w:p w14:paraId="65DA074B" w14:textId="31FD940B"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Air Components</w:t>
            </w:r>
          </w:p>
        </w:tc>
        <w:tc>
          <w:tcPr>
            <w:tcW w:w="0" w:type="auto"/>
          </w:tcPr>
          <w:p w14:paraId="7856A63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F33108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[10]</w:t>
            </w:r>
          </w:p>
        </w:tc>
        <w:tc>
          <w:tcPr>
            <w:tcW w:w="0" w:type="auto"/>
          </w:tcPr>
          <w:p w14:paraId="550ECE3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[10]</w:t>
            </w:r>
          </w:p>
        </w:tc>
        <w:tc>
          <w:tcPr>
            <w:tcW w:w="0" w:type="auto"/>
          </w:tcPr>
          <w:p w14:paraId="3409B10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2DA2BD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w:t>
            </w:r>
          </w:p>
        </w:tc>
        <w:tc>
          <w:tcPr>
            <w:tcW w:w="0" w:type="auto"/>
          </w:tcPr>
          <w:p w14:paraId="36D0DB6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[9-10]</w:t>
            </w:r>
          </w:p>
        </w:tc>
        <w:tc>
          <w:tcPr>
            <w:tcW w:w="0" w:type="auto"/>
          </w:tcPr>
          <w:p w14:paraId="057EDC6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3FBC4F8" w14:textId="2B8016D9" w:rsidR="00526043" w:rsidRPr="00EB49CC" w:rsidRDefault="001B15AA" w:rsidP="00F554E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Pr>
                <w:rFonts w:ascii="Times New Roman" w:hAnsi="Times New Roman" w:cs="Times New Roman"/>
                <w:color w:val="000000" w:themeColor="text1"/>
                <w:sz w:val="12"/>
                <w:szCs w:val="12"/>
              </w:rPr>
              <w:t>[4],[9]</w:t>
            </w:r>
          </w:p>
        </w:tc>
        <w:tc>
          <w:tcPr>
            <w:tcW w:w="0" w:type="auto"/>
          </w:tcPr>
          <w:p w14:paraId="7CC03B9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4B1E8CA3"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3D72F3F" w14:textId="75F03AE4"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Naval Components</w:t>
            </w:r>
          </w:p>
        </w:tc>
        <w:tc>
          <w:tcPr>
            <w:tcW w:w="0" w:type="auto"/>
          </w:tcPr>
          <w:p w14:paraId="613C452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035A4A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4FAC9C8"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241B9DB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27EB88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w:t>
            </w:r>
          </w:p>
        </w:tc>
        <w:tc>
          <w:tcPr>
            <w:tcW w:w="0" w:type="auto"/>
          </w:tcPr>
          <w:p w14:paraId="627998E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DEB1CB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w:t>
            </w:r>
          </w:p>
        </w:tc>
        <w:tc>
          <w:tcPr>
            <w:tcW w:w="0" w:type="auto"/>
          </w:tcPr>
          <w:p w14:paraId="6FBAB4E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68BA38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[2-5]</w:t>
            </w:r>
          </w:p>
        </w:tc>
      </w:tr>
      <w:tr w:rsidR="00F554E9" w:rsidRPr="00EB49CC" w14:paraId="36C1C580"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E061FFB" w14:textId="69C09FFB"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Army Components</w:t>
            </w:r>
          </w:p>
        </w:tc>
        <w:tc>
          <w:tcPr>
            <w:tcW w:w="0" w:type="auto"/>
          </w:tcPr>
          <w:p w14:paraId="7C05C70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04B2736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[12]</w:t>
            </w:r>
          </w:p>
        </w:tc>
        <w:tc>
          <w:tcPr>
            <w:tcW w:w="0" w:type="auto"/>
          </w:tcPr>
          <w:p w14:paraId="4D02E281"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2B85AC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57EB3E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18C835DB"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53C6DF0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w:t>
            </w:r>
          </w:p>
        </w:tc>
        <w:tc>
          <w:tcPr>
            <w:tcW w:w="0" w:type="auto"/>
          </w:tcPr>
          <w:p w14:paraId="0F682DC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[24]</w:t>
            </w:r>
          </w:p>
        </w:tc>
        <w:tc>
          <w:tcPr>
            <w:tcW w:w="0" w:type="auto"/>
          </w:tcPr>
          <w:p w14:paraId="2AAFD66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4149B3F2"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42C2984A" w14:textId="33612683"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Amphibious Components</w:t>
            </w:r>
          </w:p>
        </w:tc>
        <w:tc>
          <w:tcPr>
            <w:tcW w:w="0" w:type="auto"/>
          </w:tcPr>
          <w:p w14:paraId="3E59321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7EE362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44ECF7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0E79B8B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6EAFE5A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D0AE33B"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[13]</w:t>
            </w:r>
          </w:p>
        </w:tc>
        <w:tc>
          <w:tcPr>
            <w:tcW w:w="0" w:type="auto"/>
          </w:tcPr>
          <w:p w14:paraId="55BC301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[13]</w:t>
            </w:r>
          </w:p>
        </w:tc>
        <w:tc>
          <w:tcPr>
            <w:tcW w:w="0" w:type="auto"/>
          </w:tcPr>
          <w:p w14:paraId="2F8CC9B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723BE5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1E57B3F6"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4389286D" w14:textId="6AFF8342"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Air-TO-Land</w:t>
            </w:r>
          </w:p>
        </w:tc>
        <w:tc>
          <w:tcPr>
            <w:tcW w:w="0" w:type="auto"/>
          </w:tcPr>
          <w:p w14:paraId="7FE0AB7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91E2A0D"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[7,12]</w:t>
            </w:r>
          </w:p>
        </w:tc>
        <w:tc>
          <w:tcPr>
            <w:tcW w:w="0" w:type="auto"/>
          </w:tcPr>
          <w:p w14:paraId="4540157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683F01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4E9E59E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BEAD71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B49883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EFB3BB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072E82A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0E4FB7E9"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259FB60A" w14:textId="66BA3C26"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 xml:space="preserve">Marine-Air-To-Land </w:t>
            </w:r>
          </w:p>
        </w:tc>
        <w:tc>
          <w:tcPr>
            <w:tcW w:w="0" w:type="auto"/>
          </w:tcPr>
          <w:p w14:paraId="7B17770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[6]</w:t>
            </w:r>
          </w:p>
        </w:tc>
        <w:tc>
          <w:tcPr>
            <w:tcW w:w="0" w:type="auto"/>
          </w:tcPr>
          <w:p w14:paraId="4E3DEF6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3916348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3EA37C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[11]</w:t>
            </w:r>
          </w:p>
        </w:tc>
        <w:tc>
          <w:tcPr>
            <w:tcW w:w="0" w:type="auto"/>
          </w:tcPr>
          <w:p w14:paraId="6B697B4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8AADA96"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[3]</w:t>
            </w:r>
          </w:p>
        </w:tc>
        <w:tc>
          <w:tcPr>
            <w:tcW w:w="0" w:type="auto"/>
          </w:tcPr>
          <w:p w14:paraId="5D90822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[7]</w:t>
            </w:r>
          </w:p>
        </w:tc>
        <w:tc>
          <w:tcPr>
            <w:tcW w:w="0" w:type="auto"/>
          </w:tcPr>
          <w:p w14:paraId="0BDD43C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27E9CB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[3]</w:t>
            </w:r>
          </w:p>
        </w:tc>
      </w:tr>
      <w:tr w:rsidR="00F554E9" w:rsidRPr="00EB49CC" w14:paraId="0576F3C0"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234F106E"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Cyber Operations</w:t>
            </w:r>
          </w:p>
        </w:tc>
        <w:tc>
          <w:tcPr>
            <w:tcW w:w="0" w:type="auto"/>
          </w:tcPr>
          <w:p w14:paraId="2B361AF0"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5B42DE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C5199A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181B33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7C4A9A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5EAC7A3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[8]</w:t>
            </w:r>
          </w:p>
        </w:tc>
        <w:tc>
          <w:tcPr>
            <w:tcW w:w="0" w:type="auto"/>
          </w:tcPr>
          <w:p w14:paraId="19D9DCC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[14]</w:t>
            </w:r>
          </w:p>
        </w:tc>
        <w:tc>
          <w:tcPr>
            <w:tcW w:w="0" w:type="auto"/>
          </w:tcPr>
          <w:p w14:paraId="55F6E893"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[9]</w:t>
            </w:r>
          </w:p>
        </w:tc>
        <w:tc>
          <w:tcPr>
            <w:tcW w:w="0" w:type="auto"/>
          </w:tcPr>
          <w:p w14:paraId="7C453108"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[14]</w:t>
            </w:r>
          </w:p>
        </w:tc>
      </w:tr>
      <w:tr w:rsidR="00F554E9" w:rsidRPr="00EB49CC" w14:paraId="610A8443"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3F71B955"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Information Operations</w:t>
            </w:r>
          </w:p>
        </w:tc>
        <w:tc>
          <w:tcPr>
            <w:tcW w:w="0" w:type="auto"/>
          </w:tcPr>
          <w:p w14:paraId="08DFCEA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[15]</w:t>
            </w:r>
          </w:p>
        </w:tc>
        <w:tc>
          <w:tcPr>
            <w:tcW w:w="0" w:type="auto"/>
          </w:tcPr>
          <w:p w14:paraId="0D073E7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[16]</w:t>
            </w:r>
          </w:p>
        </w:tc>
        <w:tc>
          <w:tcPr>
            <w:tcW w:w="0" w:type="auto"/>
          </w:tcPr>
          <w:p w14:paraId="69F47A1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[16]</w:t>
            </w:r>
          </w:p>
        </w:tc>
        <w:tc>
          <w:tcPr>
            <w:tcW w:w="0" w:type="auto"/>
          </w:tcPr>
          <w:p w14:paraId="62FC2E1A"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[8]</w:t>
            </w:r>
          </w:p>
        </w:tc>
        <w:tc>
          <w:tcPr>
            <w:tcW w:w="0" w:type="auto"/>
          </w:tcPr>
          <w:p w14:paraId="7F81774E"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4CADFB4"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5F4B351"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678FE35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6128F2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F554E9" w:rsidRPr="00EB49CC" w14:paraId="272182F1" w14:textId="77777777" w:rsidTr="00AC1F74">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tcPr>
          <w:p w14:paraId="6B80E7E9" w14:textId="77777777" w:rsidR="00526043" w:rsidRPr="00EB49CC" w:rsidRDefault="00526043" w:rsidP="00F554E9">
            <w:pPr>
              <w:spacing w:before="100" w:beforeAutospacing="1" w:after="100" w:afterAutospacing="1" w:line="240" w:lineRule="auto"/>
              <w:jc w:val="right"/>
              <w:rPr>
                <w:rFonts w:ascii="Times New Roman" w:hAnsi="Times New Roman" w:cs="Times New Roman"/>
                <w:color w:val="000000" w:themeColor="text1"/>
                <w:sz w:val="12"/>
                <w:szCs w:val="12"/>
              </w:rPr>
            </w:pPr>
            <w:r w:rsidRPr="00EB49CC">
              <w:rPr>
                <w:rFonts w:ascii="Times New Roman" w:hAnsi="Times New Roman" w:cs="Times New Roman"/>
                <w:color w:val="000000" w:themeColor="text1"/>
                <w:sz w:val="12"/>
                <w:szCs w:val="12"/>
              </w:rPr>
              <w:t>Special Operations</w:t>
            </w:r>
          </w:p>
        </w:tc>
        <w:tc>
          <w:tcPr>
            <w:tcW w:w="0" w:type="auto"/>
          </w:tcPr>
          <w:p w14:paraId="4B4DD33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3AD1C09"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23192F1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182FF9BF"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038CC1F2"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9F9252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613F507"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76AC0AE5"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c>
          <w:tcPr>
            <w:tcW w:w="0" w:type="auto"/>
          </w:tcPr>
          <w:p w14:paraId="412AEF0C" w14:textId="77777777" w:rsidR="00526043" w:rsidRPr="00EB49CC" w:rsidRDefault="00526043" w:rsidP="00F554E9">
            <w:pPr>
              <w:spacing w:before="100" w:beforeAutospacing="1" w:after="100" w:afterAutospacing="1"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2"/>
                <w:szCs w:val="12"/>
              </w:rPr>
            </w:pPr>
          </w:p>
        </w:tc>
      </w:tr>
      <w:tr w:rsidR="00E969CF" w:rsidRPr="00EB49CC" w14:paraId="6EDFC257" w14:textId="77777777" w:rsidTr="006C1E97">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gridSpan w:val="10"/>
          </w:tcPr>
          <w:p w14:paraId="346A58DC" w14:textId="749912AD" w:rsidR="00E969CF" w:rsidRPr="00F554E9" w:rsidRDefault="00E969CF" w:rsidP="00F554E9">
            <w:pPr>
              <w:spacing w:before="100" w:beforeAutospacing="1" w:after="100" w:afterAutospacing="1" w:line="240" w:lineRule="auto"/>
              <w:jc w:val="both"/>
              <w:rPr>
                <w:rFonts w:ascii="Times New Roman" w:hAnsi="Times New Roman" w:cs="Times New Roman"/>
                <w:b w:val="0"/>
                <w:bCs/>
                <w:color w:val="000000" w:themeColor="text1"/>
                <w:sz w:val="12"/>
                <w:szCs w:val="12"/>
              </w:rPr>
            </w:pPr>
            <w:r w:rsidRPr="00F554E9">
              <w:rPr>
                <w:rFonts w:ascii="Times New Roman" w:hAnsi="Times New Roman" w:cs="Times New Roman"/>
                <w:b w:val="0"/>
                <w:bCs/>
                <w:color w:val="000000" w:themeColor="text1"/>
                <w:sz w:val="12"/>
                <w:szCs w:val="12"/>
              </w:rPr>
              <w:t>[1]</w:t>
            </w:r>
            <w:sdt>
              <w:sdtPr>
                <w:rPr>
                  <w:rFonts w:ascii="Times New Roman" w:hAnsi="Times New Roman" w:cs="Times New Roman"/>
                  <w:bCs/>
                  <w:color w:val="000000" w:themeColor="text1"/>
                  <w:sz w:val="12"/>
                  <w:szCs w:val="12"/>
                </w:rPr>
                <w:id w:val="198751247"/>
                <w:citation/>
              </w:sdtPr>
              <w:sdtEndPr/>
              <w:sdtContent>
                <w:r w:rsidRPr="00F554E9">
                  <w:rPr>
                    <w:rFonts w:ascii="Times New Roman" w:hAnsi="Times New Roman" w:cs="Times New Roman"/>
                    <w:bCs/>
                    <w:color w:val="000000" w:themeColor="text1"/>
                    <w:sz w:val="12"/>
                    <w:szCs w:val="12"/>
                  </w:rPr>
                  <w:fldChar w:fldCharType="begin"/>
                </w:r>
                <w:r w:rsidRPr="00F554E9">
                  <w:rPr>
                    <w:rFonts w:ascii="Times New Roman" w:hAnsi="Times New Roman" w:cs="Times New Roman"/>
                    <w:b w:val="0"/>
                    <w:bCs/>
                    <w:color w:val="000000" w:themeColor="text1"/>
                    <w:sz w:val="12"/>
                    <w:szCs w:val="12"/>
                  </w:rPr>
                  <w:instrText xml:space="preserve"> CITATION All97 \l 1033 </w:instrText>
                </w:r>
                <w:r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(Allen, 1997)</w:t>
                </w:r>
                <w:r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,[2]</w:t>
            </w:r>
            <w:sdt>
              <w:sdtPr>
                <w:rPr>
                  <w:rFonts w:ascii="Times New Roman" w:hAnsi="Times New Roman" w:cs="Times New Roman"/>
                  <w:bCs/>
                  <w:color w:val="000000" w:themeColor="text1"/>
                  <w:sz w:val="12"/>
                  <w:szCs w:val="12"/>
                </w:rPr>
                <w:id w:val="-859043249"/>
                <w:citation/>
              </w:sdtPr>
              <w:sdtEndPr/>
              <w:sdtContent>
                <w:r w:rsidRPr="00F554E9">
                  <w:rPr>
                    <w:rFonts w:ascii="Times New Roman" w:hAnsi="Times New Roman" w:cs="Times New Roman"/>
                    <w:bCs/>
                    <w:color w:val="000000" w:themeColor="text1"/>
                    <w:sz w:val="12"/>
                    <w:szCs w:val="12"/>
                  </w:rPr>
                  <w:fldChar w:fldCharType="begin"/>
                </w:r>
                <w:r w:rsidRPr="00F554E9">
                  <w:rPr>
                    <w:rFonts w:ascii="Times New Roman" w:hAnsi="Times New Roman" w:cs="Times New Roman"/>
                    <w:b w:val="0"/>
                    <w:bCs/>
                    <w:color w:val="000000" w:themeColor="text1"/>
                    <w:sz w:val="12"/>
                    <w:szCs w:val="12"/>
                  </w:rPr>
                  <w:instrText xml:space="preserve"> CITATION BCG79 \l 1033 </w:instrText>
                </w:r>
                <w:r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(B.C. Graham, June 1979)</w:t>
                </w:r>
                <w:r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,[3]</w:t>
            </w:r>
            <w:sdt>
              <w:sdtPr>
                <w:rPr>
                  <w:rFonts w:ascii="Times New Roman" w:hAnsi="Times New Roman" w:cs="Times New Roman"/>
                  <w:bCs/>
                  <w:color w:val="000000" w:themeColor="text1"/>
                  <w:sz w:val="12"/>
                  <w:szCs w:val="12"/>
                </w:rPr>
                <w:id w:val="145937945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Bar09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(Barnes &amp; Fulford, 2009)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,[4]</w:t>
            </w:r>
            <w:sdt>
              <w:sdtPr>
                <w:rPr>
                  <w:rFonts w:ascii="Times New Roman" w:hAnsi="Times New Roman" w:cs="Times New Roman"/>
                  <w:bCs/>
                  <w:color w:val="000000" w:themeColor="text1"/>
                  <w:sz w:val="12"/>
                  <w:szCs w:val="12"/>
                </w:rPr>
                <w:id w:val="685557399"/>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Bourden14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(Bourdon, 2014)</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,[5]</w:t>
            </w:r>
            <w:sdt>
              <w:sdtPr>
                <w:rPr>
                  <w:rFonts w:ascii="Times New Roman" w:hAnsi="Times New Roman" w:cs="Times New Roman"/>
                  <w:bCs/>
                  <w:color w:val="000000" w:themeColor="text1"/>
                  <w:sz w:val="12"/>
                  <w:szCs w:val="12"/>
                </w:rPr>
                <w:id w:val="-512846372"/>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Cal00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(Caldwell, Hartman , Parry, &amp; Washburn, 2000)</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,[6]</w:t>
            </w:r>
            <w:sdt>
              <w:sdtPr>
                <w:rPr>
                  <w:rFonts w:ascii="Times New Roman" w:hAnsi="Times New Roman" w:cs="Times New Roman"/>
                  <w:bCs/>
                  <w:color w:val="000000" w:themeColor="text1"/>
                  <w:sz w:val="12"/>
                  <w:szCs w:val="12"/>
                </w:rPr>
                <w:id w:val="557598648"/>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DSA99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(D. S. Alberts, 1999)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,[7]</w:t>
            </w:r>
            <w:sdt>
              <w:sdtPr>
                <w:rPr>
                  <w:rFonts w:ascii="Times New Roman" w:hAnsi="Times New Roman" w:cs="Times New Roman"/>
                  <w:bCs/>
                  <w:color w:val="000000" w:themeColor="text1"/>
                  <w:sz w:val="12"/>
                  <w:szCs w:val="12"/>
                </w:rPr>
                <w:id w:val="-27487710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Dup95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(Dupuy, 1995.)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,[8]</w:t>
            </w:r>
            <w:sdt>
              <w:sdtPr>
                <w:rPr>
                  <w:rFonts w:ascii="Times New Roman" w:hAnsi="Times New Roman" w:cs="Times New Roman"/>
                  <w:bCs/>
                  <w:color w:val="000000" w:themeColor="text1"/>
                  <w:sz w:val="12"/>
                  <w:szCs w:val="12"/>
                </w:rPr>
                <w:id w:val="-1749023510"/>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Eri15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(Eric Heginbotham, 2015)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,[9]</w:t>
            </w:r>
            <w:sdt>
              <w:sdtPr>
                <w:rPr>
                  <w:rFonts w:ascii="Times New Roman" w:hAnsi="Times New Roman" w:cs="Times New Roman"/>
                  <w:bCs/>
                  <w:color w:val="000000" w:themeColor="text1"/>
                  <w:sz w:val="12"/>
                  <w:szCs w:val="12"/>
                </w:rPr>
                <w:id w:val="1461690109"/>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Bol05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(F. Bolderheij, 2005)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,[10]</w:t>
            </w:r>
            <w:sdt>
              <w:sdtPr>
                <w:rPr>
                  <w:rFonts w:ascii="Times New Roman" w:hAnsi="Times New Roman" w:cs="Times New Roman"/>
                  <w:bCs/>
                  <w:color w:val="000000" w:themeColor="text1"/>
                  <w:sz w:val="12"/>
                  <w:szCs w:val="12"/>
                </w:rPr>
                <w:id w:val="773897956"/>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GMC69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(G.M. Clark, 1969)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,[11]</w:t>
            </w:r>
            <w:sdt>
              <w:sdtPr>
                <w:rPr>
                  <w:rFonts w:ascii="Times New Roman" w:hAnsi="Times New Roman" w:cs="Times New Roman"/>
                  <w:bCs/>
                  <w:color w:val="000000" w:themeColor="text1"/>
                  <w:sz w:val="12"/>
                  <w:szCs w:val="12"/>
                </w:rPr>
                <w:id w:val="1170985726"/>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HBr59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 Brackney, 1959)</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,[12]</w:t>
            </w:r>
            <w:sdt>
              <w:sdtPr>
                <w:rPr>
                  <w:rFonts w:ascii="Times New Roman" w:hAnsi="Times New Roman" w:cs="Times New Roman"/>
                  <w:bCs/>
                  <w:color w:val="000000" w:themeColor="text1"/>
                  <w:sz w:val="12"/>
                  <w:szCs w:val="12"/>
                </w:rPr>
                <w:id w:val="-837843760"/>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HKW75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(H.K. Weiss, 1975)</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,[13]</w:t>
            </w:r>
            <w:sdt>
              <w:sdtPr>
                <w:rPr>
                  <w:rFonts w:ascii="Times New Roman" w:hAnsi="Times New Roman" w:cs="Times New Roman"/>
                  <w:bCs/>
                  <w:color w:val="000000" w:themeColor="text1"/>
                  <w:sz w:val="12"/>
                  <w:szCs w:val="12"/>
                </w:rPr>
                <w:id w:val="774067938"/>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Hil96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(Hillestad, Bennett, &amp; Moore, 1996)</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,[14]</w:t>
            </w:r>
            <w:sdt>
              <w:sdtPr>
                <w:rPr>
                  <w:rFonts w:ascii="Times New Roman" w:hAnsi="Times New Roman" w:cs="Times New Roman"/>
                  <w:bCs/>
                  <w:color w:val="000000" w:themeColor="text1"/>
                  <w:sz w:val="12"/>
                  <w:szCs w:val="12"/>
                </w:rPr>
                <w:id w:val="-345017031"/>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Ric96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(Hillestal &amp; Moore, 1996)</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,[15]</w:t>
            </w:r>
            <w:sdt>
              <w:sdtPr>
                <w:rPr>
                  <w:rFonts w:ascii="Times New Roman" w:hAnsi="Times New Roman" w:cs="Times New Roman"/>
                  <w:bCs/>
                  <w:color w:val="000000" w:themeColor="text1"/>
                  <w:sz w:val="12"/>
                  <w:szCs w:val="12"/>
                </w:rPr>
                <w:id w:val="-862985884"/>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Hug93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(Hughes, 1993)</w:t>
                </w:r>
                <w:r w:rsidR="00F554E9" w:rsidRPr="00F554E9">
                  <w:rPr>
                    <w:rFonts w:ascii="Times New Roman" w:hAnsi="Times New Roman" w:cs="Times New Roman"/>
                    <w:bCs/>
                    <w:color w:val="000000" w:themeColor="text1"/>
                    <w:sz w:val="12"/>
                    <w:szCs w:val="12"/>
                  </w:rPr>
                  <w:fldChar w:fldCharType="end"/>
                </w:r>
              </w:sdtContent>
            </w:sdt>
            <w:r w:rsidRPr="00F554E9">
              <w:rPr>
                <w:rFonts w:ascii="Times New Roman" w:hAnsi="Times New Roman" w:cs="Times New Roman"/>
                <w:b w:val="0"/>
                <w:bCs/>
                <w:color w:val="000000" w:themeColor="text1"/>
                <w:sz w:val="12"/>
                <w:szCs w:val="12"/>
              </w:rPr>
              <w:t>,[16]</w:t>
            </w:r>
            <w:sdt>
              <w:sdtPr>
                <w:rPr>
                  <w:rFonts w:ascii="Times New Roman" w:hAnsi="Times New Roman" w:cs="Times New Roman"/>
                  <w:bCs/>
                  <w:color w:val="000000" w:themeColor="text1"/>
                  <w:sz w:val="12"/>
                  <w:szCs w:val="12"/>
                </w:rPr>
                <w:id w:val="-465892903"/>
                <w:citation/>
              </w:sdtPr>
              <w:sdtEndPr/>
              <w:sdtContent>
                <w:r w:rsidR="00F554E9" w:rsidRPr="00F554E9">
                  <w:rPr>
                    <w:rFonts w:ascii="Times New Roman" w:hAnsi="Times New Roman" w:cs="Times New Roman"/>
                    <w:bCs/>
                    <w:color w:val="000000" w:themeColor="text1"/>
                    <w:sz w:val="12"/>
                    <w:szCs w:val="12"/>
                  </w:rPr>
                  <w:fldChar w:fldCharType="begin"/>
                </w:r>
                <w:r w:rsidR="00F554E9" w:rsidRPr="00F554E9">
                  <w:rPr>
                    <w:rFonts w:ascii="Times New Roman" w:hAnsi="Times New Roman" w:cs="Times New Roman"/>
                    <w:b w:val="0"/>
                    <w:bCs/>
                    <w:color w:val="000000" w:themeColor="text1"/>
                    <w:sz w:val="12"/>
                    <w:szCs w:val="12"/>
                  </w:rPr>
                  <w:instrText xml:space="preserve"> CITATION Hil96 \l 1033 </w:instrText>
                </w:r>
                <w:r w:rsidR="00F554E9" w:rsidRPr="00F554E9">
                  <w:rPr>
                    <w:rFonts w:ascii="Times New Roman" w:hAnsi="Times New Roman" w:cs="Times New Roman"/>
                    <w:bCs/>
                    <w:color w:val="000000" w:themeColor="text1"/>
                    <w:sz w:val="12"/>
                    <w:szCs w:val="12"/>
                  </w:rPr>
                  <w:fldChar w:fldCharType="separate"/>
                </w:r>
                <w:r w:rsidR="0074037F">
                  <w:rPr>
                    <w:rFonts w:ascii="Times New Roman" w:hAnsi="Times New Roman" w:cs="Times New Roman"/>
                    <w:b w:val="0"/>
                    <w:bCs/>
                    <w:noProof/>
                    <w:color w:val="000000" w:themeColor="text1"/>
                    <w:sz w:val="12"/>
                    <w:szCs w:val="12"/>
                  </w:rPr>
                  <w:t xml:space="preserve"> </w:t>
                </w:r>
                <w:r w:rsidR="0074037F" w:rsidRPr="0074037F">
                  <w:rPr>
                    <w:rFonts w:ascii="Times New Roman" w:hAnsi="Times New Roman" w:cs="Times New Roman"/>
                    <w:noProof/>
                    <w:color w:val="000000" w:themeColor="text1"/>
                    <w:sz w:val="12"/>
                    <w:szCs w:val="12"/>
                  </w:rPr>
                  <w:t>(Hillestad, Bennett, &amp; Moore, 1996)</w:t>
                </w:r>
                <w:r w:rsidR="00F554E9" w:rsidRPr="00F554E9">
                  <w:rPr>
                    <w:rFonts w:ascii="Times New Roman" w:hAnsi="Times New Roman" w:cs="Times New Roman"/>
                    <w:bCs/>
                    <w:color w:val="000000" w:themeColor="text1"/>
                    <w:sz w:val="12"/>
                    <w:szCs w:val="12"/>
                  </w:rPr>
                  <w:fldChar w:fldCharType="end"/>
                </w:r>
              </w:sdtContent>
            </w:sdt>
          </w:p>
        </w:tc>
      </w:tr>
    </w:tbl>
    <w:p w14:paraId="364E2BF5" w14:textId="31501891" w:rsidR="00526043" w:rsidRPr="00C725FC" w:rsidRDefault="00526043" w:rsidP="00526043">
      <w:pPr>
        <w:pStyle w:val="Heading1"/>
        <w:rPr>
          <w:rFonts w:ascii="Times New Roman" w:hAnsi="Times New Roman" w:cs="Times New Roman"/>
          <w:color w:val="000000" w:themeColor="text1"/>
          <w:sz w:val="20"/>
          <w:szCs w:val="20"/>
        </w:rPr>
        <w:sectPr w:rsidR="00526043" w:rsidRPr="00C725FC" w:rsidSect="00F42E8B">
          <w:pgSz w:w="8420" w:h="5954" w:orient="landscape" w:code="9"/>
          <w:pgMar w:top="567" w:right="567" w:bottom="567" w:left="567" w:header="284" w:footer="0" w:gutter="0"/>
          <w:cols w:space="708"/>
          <w:docGrid w:linePitch="360"/>
        </w:sectPr>
      </w:pPr>
    </w:p>
    <w:p w14:paraId="2F5B67D0" w14:textId="70AE6B76" w:rsidR="00EB49CC" w:rsidRPr="00D82293" w:rsidRDefault="00961FC1" w:rsidP="00D82293">
      <w:pPr>
        <w:pStyle w:val="Heading1"/>
        <w:numPr>
          <w:ilvl w:val="0"/>
          <w:numId w:val="18"/>
        </w:numPr>
        <w:spacing w:before="0" w:after="240" w:line="240" w:lineRule="auto"/>
        <w:ind w:left="432" w:hanging="432"/>
        <w:rPr>
          <w:rFonts w:ascii="Times New Roman" w:hAnsi="Times New Roman" w:cs="Times New Roman"/>
          <w:b/>
          <w:bCs/>
          <w:color w:val="000000" w:themeColor="text1"/>
          <w:spacing w:val="40"/>
          <w:sz w:val="20"/>
          <w:szCs w:val="20"/>
        </w:rPr>
      </w:pPr>
      <w:bookmarkStart w:id="20" w:name="_Toc119921714"/>
      <w:r w:rsidRPr="00D82293">
        <w:rPr>
          <w:rFonts w:ascii="Times New Roman" w:hAnsi="Times New Roman" w:cs="Times New Roman"/>
          <w:b/>
          <w:bCs/>
          <w:color w:val="000000" w:themeColor="text1"/>
          <w:spacing w:val="40"/>
          <w:sz w:val="20"/>
          <w:szCs w:val="20"/>
        </w:rPr>
        <w:lastRenderedPageBreak/>
        <w:t>System</w:t>
      </w:r>
      <w:r w:rsidRPr="00D82293">
        <w:rPr>
          <w:rFonts w:ascii="Times New Roman" w:hAnsi="Times New Roman" w:cs="Times New Roman"/>
          <w:b/>
          <w:bCs/>
          <w:color w:val="000000" w:themeColor="text1"/>
          <w:spacing w:val="40"/>
          <w:sz w:val="20"/>
          <w:szCs w:val="20"/>
        </w:rPr>
        <w:fldChar w:fldCharType="begin"/>
      </w:r>
      <w:r w:rsidRPr="00D82293">
        <w:rPr>
          <w:rFonts w:ascii="Times New Roman" w:hAnsi="Times New Roman" w:cs="Times New Roman"/>
          <w:b/>
          <w:bCs/>
          <w:color w:val="000000" w:themeColor="text1"/>
          <w:spacing w:val="40"/>
          <w:sz w:val="20"/>
          <w:szCs w:val="20"/>
        </w:rPr>
        <w:instrText xml:space="preserve"> XE "System" </w:instrText>
      </w:r>
      <w:r w:rsidRPr="00D82293">
        <w:rPr>
          <w:rFonts w:ascii="Times New Roman" w:hAnsi="Times New Roman" w:cs="Times New Roman"/>
          <w:b/>
          <w:bCs/>
          <w:color w:val="000000" w:themeColor="text1"/>
          <w:spacing w:val="40"/>
          <w:sz w:val="20"/>
          <w:szCs w:val="20"/>
        </w:rPr>
        <w:fldChar w:fldCharType="end"/>
      </w:r>
      <w:r w:rsidRPr="00D82293">
        <w:rPr>
          <w:rFonts w:ascii="Times New Roman" w:hAnsi="Times New Roman" w:cs="Times New Roman"/>
          <w:b/>
          <w:bCs/>
          <w:color w:val="000000" w:themeColor="text1"/>
          <w:spacing w:val="40"/>
          <w:sz w:val="20"/>
          <w:szCs w:val="20"/>
        </w:rPr>
        <w:t xml:space="preserve"> Composition</w:t>
      </w:r>
      <w:bookmarkEnd w:id="20"/>
      <w:r w:rsidR="00CB1DF6" w:rsidRPr="00D82293">
        <w:rPr>
          <w:rFonts w:ascii="Times New Roman" w:hAnsi="Times New Roman" w:cs="Times New Roman"/>
          <w:b/>
          <w:bCs/>
          <w:color w:val="000000" w:themeColor="text1"/>
          <w:spacing w:val="40"/>
          <w:sz w:val="20"/>
          <w:szCs w:val="20"/>
        </w:rPr>
        <w:t xml:space="preserve"> </w:t>
      </w:r>
      <w:r w:rsidR="008E7910" w:rsidRPr="00D82293">
        <w:rPr>
          <w:rFonts w:ascii="Times New Roman" w:hAnsi="Times New Roman" w:cs="Times New Roman"/>
          <w:b/>
          <w:bCs/>
          <w:color w:val="000000" w:themeColor="text1"/>
          <w:spacing w:val="40"/>
          <w:sz w:val="20"/>
          <w:szCs w:val="20"/>
        </w:rPr>
        <w:t>(Design</w:t>
      </w:r>
      <w:r w:rsidRPr="00D82293">
        <w:rPr>
          <w:rFonts w:ascii="Times New Roman" w:hAnsi="Times New Roman" w:cs="Times New Roman"/>
          <w:b/>
          <w:bCs/>
          <w:color w:val="000000" w:themeColor="text1"/>
          <w:spacing w:val="40"/>
          <w:sz w:val="20"/>
          <w:szCs w:val="20"/>
        </w:rPr>
        <w:t xml:space="preserve"> Constraints and Methodology</w:t>
      </w:r>
      <w:r w:rsidR="00CB1DF6" w:rsidRPr="00D82293">
        <w:rPr>
          <w:rFonts w:ascii="Times New Roman" w:hAnsi="Times New Roman" w:cs="Times New Roman"/>
          <w:b/>
          <w:bCs/>
          <w:color w:val="000000" w:themeColor="text1"/>
          <w:spacing w:val="40"/>
          <w:sz w:val="20"/>
          <w:szCs w:val="20"/>
        </w:rPr>
        <w:t>)</w:t>
      </w:r>
      <w:r w:rsidR="008479C2" w:rsidRPr="00D82293">
        <w:rPr>
          <w:rFonts w:ascii="Times New Roman" w:hAnsi="Times New Roman" w:cs="Times New Roman"/>
          <w:b/>
          <w:bCs/>
          <w:color w:val="000000" w:themeColor="text1"/>
          <w:spacing w:val="40"/>
          <w:sz w:val="20"/>
          <w:szCs w:val="20"/>
        </w:rPr>
        <w:t xml:space="preserve"> </w:t>
      </w:r>
    </w:p>
    <w:p w14:paraId="6E5D7770" w14:textId="35464D1C" w:rsidR="008479C2" w:rsidRPr="008479C2" w:rsidRDefault="008479C2" w:rsidP="008479C2">
      <w:pPr>
        <w:jc w:val="both"/>
        <w:rPr>
          <w:rFonts w:ascii="Times New Roman" w:hAnsi="Times New Roman" w:cs="Times New Roman"/>
          <w:color w:val="000000" w:themeColor="text1"/>
        </w:rPr>
      </w:pPr>
      <w:r w:rsidRPr="008479C2">
        <w:rPr>
          <w:rFonts w:ascii="Times New Roman" w:hAnsi="Times New Roman" w:cs="Times New Roman"/>
          <w:color w:val="000000" w:themeColor="text1"/>
        </w:rPr>
        <w:t xml:space="preserve">There are mainly two directions for </w:t>
      </w:r>
      <w:r w:rsidR="00013830">
        <w:rPr>
          <w:rFonts w:ascii="Times New Roman" w:hAnsi="Times New Roman" w:cs="Times New Roman"/>
          <w:color w:val="000000" w:themeColor="text1"/>
        </w:rPr>
        <w:t>viewing</w:t>
      </w:r>
      <w:r w:rsidRPr="008479C2">
        <w:rPr>
          <w:rFonts w:ascii="Times New Roman" w:hAnsi="Times New Roman" w:cs="Times New Roman"/>
          <w:color w:val="000000" w:themeColor="text1"/>
        </w:rPr>
        <w:t xml:space="preserve"> a system, </w:t>
      </w:r>
      <w:r w:rsidRPr="00023ECA">
        <w:rPr>
          <w:rFonts w:ascii="Times New Roman" w:hAnsi="Times New Roman" w:cs="Times New Roman"/>
          <w:b/>
          <w:bCs/>
          <w:color w:val="000000" w:themeColor="text1"/>
          <w:spacing w:val="60"/>
        </w:rPr>
        <w:t>bottom-up</w:t>
      </w:r>
      <w:r w:rsidRPr="008479C2">
        <w:rPr>
          <w:rFonts w:ascii="Times New Roman" w:hAnsi="Times New Roman" w:cs="Times New Roman"/>
          <w:color w:val="000000" w:themeColor="text1"/>
        </w:rPr>
        <w:t xml:space="preserve"> and </w:t>
      </w:r>
      <w:r w:rsidRPr="00023ECA">
        <w:rPr>
          <w:rFonts w:ascii="Times New Roman" w:hAnsi="Times New Roman" w:cs="Times New Roman"/>
          <w:b/>
          <w:bCs/>
          <w:color w:val="000000" w:themeColor="text1"/>
          <w:spacing w:val="60"/>
        </w:rPr>
        <w:t>top-down</w:t>
      </w:r>
      <w:r w:rsidRPr="008479C2">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013830">
        <w:rPr>
          <w:rFonts w:ascii="Times New Roman" w:hAnsi="Times New Roman" w:cs="Times New Roman"/>
          <w:color w:val="000000" w:themeColor="text1"/>
        </w:rPr>
        <w:t xml:space="preserve">For </w:t>
      </w:r>
      <w:r w:rsidR="00023ECA">
        <w:rPr>
          <w:rFonts w:ascii="Times New Roman" w:hAnsi="Times New Roman" w:cs="Times New Roman"/>
          <w:color w:val="000000" w:themeColor="text1"/>
        </w:rPr>
        <w:t>example,</w:t>
      </w:r>
      <w:r w:rsidR="00013830">
        <w:rPr>
          <w:rFonts w:ascii="Times New Roman" w:hAnsi="Times New Roman" w:cs="Times New Roman"/>
          <w:color w:val="000000" w:themeColor="text1"/>
        </w:rPr>
        <w:t xml:space="preserve"> </w:t>
      </w:r>
      <w:r w:rsidR="00023ECA">
        <w:rPr>
          <w:rFonts w:ascii="Times New Roman" w:hAnsi="Times New Roman" w:cs="Times New Roman"/>
          <w:color w:val="000000" w:themeColor="text1"/>
        </w:rPr>
        <w:t xml:space="preserve">the organizational structure of the </w:t>
      </w:r>
      <w:r w:rsidR="00013830">
        <w:rPr>
          <w:rFonts w:ascii="Times New Roman" w:hAnsi="Times New Roman" w:cs="Times New Roman"/>
          <w:color w:val="000000" w:themeColor="text1"/>
        </w:rPr>
        <w:t>Indian R</w:t>
      </w:r>
      <w:r>
        <w:rPr>
          <w:rFonts w:ascii="Times New Roman" w:hAnsi="Times New Roman" w:cs="Times New Roman"/>
          <w:color w:val="000000" w:themeColor="text1"/>
        </w:rPr>
        <w:t>ailway</w:t>
      </w:r>
      <w:r w:rsidR="00023ECA">
        <w:rPr>
          <w:rFonts w:ascii="Times New Roman" w:hAnsi="Times New Roman" w:cs="Times New Roman"/>
          <w:color w:val="000000" w:themeColor="text1"/>
        </w:rPr>
        <w:t xml:space="preserve"> from the top-down approach can be viewed as </w:t>
      </w:r>
      <w:r w:rsidR="00023ECA" w:rsidRPr="00023ECA">
        <w:rPr>
          <w:rFonts w:ascii="Times New Roman" w:hAnsi="Times New Roman" w:cs="Times New Roman"/>
          <w:b/>
          <w:bCs/>
          <w:color w:val="000000" w:themeColor="text1"/>
          <w:spacing w:val="60"/>
        </w:rPr>
        <w:t>Apex Level-Zon</w:t>
      </w:r>
      <w:r w:rsidR="004A0D1C">
        <w:rPr>
          <w:rFonts w:ascii="Times New Roman" w:hAnsi="Times New Roman" w:cs="Times New Roman"/>
          <w:b/>
          <w:bCs/>
          <w:color w:val="000000" w:themeColor="text1"/>
          <w:spacing w:val="60"/>
        </w:rPr>
        <w:t>al</w:t>
      </w:r>
      <w:r w:rsidR="00023ECA" w:rsidRPr="00023ECA">
        <w:rPr>
          <w:rFonts w:ascii="Times New Roman" w:hAnsi="Times New Roman" w:cs="Times New Roman"/>
          <w:b/>
          <w:bCs/>
          <w:color w:val="000000" w:themeColor="text1"/>
          <w:spacing w:val="60"/>
        </w:rPr>
        <w:t xml:space="preserve"> Level-Divisional Level </w:t>
      </w:r>
      <w:r w:rsidR="00023ECA">
        <w:rPr>
          <w:rFonts w:ascii="Times New Roman" w:hAnsi="Times New Roman" w:cs="Times New Roman"/>
          <w:color w:val="000000" w:themeColor="text1"/>
        </w:rPr>
        <w:t xml:space="preserve">and for </w:t>
      </w:r>
      <w:r w:rsidR="00695BC6">
        <w:rPr>
          <w:rFonts w:ascii="Times New Roman" w:hAnsi="Times New Roman" w:cs="Times New Roman"/>
          <w:color w:val="000000" w:themeColor="text1"/>
        </w:rPr>
        <w:t>bottom</w:t>
      </w:r>
      <w:r w:rsidR="00023ECA">
        <w:rPr>
          <w:rFonts w:ascii="Times New Roman" w:hAnsi="Times New Roman" w:cs="Times New Roman"/>
          <w:color w:val="000000" w:themeColor="text1"/>
        </w:rPr>
        <w:t xml:space="preserve">-up </w:t>
      </w:r>
      <w:r w:rsidR="00A76FB3">
        <w:rPr>
          <w:rFonts w:ascii="Times New Roman" w:hAnsi="Times New Roman" w:cs="Times New Roman"/>
          <w:color w:val="000000" w:themeColor="text1"/>
        </w:rPr>
        <w:t>it is</w:t>
      </w:r>
      <w:r w:rsidR="00023ECA">
        <w:rPr>
          <w:rFonts w:ascii="Times New Roman" w:hAnsi="Times New Roman" w:cs="Times New Roman"/>
          <w:color w:val="000000" w:themeColor="text1"/>
        </w:rPr>
        <w:t xml:space="preserve"> vice-versa.</w:t>
      </w:r>
      <w:r w:rsidR="004A0D1C">
        <w:rPr>
          <w:rFonts w:ascii="Times New Roman" w:hAnsi="Times New Roman" w:cs="Times New Roman"/>
          <w:color w:val="000000" w:themeColor="text1"/>
        </w:rPr>
        <w:t xml:space="preserve"> T</w:t>
      </w:r>
      <w:r>
        <w:rPr>
          <w:rFonts w:ascii="Times New Roman" w:hAnsi="Times New Roman" w:cs="Times New Roman"/>
          <w:color w:val="000000" w:themeColor="text1"/>
        </w:rPr>
        <w:t xml:space="preserve">he lower entity </w:t>
      </w:r>
      <w:r w:rsidR="004A0D1C">
        <w:rPr>
          <w:rFonts w:ascii="Times New Roman" w:hAnsi="Times New Roman" w:cs="Times New Roman"/>
          <w:color w:val="000000" w:themeColor="text1"/>
        </w:rPr>
        <w:t xml:space="preserve">in this system </w:t>
      </w:r>
      <w:r>
        <w:rPr>
          <w:rFonts w:ascii="Times New Roman" w:hAnsi="Times New Roman" w:cs="Times New Roman"/>
          <w:color w:val="000000" w:themeColor="text1"/>
        </w:rPr>
        <w:t>is a train and the higher entit</w:t>
      </w:r>
      <w:r w:rsidR="004A0D1C">
        <w:rPr>
          <w:rFonts w:ascii="Times New Roman" w:hAnsi="Times New Roman" w:cs="Times New Roman"/>
          <w:color w:val="000000" w:themeColor="text1"/>
        </w:rPr>
        <w:t>ies</w:t>
      </w:r>
      <w:r>
        <w:rPr>
          <w:rFonts w:ascii="Times New Roman" w:hAnsi="Times New Roman" w:cs="Times New Roman"/>
          <w:color w:val="000000" w:themeColor="text1"/>
        </w:rPr>
        <w:t xml:space="preserve"> </w:t>
      </w:r>
      <w:r w:rsidR="004A0D1C">
        <w:rPr>
          <w:rFonts w:ascii="Times New Roman" w:hAnsi="Times New Roman" w:cs="Times New Roman"/>
          <w:color w:val="000000" w:themeColor="text1"/>
        </w:rPr>
        <w:t>is</w:t>
      </w:r>
      <w:r>
        <w:rPr>
          <w:rFonts w:ascii="Times New Roman" w:hAnsi="Times New Roman" w:cs="Times New Roman"/>
          <w:color w:val="000000" w:themeColor="text1"/>
        </w:rPr>
        <w:t xml:space="preserve"> the </w:t>
      </w:r>
      <w:r w:rsidR="00013830">
        <w:rPr>
          <w:rFonts w:ascii="Times New Roman" w:hAnsi="Times New Roman" w:cs="Times New Roman"/>
          <w:color w:val="000000" w:themeColor="text1"/>
        </w:rPr>
        <w:t xml:space="preserve">Chief Engineer of a </w:t>
      </w:r>
      <w:r>
        <w:rPr>
          <w:rFonts w:ascii="Times New Roman" w:hAnsi="Times New Roman" w:cs="Times New Roman"/>
          <w:color w:val="000000" w:themeColor="text1"/>
        </w:rPr>
        <w:t xml:space="preserve">zone </w:t>
      </w:r>
      <w:r w:rsidR="00013830">
        <w:rPr>
          <w:rFonts w:ascii="Times New Roman" w:hAnsi="Times New Roman" w:cs="Times New Roman"/>
          <w:color w:val="000000" w:themeColor="text1"/>
        </w:rPr>
        <w:t>(</w:t>
      </w:r>
      <w:r>
        <w:rPr>
          <w:rFonts w:ascii="Times New Roman" w:hAnsi="Times New Roman" w:cs="Times New Roman"/>
          <w:color w:val="000000" w:themeColor="text1"/>
        </w:rPr>
        <w:t xml:space="preserve">Northern or Eastern </w:t>
      </w:r>
      <w:r w:rsidR="00013830">
        <w:rPr>
          <w:rFonts w:ascii="Times New Roman" w:hAnsi="Times New Roman" w:cs="Times New Roman"/>
          <w:color w:val="000000" w:themeColor="text1"/>
        </w:rPr>
        <w:t>R</w:t>
      </w:r>
      <w:r>
        <w:rPr>
          <w:rFonts w:ascii="Times New Roman" w:hAnsi="Times New Roman" w:cs="Times New Roman"/>
          <w:color w:val="000000" w:themeColor="text1"/>
        </w:rPr>
        <w:t>ailway</w:t>
      </w:r>
      <w:r w:rsidR="00013830">
        <w:rPr>
          <w:rFonts w:ascii="Times New Roman" w:hAnsi="Times New Roman" w:cs="Times New Roman"/>
          <w:color w:val="000000" w:themeColor="text1"/>
        </w:rPr>
        <w:t>)</w:t>
      </w:r>
      <w:r>
        <w:rPr>
          <w:rFonts w:ascii="Times New Roman" w:hAnsi="Times New Roman" w:cs="Times New Roman"/>
          <w:color w:val="000000" w:themeColor="text1"/>
        </w:rPr>
        <w:t>.</w:t>
      </w:r>
      <w:r w:rsidR="004A0D1C">
        <w:rPr>
          <w:rFonts w:ascii="Times New Roman" w:hAnsi="Times New Roman" w:cs="Times New Roman"/>
          <w:color w:val="000000" w:themeColor="text1"/>
        </w:rPr>
        <w:t xml:space="preserve"> For developing a management system for </w:t>
      </w:r>
      <w:r w:rsidR="004C0ECA">
        <w:rPr>
          <w:rFonts w:ascii="Times New Roman" w:hAnsi="Times New Roman" w:cs="Times New Roman"/>
          <w:color w:val="000000" w:themeColor="text1"/>
        </w:rPr>
        <w:t xml:space="preserve">such system both the approaches can be </w:t>
      </w:r>
      <w:r w:rsidR="00D82293">
        <w:rPr>
          <w:rFonts w:ascii="Times New Roman" w:hAnsi="Times New Roman" w:cs="Times New Roman"/>
          <w:color w:val="000000" w:themeColor="text1"/>
        </w:rPr>
        <w:t>followed provided</w:t>
      </w:r>
      <w:r w:rsidR="00B05C31">
        <w:rPr>
          <w:rFonts w:ascii="Times New Roman" w:hAnsi="Times New Roman" w:cs="Times New Roman"/>
          <w:color w:val="000000" w:themeColor="text1"/>
        </w:rPr>
        <w:t xml:space="preserve"> that the totality of the system is maintained.</w:t>
      </w:r>
    </w:p>
    <w:p w14:paraId="4C99E24E" w14:textId="628D416B" w:rsidR="00526043" w:rsidRPr="00D82293" w:rsidRDefault="00EB49CC" w:rsidP="00D82293">
      <w:pPr>
        <w:pStyle w:val="Heading1"/>
        <w:numPr>
          <w:ilvl w:val="1"/>
          <w:numId w:val="20"/>
        </w:numPr>
        <w:spacing w:before="0" w:after="240" w:line="240" w:lineRule="auto"/>
        <w:rPr>
          <w:rFonts w:ascii="Times New Roman" w:hAnsi="Times New Roman" w:cs="Times New Roman"/>
          <w:b/>
          <w:bCs/>
          <w:color w:val="000000" w:themeColor="text1"/>
          <w:spacing w:val="40"/>
          <w:sz w:val="20"/>
          <w:szCs w:val="20"/>
        </w:rPr>
      </w:pPr>
      <w:r>
        <w:rPr>
          <w:rFonts w:ascii="Times New Roman" w:hAnsi="Times New Roman" w:cs="Times New Roman"/>
          <w:b/>
          <w:bCs/>
          <w:color w:val="000000" w:themeColor="text1"/>
          <w:sz w:val="20"/>
          <w:szCs w:val="20"/>
        </w:rPr>
        <w:t xml:space="preserve"> </w:t>
      </w:r>
      <w:r w:rsidR="00A53399" w:rsidRPr="00D82293">
        <w:rPr>
          <w:rFonts w:ascii="Times New Roman" w:hAnsi="Times New Roman" w:cs="Times New Roman"/>
          <w:b/>
          <w:bCs/>
          <w:color w:val="000000" w:themeColor="text1"/>
          <w:spacing w:val="40"/>
          <w:sz w:val="20"/>
          <w:szCs w:val="20"/>
        </w:rPr>
        <w:t>MBSC</w:t>
      </w:r>
    </w:p>
    <w:p w14:paraId="468BAB98" w14:textId="17B7FEC5" w:rsidR="00526043" w:rsidRDefault="00526043" w:rsidP="00012502">
      <w:pPr>
        <w:spacing w:after="0" w:line="360" w:lineRule="auto"/>
        <w:ind w:right="68"/>
        <w:jc w:val="both"/>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Model Based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Composition (MBSC)</w:t>
      </w:r>
      <w:r w:rsidRPr="006E3C54">
        <w:rPr>
          <w:rFonts w:ascii="Times New Roman" w:eastAsiaTheme="majorEastAsia" w:hAnsi="Times New Roman" w:cs="Times New Roman"/>
          <w:b/>
          <w:bCs/>
          <w:color w:val="000000" w:themeColor="text1"/>
          <w:spacing w:val="40"/>
        </w:rPr>
        <w:t xml:space="preserve"> </w:t>
      </w:r>
      <w:r w:rsidR="00FD7A7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the emerging </w:t>
      </w:r>
      <w:r w:rsidR="00FD7A75">
        <w:rPr>
          <w:rFonts w:ascii="Times New Roman" w:hAnsi="Times New Roman" w:cs="Times New Roman"/>
          <w:color w:val="000000" w:themeColor="text1"/>
        </w:rPr>
        <w:t>technique of</w:t>
      </w:r>
      <w:r w:rsidRPr="00C725FC">
        <w:rPr>
          <w:rFonts w:ascii="Times New Roman" w:hAnsi="Times New Roman" w:cs="Times New Roman"/>
          <w:color w:val="000000" w:themeColor="text1"/>
        </w:rPr>
        <w:t xml:space="preserve"> system</w:t>
      </w:r>
      <w:r w:rsidR="00FD7A75">
        <w:rPr>
          <w:rFonts w:ascii="Times New Roman" w:hAnsi="Times New Roman" w:cs="Times New Roman"/>
          <w:color w:val="000000" w:themeColor="text1"/>
        </w:rPr>
        <w:t xml:space="preserve"> development</w:t>
      </w:r>
      <w:r w:rsidRPr="00C725FC">
        <w:rPr>
          <w:rFonts w:ascii="Times New Roman" w:hAnsi="Times New Roman" w:cs="Times New Roman"/>
          <w:color w:val="000000" w:themeColor="text1"/>
        </w:rPr>
        <w:t xml:space="preserve"> that assist in developing </w:t>
      </w:r>
      <w:r w:rsidRPr="006E3C54">
        <w:rPr>
          <w:rFonts w:ascii="Times New Roman" w:hAnsi="Times New Roman" w:cs="Times New Roman"/>
          <w:b/>
          <w:bCs/>
          <w:color w:val="000000" w:themeColor="text1"/>
          <w:spacing w:val="60"/>
        </w:rPr>
        <w:t>system’s architectures</w:t>
      </w:r>
      <w:r w:rsidRPr="00C725FC">
        <w:rPr>
          <w:rFonts w:ascii="Times New Roman" w:hAnsi="Times New Roman" w:cs="Times New Roman"/>
          <w:color w:val="000000" w:themeColor="text1"/>
        </w:rPr>
        <w:t xml:space="preserve"> based on the </w:t>
      </w:r>
      <w:r w:rsidR="00FD7A75">
        <w:rPr>
          <w:rFonts w:ascii="Times New Roman" w:hAnsi="Times New Roman" w:cs="Times New Roman"/>
          <w:color w:val="000000" w:themeColor="text1"/>
        </w:rPr>
        <w:t xml:space="preserve">modeling </w:t>
      </w:r>
      <w:r w:rsidRPr="00C725FC">
        <w:rPr>
          <w:rFonts w:ascii="Times New Roman" w:hAnsi="Times New Roman" w:cs="Times New Roman"/>
          <w:b/>
          <w:bCs/>
          <w:color w:val="000000" w:themeColor="text1"/>
        </w:rPr>
        <w:t>requirements</w:t>
      </w:r>
      <w:r w:rsidRPr="00C725FC">
        <w:rPr>
          <w:rFonts w:ascii="Times New Roman" w:hAnsi="Times New Roman" w:cs="Times New Roman"/>
          <w:color w:val="000000" w:themeColor="text1"/>
        </w:rPr>
        <w:t xml:space="preserve">. This architecture </w:t>
      </w:r>
      <w:r w:rsidR="00FD7A7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used for </w:t>
      </w:r>
      <w:r w:rsidRPr="006E3C54">
        <w:rPr>
          <w:rFonts w:ascii="Times New Roman" w:hAnsi="Times New Roman" w:cs="Times New Roman"/>
          <w:b/>
          <w:bCs/>
          <w:color w:val="000000" w:themeColor="text1"/>
          <w:spacing w:val="60"/>
        </w:rPr>
        <w:lastRenderedPageBreak/>
        <w:t xml:space="preserve">designing, </w:t>
      </w:r>
      <w:proofErr w:type="gramStart"/>
      <w:r w:rsidRPr="006E3C54">
        <w:rPr>
          <w:rFonts w:ascii="Times New Roman" w:hAnsi="Times New Roman" w:cs="Times New Roman"/>
          <w:b/>
          <w:bCs/>
          <w:color w:val="000000" w:themeColor="text1"/>
          <w:spacing w:val="60"/>
        </w:rPr>
        <w:t>analyzing</w:t>
      </w:r>
      <w:proofErr w:type="gramEnd"/>
      <w:r w:rsidRPr="006E3C54">
        <w:rPr>
          <w:rFonts w:ascii="Times New Roman" w:hAnsi="Times New Roman" w:cs="Times New Roman"/>
          <w:b/>
          <w:bCs/>
          <w:color w:val="000000" w:themeColor="text1"/>
          <w:spacing w:val="60"/>
        </w:rPr>
        <w:t xml:space="preserve"> and testing</w:t>
      </w:r>
      <w:r w:rsidRPr="00C725FC">
        <w:rPr>
          <w:rFonts w:ascii="Times New Roman" w:hAnsi="Times New Roman" w:cs="Times New Roman"/>
          <w:color w:val="000000" w:themeColor="text1"/>
        </w:rPr>
        <w:t xml:space="preserve"> the system. </w:t>
      </w:r>
      <w:r w:rsidR="00A76FB3" w:rsidRPr="00C725FC">
        <w:rPr>
          <w:rFonts w:ascii="Times New Roman" w:hAnsi="Times New Roman" w:cs="Times New Roman"/>
          <w:color w:val="000000" w:themeColor="text1"/>
        </w:rPr>
        <w:t>Like</w:t>
      </w:r>
      <w:r w:rsidRPr="00C725FC">
        <w:rPr>
          <w:rFonts w:ascii="Times New Roman" w:hAnsi="Times New Roman" w:cs="Times New Roman"/>
          <w:color w:val="000000" w:themeColor="text1"/>
        </w:rPr>
        <w:t xml:space="preserve"> other systems</w:t>
      </w:r>
      <w:r w:rsidR="00FD7A75">
        <w:rPr>
          <w:rFonts w:ascii="Times New Roman" w:hAnsi="Times New Roman" w:cs="Times New Roman"/>
          <w:color w:val="000000" w:themeColor="text1"/>
        </w:rPr>
        <w:t xml:space="preserve"> developing techniques</w:t>
      </w:r>
      <w:r w:rsidRPr="00C725FC">
        <w:rPr>
          <w:rFonts w:ascii="Times New Roman" w:hAnsi="Times New Roman" w:cs="Times New Roman"/>
          <w:color w:val="000000" w:themeColor="text1"/>
        </w:rPr>
        <w:t xml:space="preserve"> th</w:t>
      </w:r>
      <w:r w:rsidR="001F1BA5">
        <w:rPr>
          <w:rFonts w:ascii="Times New Roman" w:hAnsi="Times New Roman" w:cs="Times New Roman"/>
          <w:color w:val="000000" w:themeColor="text1"/>
        </w:rPr>
        <w:t>is</w:t>
      </w:r>
      <w:r w:rsidRPr="00C725FC">
        <w:rPr>
          <w:rFonts w:ascii="Times New Roman" w:hAnsi="Times New Roman" w:cs="Times New Roman"/>
          <w:color w:val="000000" w:themeColor="text1"/>
        </w:rPr>
        <w:t xml:space="preserve"> also has four views:</w:t>
      </w:r>
    </w:p>
    <w:p w14:paraId="6A6260B8" w14:textId="77777777" w:rsidR="00A9577D" w:rsidRPr="00C725FC" w:rsidRDefault="00A9577D" w:rsidP="00012502">
      <w:pPr>
        <w:spacing w:after="0" w:line="360" w:lineRule="auto"/>
        <w:ind w:right="68"/>
        <w:jc w:val="both"/>
        <w:rPr>
          <w:rFonts w:ascii="Times New Roman" w:hAnsi="Times New Roman" w:cs="Times New Roman"/>
          <w:color w:val="000000" w:themeColor="text1"/>
        </w:rPr>
      </w:pPr>
    </w:p>
    <w:p w14:paraId="3A94B628" w14:textId="77777777" w:rsidR="00D82293" w:rsidRPr="00230162" w:rsidRDefault="00526043" w:rsidP="00D82293">
      <w:pPr>
        <w:pStyle w:val="ListParagraph"/>
        <w:numPr>
          <w:ilvl w:val="0"/>
          <w:numId w:val="9"/>
        </w:numPr>
        <w:spacing w:after="240" w:line="240" w:lineRule="auto"/>
        <w:ind w:left="432" w:right="72" w:hanging="432"/>
        <w:jc w:val="both"/>
        <w:rPr>
          <w:rFonts w:ascii="Times New Roman" w:hAnsi="Times New Roman" w:cs="Times New Roman"/>
          <w:b/>
          <w:bCs/>
          <w:i/>
          <w:iCs/>
          <w:color w:val="000000" w:themeColor="text1"/>
          <w:spacing w:val="40"/>
        </w:rPr>
      </w:pPr>
      <w:r w:rsidRPr="00230162">
        <w:rPr>
          <w:rFonts w:ascii="Times New Roman" w:hAnsi="Times New Roman" w:cs="Times New Roman"/>
          <w:b/>
          <w:bCs/>
          <w:i/>
          <w:iCs/>
          <w:color w:val="000000" w:themeColor="text1"/>
          <w:spacing w:val="40"/>
        </w:rPr>
        <w:t>System</w:t>
      </w:r>
      <w:r w:rsidR="00FD7A75" w:rsidRPr="00230162">
        <w:rPr>
          <w:rFonts w:ascii="Times New Roman" w:hAnsi="Times New Roman" w:cs="Times New Roman"/>
          <w:b/>
          <w:bCs/>
          <w:i/>
          <w:iCs/>
          <w:color w:val="000000" w:themeColor="text1"/>
          <w:spacing w:val="40"/>
        </w:rPr>
        <w:t xml:space="preserve"> Conceptualization</w:t>
      </w:r>
    </w:p>
    <w:p w14:paraId="7742B737" w14:textId="6D218914" w:rsidR="00526043" w:rsidRPr="00C725FC" w:rsidRDefault="00526043" w:rsidP="00D82293">
      <w:pPr>
        <w:pStyle w:val="ListParagraph"/>
        <w:spacing w:after="240" w:line="240" w:lineRule="auto"/>
        <w:ind w:left="432" w:right="72"/>
        <w:jc w:val="both"/>
        <w:rPr>
          <w:rFonts w:ascii="Times New Roman" w:hAnsi="Times New Roman" w:cs="Times New Roman"/>
          <w:b/>
          <w:bCs/>
          <w:i/>
          <w:iCs/>
          <w:color w:val="000000" w:themeColor="text1"/>
        </w:rPr>
      </w:pPr>
      <w:r w:rsidRPr="00C725FC">
        <w:rPr>
          <w:rFonts w:ascii="Times New Roman" w:hAnsi="Times New Roman" w:cs="Times New Roman"/>
          <w:b/>
          <w:bCs/>
          <w:i/>
          <w:iCs/>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b/>
          <w:bCs/>
          <w:i/>
          <w:iCs/>
          <w:color w:val="000000" w:themeColor="text1"/>
        </w:rPr>
        <w:fldChar w:fldCharType="end"/>
      </w:r>
    </w:p>
    <w:p w14:paraId="557BA061" w14:textId="72DAF61B" w:rsidR="00526043" w:rsidRPr="00C725FC" w:rsidRDefault="00526043" w:rsidP="006E3C54">
      <w:pPr>
        <w:pStyle w:val="ListParagraph"/>
        <w:numPr>
          <w:ilvl w:val="2"/>
          <w:numId w:val="10"/>
        </w:numPr>
        <w:spacing w:before="240" w:after="240" w:line="360" w:lineRule="auto"/>
        <w:ind w:right="72" w:hanging="288"/>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Problem or Operational View</w:t>
      </w:r>
      <w:r w:rsidRPr="00C725FC">
        <w:rPr>
          <w:rFonts w:ascii="Times New Roman" w:hAnsi="Times New Roman" w:cs="Times New Roman"/>
          <w:color w:val="000000" w:themeColor="text1"/>
        </w:rPr>
        <w:t xml:space="preserve">: problem that system will solve </w:t>
      </w:r>
    </w:p>
    <w:p w14:paraId="02C49C8F" w14:textId="242490F1"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Solution or System</w:t>
      </w:r>
      <w:r w:rsidRPr="006E3C54">
        <w:rPr>
          <w:rFonts w:ascii="Times New Roman" w:hAnsi="Times New Roman" w:cs="Times New Roman"/>
          <w:b/>
          <w:bCs/>
          <w:color w:val="000000" w:themeColor="text1"/>
          <w:spacing w:val="60"/>
        </w:rPr>
        <w:fldChar w:fldCharType="begin"/>
      </w:r>
      <w:r w:rsidRPr="006E3C54">
        <w:rPr>
          <w:rFonts w:ascii="Times New Roman" w:hAnsi="Times New Roman" w:cs="Times New Roman"/>
          <w:b/>
          <w:bCs/>
          <w:color w:val="000000" w:themeColor="text1"/>
          <w:spacing w:val="60"/>
        </w:rPr>
        <w:instrText xml:space="preserve"> XE "System" </w:instrText>
      </w:r>
      <w:r w:rsidRPr="006E3C54">
        <w:rPr>
          <w:rFonts w:ascii="Times New Roman" w:hAnsi="Times New Roman" w:cs="Times New Roman"/>
          <w:b/>
          <w:bCs/>
          <w:color w:val="000000" w:themeColor="text1"/>
          <w:spacing w:val="60"/>
        </w:rPr>
        <w:fldChar w:fldCharType="end"/>
      </w:r>
      <w:r w:rsidRPr="006E3C54">
        <w:rPr>
          <w:rFonts w:ascii="Times New Roman" w:hAnsi="Times New Roman" w:cs="Times New Roman"/>
          <w:b/>
          <w:bCs/>
          <w:color w:val="000000" w:themeColor="text1"/>
          <w:spacing w:val="60"/>
        </w:rPr>
        <w:t xml:space="preserve"> View:</w:t>
      </w:r>
      <w:r w:rsidRPr="00C725FC">
        <w:rPr>
          <w:rFonts w:ascii="Times New Roman" w:hAnsi="Times New Roman" w:cs="Times New Roman"/>
          <w:color w:val="000000" w:themeColor="text1"/>
        </w:rPr>
        <w:t xml:space="preserve"> The system itself</w:t>
      </w:r>
    </w:p>
    <w:p w14:paraId="4BB6BBF7" w14:textId="6E0F4CD9"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Logical View:</w:t>
      </w:r>
      <w:r w:rsidRPr="00C725FC">
        <w:rPr>
          <w:rFonts w:ascii="Times New Roman" w:hAnsi="Times New Roman" w:cs="Times New Roman"/>
          <w:color w:val="000000" w:themeColor="text1"/>
        </w:rPr>
        <w:t xml:space="preserve"> Conceptual view of the </w:t>
      </w:r>
      <w:r w:rsidR="00A34A85">
        <w:rPr>
          <w:rFonts w:ascii="Times New Roman" w:hAnsi="Times New Roman" w:cs="Times New Roman"/>
          <w:color w:val="000000" w:themeColor="text1"/>
        </w:rPr>
        <w:t>s</w:t>
      </w:r>
      <w:r w:rsidRPr="00C725FC">
        <w:rPr>
          <w:rFonts w:ascii="Times New Roman" w:hAnsi="Times New Roman" w:cs="Times New Roman"/>
          <w:color w:val="000000" w:themeColor="text1"/>
        </w:rPr>
        <w:t>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p>
    <w:p w14:paraId="3C55DE68" w14:textId="0C7C5DFB" w:rsidR="00526043" w:rsidRPr="00C725FC" w:rsidRDefault="00526043" w:rsidP="006E3C54">
      <w:pPr>
        <w:pStyle w:val="ListParagraph"/>
        <w:numPr>
          <w:ilvl w:val="2"/>
          <w:numId w:val="10"/>
        </w:numPr>
        <w:spacing w:before="240" w:after="240" w:line="360" w:lineRule="auto"/>
        <w:ind w:left="709" w:right="68" w:hanging="284"/>
        <w:rPr>
          <w:rFonts w:ascii="Times New Roman" w:hAnsi="Times New Roman" w:cs="Times New Roman"/>
          <w:color w:val="000000" w:themeColor="text1"/>
        </w:rPr>
      </w:pPr>
      <w:r w:rsidRPr="006E3C54">
        <w:rPr>
          <w:rFonts w:ascii="Times New Roman" w:hAnsi="Times New Roman" w:cs="Times New Roman"/>
          <w:b/>
          <w:bCs/>
          <w:color w:val="000000" w:themeColor="text1"/>
          <w:spacing w:val="60"/>
        </w:rPr>
        <w:t>Physical View:</w:t>
      </w:r>
      <w:r w:rsidRPr="00C725FC">
        <w:rPr>
          <w:rFonts w:ascii="Times New Roman" w:hAnsi="Times New Roman" w:cs="Times New Roman"/>
          <w:color w:val="000000" w:themeColor="text1"/>
        </w:rPr>
        <w:t xml:space="preserve"> Actual </w:t>
      </w:r>
      <w:r w:rsidR="00A34A85">
        <w:rPr>
          <w:rFonts w:ascii="Times New Roman" w:hAnsi="Times New Roman" w:cs="Times New Roman"/>
          <w:color w:val="000000" w:themeColor="text1"/>
        </w:rPr>
        <w:t>p</w:t>
      </w:r>
      <w:r w:rsidRPr="00C725FC">
        <w:rPr>
          <w:rFonts w:ascii="Times New Roman" w:hAnsi="Times New Roman" w:cs="Times New Roman"/>
          <w:color w:val="000000" w:themeColor="text1"/>
        </w:rPr>
        <w:t xml:space="preserve">hysical view of the </w:t>
      </w:r>
      <w:r w:rsidR="00A34A85">
        <w:rPr>
          <w:rFonts w:ascii="Times New Roman" w:hAnsi="Times New Roman" w:cs="Times New Roman"/>
          <w:color w:val="000000" w:themeColor="text1"/>
        </w:rPr>
        <w:t>s</w:t>
      </w:r>
      <w:r w:rsidRPr="00C725FC">
        <w:rPr>
          <w:rFonts w:ascii="Times New Roman" w:hAnsi="Times New Roman" w:cs="Times New Roman"/>
          <w:color w:val="000000" w:themeColor="text1"/>
        </w:rPr>
        <w:t>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p>
    <w:p w14:paraId="454206EF" w14:textId="77777777" w:rsidR="00526043" w:rsidRPr="00C725FC" w:rsidRDefault="00526043" w:rsidP="00526043">
      <w:pPr>
        <w:pStyle w:val="ListParagraph"/>
        <w:spacing w:after="0" w:line="240" w:lineRule="auto"/>
        <w:ind w:left="0" w:right="68"/>
        <w:jc w:val="both"/>
        <w:rPr>
          <w:rFonts w:ascii="Times New Roman" w:hAnsi="Times New Roman" w:cs="Times New Roman"/>
          <w:color w:val="000000" w:themeColor="text1"/>
        </w:rPr>
      </w:pPr>
    </w:p>
    <w:p w14:paraId="1110DFC9" w14:textId="77777777" w:rsidR="00526043" w:rsidRPr="00C725FC" w:rsidRDefault="00526043" w:rsidP="00526043">
      <w:pPr>
        <w:pStyle w:val="ListParagraph"/>
        <w:spacing w:after="0" w:line="240" w:lineRule="auto"/>
        <w:ind w:left="0" w:right="68"/>
        <w:jc w:val="both"/>
        <w:rPr>
          <w:rFonts w:ascii="Times New Roman" w:hAnsi="Times New Roman" w:cs="Times New Roman"/>
          <w:color w:val="000000" w:themeColor="text1"/>
        </w:rPr>
      </w:pPr>
    </w:p>
    <w:p w14:paraId="27D21F31" w14:textId="77777777" w:rsidR="001F1BA5" w:rsidRDefault="001F1BA5" w:rsidP="00526043">
      <w:pPr>
        <w:pStyle w:val="ListParagraph"/>
        <w:keepNext/>
        <w:spacing w:after="0" w:line="240" w:lineRule="auto"/>
        <w:ind w:left="0" w:right="68"/>
        <w:jc w:val="center"/>
        <w:rPr>
          <w:rFonts w:ascii="Times New Roman" w:hAnsi="Times New Roman" w:cs="Times New Roman"/>
          <w:color w:val="000000" w:themeColor="text1"/>
        </w:rPr>
      </w:pPr>
    </w:p>
    <w:p w14:paraId="3920E88D" w14:textId="1D533B62" w:rsidR="000E731D" w:rsidRPr="000E731D" w:rsidRDefault="000E731D" w:rsidP="000E731D">
      <w:pPr>
        <w:tabs>
          <w:tab w:val="center" w:pos="2333"/>
        </w:tabs>
        <w:sectPr w:rsidR="000E731D" w:rsidRPr="000E731D" w:rsidSect="00A9577D">
          <w:pgSz w:w="5954" w:h="8420" w:code="9"/>
          <w:pgMar w:top="426" w:right="567" w:bottom="851" w:left="567" w:header="283" w:footer="283" w:gutter="0"/>
          <w:cols w:space="708"/>
          <w:docGrid w:linePitch="360"/>
        </w:sectPr>
      </w:pPr>
      <w:r>
        <w:tab/>
      </w:r>
    </w:p>
    <w:p w14:paraId="4F65D725" w14:textId="221D3D56" w:rsidR="00526043" w:rsidRPr="00C725FC" w:rsidRDefault="00E73FA3" w:rsidP="00526043">
      <w:pPr>
        <w:pStyle w:val="ListParagraph"/>
        <w:keepNext/>
        <w:spacing w:after="0" w:line="240" w:lineRule="auto"/>
        <w:ind w:left="0" w:right="68"/>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115E459" wp14:editId="5A8C3963">
            <wp:extent cx="4011283" cy="2613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2030" cy="2626540"/>
                    </a:xfrm>
                    <a:prstGeom prst="rect">
                      <a:avLst/>
                    </a:prstGeom>
                    <a:noFill/>
                    <a:ln>
                      <a:noFill/>
                    </a:ln>
                  </pic:spPr>
                </pic:pic>
              </a:graphicData>
            </a:graphic>
          </wp:inline>
        </w:drawing>
      </w:r>
    </w:p>
    <w:p w14:paraId="40D00296" w14:textId="6DDBFD28" w:rsidR="001F1BA5" w:rsidRPr="003826F3" w:rsidRDefault="00526043" w:rsidP="003826F3">
      <w:pPr>
        <w:pStyle w:val="Caption"/>
        <w:spacing w:before="120"/>
        <w:jc w:val="center"/>
        <w:rPr>
          <w:rFonts w:ascii="Times New Roman" w:hAnsi="Times New Roman" w:cs="Times New Roman"/>
          <w:i w:val="0"/>
          <w:iCs w:val="0"/>
          <w:color w:val="000000" w:themeColor="text1"/>
          <w:sz w:val="20"/>
          <w:szCs w:val="20"/>
        </w:rPr>
        <w:sectPr w:rsidR="001F1BA5" w:rsidRPr="003826F3" w:rsidSect="00593EE1">
          <w:pgSz w:w="8420" w:h="5954" w:orient="landscape" w:code="9"/>
          <w:pgMar w:top="567" w:right="709" w:bottom="720" w:left="851" w:header="0" w:footer="0" w:gutter="0"/>
          <w:cols w:space="708"/>
          <w:docGrid w:linePitch="360"/>
        </w:sectPr>
      </w:pPr>
      <w:bookmarkStart w:id="21" w:name="_Toc119670380"/>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6</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lang w:val="en-IN"/>
        </w:rPr>
        <w:t>.Problem-Solution, Logical-Physical Views of the system</w:t>
      </w:r>
      <w:bookmarkEnd w:id="21"/>
    </w:p>
    <w:tbl>
      <w:tblPr>
        <w:tblStyle w:val="FinancialTable"/>
        <w:tblpPr w:leftFromText="181" w:rightFromText="181" w:vertAnchor="page" w:horzAnchor="margin" w:tblpY="154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0"/>
        <w:gridCol w:w="1843"/>
        <w:gridCol w:w="1002"/>
        <w:gridCol w:w="1735"/>
      </w:tblGrid>
      <w:tr w:rsidR="003826F3" w:rsidRPr="001F1BA5" w14:paraId="5E03C5EC" w14:textId="77777777" w:rsidTr="0038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4" w:space="0" w:color="auto"/>
            </w:tcBorders>
            <w:vAlign w:val="center"/>
          </w:tcPr>
          <w:p w14:paraId="7CE82AC1" w14:textId="77777777" w:rsidR="003826F3" w:rsidRPr="001F1BA5" w:rsidRDefault="003826F3" w:rsidP="003826F3">
            <w:pPr>
              <w:spacing w:before="0" w:after="0" w:line="240" w:lineRule="auto"/>
              <w:jc w:val="center"/>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lastRenderedPageBreak/>
              <w:t>Problem View</w:t>
            </w:r>
          </w:p>
        </w:tc>
        <w:tc>
          <w:tcPr>
            <w:tcW w:w="0" w:type="auto"/>
            <w:vMerge w:val="restart"/>
            <w:tcBorders>
              <w:top w:val="single" w:sz="4" w:space="0" w:color="auto"/>
            </w:tcBorders>
            <w:vAlign w:val="center"/>
          </w:tcPr>
          <w:p w14:paraId="71BD3A4D" w14:textId="77777777" w:rsidR="003826F3" w:rsidRPr="001F1BA5" w:rsidRDefault="003826F3" w:rsidP="003826F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Solution View</w:t>
            </w:r>
          </w:p>
        </w:tc>
        <w:tc>
          <w:tcPr>
            <w:tcW w:w="0" w:type="auto"/>
            <w:gridSpan w:val="2"/>
            <w:tcBorders>
              <w:top w:val="single" w:sz="4" w:space="0" w:color="auto"/>
              <w:bottom w:val="single" w:sz="4" w:space="0" w:color="auto"/>
            </w:tcBorders>
          </w:tcPr>
          <w:p w14:paraId="0372967C" w14:textId="77777777" w:rsidR="003826F3" w:rsidRPr="001F1BA5" w:rsidRDefault="003826F3" w:rsidP="003826F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r w:rsidRPr="001F1BA5">
              <w:rPr>
                <w:rFonts w:ascii="Times New Roman" w:hAnsi="Times New Roman" w:cs="Times New Roman"/>
                <w:color w:val="000000" w:themeColor="text1"/>
                <w:sz w:val="18"/>
                <w:szCs w:val="18"/>
              </w:rPr>
              <w:t xml:space="preserve"> Complexity</w:t>
            </w:r>
          </w:p>
        </w:tc>
      </w:tr>
      <w:tr w:rsidR="003826F3" w:rsidRPr="001F1BA5" w14:paraId="5E870FE2" w14:textId="77777777" w:rsidTr="003826F3">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tcPr>
          <w:p w14:paraId="51CCD563" w14:textId="77777777" w:rsidR="003826F3" w:rsidRPr="001F1BA5" w:rsidRDefault="003826F3" w:rsidP="003826F3">
            <w:pPr>
              <w:spacing w:before="0" w:after="0" w:line="240" w:lineRule="auto"/>
              <w:jc w:val="both"/>
              <w:rPr>
                <w:rFonts w:ascii="Times New Roman" w:hAnsi="Times New Roman" w:cs="Times New Roman"/>
                <w:color w:val="000000" w:themeColor="text1"/>
                <w:sz w:val="18"/>
                <w:szCs w:val="18"/>
              </w:rPr>
            </w:pPr>
          </w:p>
        </w:tc>
        <w:tc>
          <w:tcPr>
            <w:tcW w:w="0" w:type="auto"/>
            <w:vMerge/>
            <w:tcBorders>
              <w:bottom w:val="single" w:sz="4" w:space="0" w:color="auto"/>
            </w:tcBorders>
          </w:tcPr>
          <w:p w14:paraId="3A230AF6"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tcBorders>
              <w:top w:val="single" w:sz="4" w:space="0" w:color="auto"/>
              <w:bottom w:val="single" w:sz="4" w:space="0" w:color="auto"/>
            </w:tcBorders>
          </w:tcPr>
          <w:p w14:paraId="6D684A98"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18"/>
                <w:szCs w:val="18"/>
              </w:rPr>
            </w:pPr>
            <w:r w:rsidRPr="001F1BA5">
              <w:rPr>
                <w:rFonts w:ascii="Times New Roman" w:hAnsi="Times New Roman" w:cs="Times New Roman"/>
                <w:b/>
                <w:bCs/>
                <w:color w:val="000000" w:themeColor="text1"/>
                <w:sz w:val="18"/>
                <w:szCs w:val="18"/>
              </w:rPr>
              <w:t>Logical</w:t>
            </w:r>
          </w:p>
        </w:tc>
        <w:tc>
          <w:tcPr>
            <w:tcW w:w="0" w:type="auto"/>
            <w:tcBorders>
              <w:top w:val="single" w:sz="4" w:space="0" w:color="auto"/>
              <w:bottom w:val="single" w:sz="4" w:space="0" w:color="auto"/>
            </w:tcBorders>
          </w:tcPr>
          <w:p w14:paraId="55029125"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18"/>
                <w:szCs w:val="18"/>
              </w:rPr>
            </w:pPr>
            <w:r w:rsidRPr="001F1BA5">
              <w:rPr>
                <w:rFonts w:ascii="Times New Roman" w:hAnsi="Times New Roman" w:cs="Times New Roman"/>
                <w:b/>
                <w:bCs/>
                <w:color w:val="000000" w:themeColor="text1"/>
                <w:sz w:val="18"/>
                <w:szCs w:val="18"/>
              </w:rPr>
              <w:t>Physical</w:t>
            </w:r>
          </w:p>
        </w:tc>
      </w:tr>
      <w:tr w:rsidR="003826F3" w:rsidRPr="001F1BA5" w14:paraId="2842CE8C" w14:textId="77777777" w:rsidTr="003826F3">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tcPr>
          <w:p w14:paraId="7E7929F7"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User’s Perspective</w:t>
            </w:r>
          </w:p>
        </w:tc>
        <w:tc>
          <w:tcPr>
            <w:tcW w:w="0" w:type="auto"/>
            <w:tcBorders>
              <w:top w:val="single" w:sz="4" w:space="0" w:color="auto"/>
            </w:tcBorders>
          </w:tcPr>
          <w:p w14:paraId="094BD2E8"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roofErr w:type="spellStart"/>
            <w:r w:rsidRPr="001F1BA5">
              <w:rPr>
                <w:rFonts w:ascii="Times New Roman" w:hAnsi="Times New Roman" w:cs="Times New Roman"/>
                <w:color w:val="000000" w:themeColor="text1"/>
                <w:sz w:val="18"/>
                <w:szCs w:val="18"/>
              </w:rPr>
              <w:t>Behaviour</w:t>
            </w:r>
            <w:proofErr w:type="spellEnd"/>
            <w:r w:rsidRPr="001F1BA5">
              <w:rPr>
                <w:rFonts w:ascii="Times New Roman" w:hAnsi="Times New Roman" w:cs="Times New Roman"/>
                <w:color w:val="000000" w:themeColor="text1"/>
                <w:sz w:val="18"/>
                <w:szCs w:val="18"/>
              </w:rPr>
              <w:t xml:space="preserve"> of the 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p>
        </w:tc>
        <w:tc>
          <w:tcPr>
            <w:tcW w:w="0" w:type="auto"/>
            <w:tcBorders>
              <w:top w:val="single" w:sz="4" w:space="0" w:color="auto"/>
            </w:tcBorders>
          </w:tcPr>
          <w:p w14:paraId="3CE6D098"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Changes over time</w:t>
            </w:r>
          </w:p>
        </w:tc>
        <w:tc>
          <w:tcPr>
            <w:tcW w:w="0" w:type="auto"/>
            <w:vMerge w:val="restart"/>
            <w:tcBorders>
              <w:top w:val="single" w:sz="4" w:space="0" w:color="auto"/>
            </w:tcBorders>
          </w:tcPr>
          <w:p w14:paraId="7DDD278A"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Required Changes when technology changes</w:t>
            </w:r>
          </w:p>
        </w:tc>
      </w:tr>
      <w:tr w:rsidR="003826F3" w:rsidRPr="001F1BA5" w14:paraId="16698677"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25FA9C9D"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Processes</w:t>
            </w:r>
          </w:p>
        </w:tc>
        <w:tc>
          <w:tcPr>
            <w:tcW w:w="0" w:type="auto"/>
          </w:tcPr>
          <w:p w14:paraId="1A56FF04"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Structure</w:t>
            </w:r>
          </w:p>
        </w:tc>
        <w:tc>
          <w:tcPr>
            <w:tcW w:w="0" w:type="auto"/>
          </w:tcPr>
          <w:p w14:paraId="1681F6FA"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12EC82FB"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7064CCB3"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9584E4E"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Objective</w:t>
            </w:r>
          </w:p>
        </w:tc>
        <w:tc>
          <w:tcPr>
            <w:tcW w:w="0" w:type="auto"/>
          </w:tcPr>
          <w:p w14:paraId="7BC106AF"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Data Flow between Components</w:t>
            </w:r>
          </w:p>
        </w:tc>
        <w:tc>
          <w:tcPr>
            <w:tcW w:w="0" w:type="auto"/>
          </w:tcPr>
          <w:p w14:paraId="372A6D8C"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71B96501"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D361BC0"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60DDA3F"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Organizational Structure</w:t>
            </w:r>
          </w:p>
        </w:tc>
        <w:tc>
          <w:tcPr>
            <w:tcW w:w="0" w:type="auto"/>
          </w:tcPr>
          <w:p w14:paraId="3C7AA064"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Allocation of Functionality</w:t>
            </w:r>
          </w:p>
        </w:tc>
        <w:tc>
          <w:tcPr>
            <w:tcW w:w="0" w:type="auto"/>
          </w:tcPr>
          <w:p w14:paraId="4767FFAF"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7BC8B0DD"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C4520E5"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7FD36C30"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proofErr w:type="spellStart"/>
            <w:r w:rsidRPr="001F1BA5">
              <w:rPr>
                <w:rFonts w:ascii="Times New Roman" w:hAnsi="Times New Roman" w:cs="Times New Roman"/>
                <w:color w:val="000000" w:themeColor="text1"/>
                <w:sz w:val="18"/>
                <w:szCs w:val="18"/>
              </w:rPr>
              <w:t>Usecase</w:t>
            </w:r>
            <w:proofErr w:type="spellEnd"/>
          </w:p>
        </w:tc>
        <w:tc>
          <w:tcPr>
            <w:tcW w:w="0" w:type="auto"/>
          </w:tcPr>
          <w:p w14:paraId="6CEA6CAA"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Deployment in Real System</w:t>
            </w:r>
            <w:r w:rsidRPr="001F1BA5">
              <w:rPr>
                <w:rFonts w:ascii="Times New Roman" w:hAnsi="Times New Roman" w:cs="Times New Roman"/>
                <w:color w:val="000000" w:themeColor="text1"/>
                <w:sz w:val="18"/>
                <w:szCs w:val="18"/>
              </w:rPr>
              <w:fldChar w:fldCharType="begin"/>
            </w:r>
            <w:r w:rsidRPr="001F1BA5">
              <w:rPr>
                <w:rFonts w:ascii="Times New Roman" w:hAnsi="Times New Roman" w:cs="Times New Roman"/>
                <w:color w:val="000000" w:themeColor="text1"/>
                <w:sz w:val="18"/>
                <w:szCs w:val="18"/>
              </w:rPr>
              <w:instrText xml:space="preserve"> XE "System" </w:instrText>
            </w:r>
            <w:r w:rsidRPr="001F1BA5">
              <w:rPr>
                <w:rFonts w:ascii="Times New Roman" w:hAnsi="Times New Roman" w:cs="Times New Roman"/>
                <w:color w:val="000000" w:themeColor="text1"/>
                <w:sz w:val="18"/>
                <w:szCs w:val="18"/>
              </w:rPr>
              <w:fldChar w:fldCharType="end"/>
            </w:r>
          </w:p>
        </w:tc>
        <w:tc>
          <w:tcPr>
            <w:tcW w:w="0" w:type="auto"/>
          </w:tcPr>
          <w:p w14:paraId="7857A014"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54A515E0"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50E2CA19" w14:textId="77777777" w:rsidTr="003826F3">
        <w:tc>
          <w:tcPr>
            <w:cnfStyle w:val="001000000000" w:firstRow="0" w:lastRow="0" w:firstColumn="1" w:lastColumn="0" w:oddVBand="0" w:evenVBand="0" w:oddHBand="0" w:evenHBand="0" w:firstRowFirstColumn="0" w:firstRowLastColumn="0" w:lastRowFirstColumn="0" w:lastRowLastColumn="0"/>
            <w:tcW w:w="0" w:type="auto"/>
          </w:tcPr>
          <w:p w14:paraId="630BC7F5" w14:textId="77777777" w:rsidR="003826F3" w:rsidRPr="001F1BA5" w:rsidRDefault="003826F3" w:rsidP="003826F3">
            <w:pPr>
              <w:pStyle w:val="ListParagraph"/>
              <w:numPr>
                <w:ilvl w:val="0"/>
                <w:numId w:val="12"/>
              </w:numPr>
              <w:spacing w:before="0" w:after="0" w:line="240" w:lineRule="auto"/>
              <w:jc w:val="both"/>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Information Flow</w:t>
            </w:r>
          </w:p>
        </w:tc>
        <w:tc>
          <w:tcPr>
            <w:tcW w:w="0" w:type="auto"/>
          </w:tcPr>
          <w:p w14:paraId="5602E8E1"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Alternative Solution</w:t>
            </w:r>
          </w:p>
        </w:tc>
        <w:tc>
          <w:tcPr>
            <w:tcW w:w="0" w:type="auto"/>
          </w:tcPr>
          <w:p w14:paraId="48ACE8A3"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Pr>
          <w:p w14:paraId="2C659A72"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r w:rsidR="003826F3" w:rsidRPr="001F1BA5" w14:paraId="14917818" w14:textId="77777777" w:rsidTr="003826F3">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tcPr>
          <w:p w14:paraId="27701440" w14:textId="77777777" w:rsidR="003826F3" w:rsidRPr="001F1BA5" w:rsidRDefault="003826F3" w:rsidP="003826F3">
            <w:pPr>
              <w:spacing w:before="0" w:after="0" w:line="240" w:lineRule="auto"/>
              <w:jc w:val="both"/>
              <w:rPr>
                <w:rFonts w:ascii="Times New Roman" w:hAnsi="Times New Roman" w:cs="Times New Roman"/>
                <w:color w:val="000000" w:themeColor="text1"/>
                <w:sz w:val="18"/>
                <w:szCs w:val="18"/>
              </w:rPr>
            </w:pPr>
          </w:p>
        </w:tc>
        <w:tc>
          <w:tcPr>
            <w:tcW w:w="0" w:type="auto"/>
            <w:tcBorders>
              <w:bottom w:val="single" w:sz="4" w:space="0" w:color="auto"/>
            </w:tcBorders>
          </w:tcPr>
          <w:p w14:paraId="11C595B2" w14:textId="77777777" w:rsidR="003826F3" w:rsidRPr="001F1BA5" w:rsidRDefault="003826F3" w:rsidP="003826F3">
            <w:pPr>
              <w:pStyle w:val="ListParagraph"/>
              <w:numPr>
                <w:ilvl w:val="0"/>
                <w:numId w:val="11"/>
              </w:numPr>
              <w:spacing w:before="0" w:after="0" w:line="240" w:lineRule="auto"/>
              <w:ind w:left="285" w:hanging="28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1F1BA5">
              <w:rPr>
                <w:rFonts w:ascii="Times New Roman" w:hAnsi="Times New Roman" w:cs="Times New Roman"/>
                <w:color w:val="000000" w:themeColor="text1"/>
                <w:sz w:val="18"/>
                <w:szCs w:val="18"/>
              </w:rPr>
              <w:t>Analysis</w:t>
            </w:r>
          </w:p>
        </w:tc>
        <w:tc>
          <w:tcPr>
            <w:tcW w:w="0" w:type="auto"/>
            <w:tcBorders>
              <w:bottom w:val="single" w:sz="4" w:space="0" w:color="auto"/>
            </w:tcBorders>
          </w:tcPr>
          <w:p w14:paraId="640C9B37"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c>
          <w:tcPr>
            <w:tcW w:w="0" w:type="auto"/>
            <w:vMerge/>
            <w:tcBorders>
              <w:bottom w:val="single" w:sz="4" w:space="0" w:color="auto"/>
            </w:tcBorders>
          </w:tcPr>
          <w:p w14:paraId="52AB66BE" w14:textId="77777777" w:rsidR="003826F3" w:rsidRPr="001F1BA5" w:rsidRDefault="003826F3" w:rsidP="003826F3">
            <w:pPr>
              <w:spacing w:before="0" w:after="0"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p>
        </w:tc>
      </w:tr>
    </w:tbl>
    <w:p w14:paraId="09C1FCB8" w14:textId="5DBB1A59" w:rsidR="00126AE4" w:rsidRPr="00126AE4" w:rsidRDefault="00126AE4" w:rsidP="003826F3">
      <w:pPr>
        <w:pStyle w:val="Caption"/>
        <w:keepNext/>
        <w:ind w:left="709" w:hanging="709"/>
        <w:rPr>
          <w:rFonts w:ascii="Times New Roman" w:hAnsi="Times New Roman" w:cs="Times New Roman"/>
          <w:i w:val="0"/>
          <w:iCs w:val="0"/>
          <w:color w:val="000000" w:themeColor="text1"/>
        </w:rPr>
      </w:pPr>
      <w:r w:rsidRPr="00126AE4">
        <w:rPr>
          <w:rFonts w:ascii="Times New Roman" w:hAnsi="Times New Roman" w:cs="Times New Roman"/>
          <w:i w:val="0"/>
          <w:iCs w:val="0"/>
          <w:color w:val="000000" w:themeColor="text1"/>
        </w:rPr>
        <w:t xml:space="preserve">Table </w:t>
      </w:r>
      <w:r w:rsidRPr="00126AE4">
        <w:rPr>
          <w:rFonts w:ascii="Times New Roman" w:hAnsi="Times New Roman" w:cs="Times New Roman"/>
          <w:i w:val="0"/>
          <w:iCs w:val="0"/>
          <w:color w:val="000000" w:themeColor="text1"/>
        </w:rPr>
        <w:fldChar w:fldCharType="begin"/>
      </w:r>
      <w:r w:rsidRPr="00126AE4">
        <w:rPr>
          <w:rFonts w:ascii="Times New Roman" w:hAnsi="Times New Roman" w:cs="Times New Roman"/>
          <w:i w:val="0"/>
          <w:iCs w:val="0"/>
          <w:color w:val="000000" w:themeColor="text1"/>
        </w:rPr>
        <w:instrText xml:space="preserve"> SEQ Table \* ARABIC </w:instrText>
      </w:r>
      <w:r w:rsidRPr="00126AE4">
        <w:rPr>
          <w:rFonts w:ascii="Times New Roman" w:hAnsi="Times New Roman" w:cs="Times New Roman"/>
          <w:i w:val="0"/>
          <w:iCs w:val="0"/>
          <w:color w:val="000000" w:themeColor="text1"/>
        </w:rPr>
        <w:fldChar w:fldCharType="separate"/>
      </w:r>
      <w:r w:rsidR="001A1B96">
        <w:rPr>
          <w:rFonts w:ascii="Times New Roman" w:hAnsi="Times New Roman" w:cs="Times New Roman"/>
          <w:i w:val="0"/>
          <w:iCs w:val="0"/>
          <w:noProof/>
          <w:color w:val="000000" w:themeColor="text1"/>
        </w:rPr>
        <w:t>6</w:t>
      </w:r>
      <w:r w:rsidRPr="00126AE4">
        <w:rPr>
          <w:rFonts w:ascii="Times New Roman" w:hAnsi="Times New Roman" w:cs="Times New Roman"/>
          <w:i w:val="0"/>
          <w:iCs w:val="0"/>
          <w:color w:val="000000" w:themeColor="text1"/>
        </w:rPr>
        <w:fldChar w:fldCharType="end"/>
      </w:r>
      <w:r w:rsidRPr="00126AE4">
        <w:rPr>
          <w:rFonts w:ascii="Times New Roman" w:hAnsi="Times New Roman" w:cs="Times New Roman"/>
          <w:i w:val="0"/>
          <w:iCs w:val="0"/>
          <w:color w:val="000000" w:themeColor="text1"/>
        </w:rPr>
        <w:t>.</w:t>
      </w:r>
      <w:r>
        <w:rPr>
          <w:rFonts w:ascii="Times New Roman" w:hAnsi="Times New Roman" w:cs="Times New Roman"/>
          <w:i w:val="0"/>
          <w:iCs w:val="0"/>
          <w:color w:val="000000" w:themeColor="text1"/>
        </w:rPr>
        <w:t xml:space="preserve"> </w:t>
      </w:r>
      <w:r w:rsidRPr="00126AE4">
        <w:rPr>
          <w:rFonts w:ascii="Times New Roman" w:hAnsi="Times New Roman" w:cs="Times New Roman"/>
          <w:i w:val="0"/>
          <w:iCs w:val="0"/>
          <w:color w:val="000000" w:themeColor="text1"/>
        </w:rPr>
        <w:t xml:space="preserve"> Different views of representing System’s Complexities using </w:t>
      </w:r>
      <w:r w:rsidR="00630087">
        <w:rPr>
          <w:rFonts w:ascii="Times New Roman" w:hAnsi="Times New Roman" w:cs="Times New Roman"/>
          <w:i w:val="0"/>
          <w:iCs w:val="0"/>
          <w:color w:val="000000" w:themeColor="text1"/>
        </w:rPr>
        <w:t>m</w:t>
      </w:r>
      <w:r w:rsidR="00630087" w:rsidRPr="00126AE4">
        <w:rPr>
          <w:rFonts w:ascii="Times New Roman" w:hAnsi="Times New Roman" w:cs="Times New Roman"/>
          <w:i w:val="0"/>
          <w:iCs w:val="0"/>
          <w:color w:val="000000" w:themeColor="text1"/>
        </w:rPr>
        <w:t>odel-based</w:t>
      </w:r>
      <w:r w:rsidRPr="00126AE4">
        <w:rPr>
          <w:rFonts w:ascii="Times New Roman" w:hAnsi="Times New Roman" w:cs="Times New Roman"/>
          <w:i w:val="0"/>
          <w:iCs w:val="0"/>
          <w:color w:val="000000" w:themeColor="text1"/>
        </w:rPr>
        <w:t xml:space="preserve"> </w:t>
      </w:r>
      <w:r w:rsidR="00A34A85">
        <w:rPr>
          <w:rFonts w:ascii="Times New Roman" w:hAnsi="Times New Roman" w:cs="Times New Roman"/>
          <w:i w:val="0"/>
          <w:iCs w:val="0"/>
          <w:color w:val="000000" w:themeColor="text1"/>
        </w:rPr>
        <w:t>s</w:t>
      </w:r>
      <w:r w:rsidRPr="00126AE4">
        <w:rPr>
          <w:rFonts w:ascii="Times New Roman" w:hAnsi="Times New Roman" w:cs="Times New Roman"/>
          <w:i w:val="0"/>
          <w:iCs w:val="0"/>
          <w:color w:val="000000" w:themeColor="text1"/>
        </w:rPr>
        <w:t xml:space="preserve">ystem </w:t>
      </w:r>
      <w:r w:rsidR="00A34A85">
        <w:rPr>
          <w:rFonts w:ascii="Times New Roman" w:hAnsi="Times New Roman" w:cs="Times New Roman"/>
          <w:i w:val="0"/>
          <w:iCs w:val="0"/>
          <w:color w:val="000000" w:themeColor="text1"/>
        </w:rPr>
        <w:t>c</w:t>
      </w:r>
      <w:r w:rsidRPr="00126AE4">
        <w:rPr>
          <w:rFonts w:ascii="Times New Roman" w:hAnsi="Times New Roman" w:cs="Times New Roman"/>
          <w:i w:val="0"/>
          <w:iCs w:val="0"/>
          <w:color w:val="000000" w:themeColor="text1"/>
        </w:rPr>
        <w:t>omposition</w:t>
      </w:r>
    </w:p>
    <w:p w14:paraId="56DCEF01" w14:textId="5F2813E4" w:rsidR="008E7910" w:rsidRPr="008E7910" w:rsidRDefault="008E7910" w:rsidP="008E7910">
      <w:pPr>
        <w:rPr>
          <w:rFonts w:ascii="Times New Roman" w:hAnsi="Times New Roman" w:cs="Times New Roman"/>
        </w:rPr>
        <w:sectPr w:rsidR="008E7910" w:rsidRPr="008E7910" w:rsidSect="00386687">
          <w:pgSz w:w="8420" w:h="5954" w:orient="landscape" w:code="9"/>
          <w:pgMar w:top="567" w:right="709" w:bottom="720" w:left="851" w:header="283" w:footer="283" w:gutter="0"/>
          <w:cols w:space="708"/>
          <w:docGrid w:linePitch="360"/>
        </w:sectPr>
      </w:pPr>
    </w:p>
    <w:p w14:paraId="34C32E0B" w14:textId="4E525130" w:rsidR="00526043" w:rsidRPr="00C725FC" w:rsidRDefault="00526043" w:rsidP="00C134D0">
      <w:pPr>
        <w:spacing w:after="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MBSC technique </w:t>
      </w:r>
      <w:r w:rsidR="00A53399">
        <w:rPr>
          <w:rFonts w:ascii="Times New Roman" w:hAnsi="Times New Roman" w:cs="Times New Roman"/>
          <w:color w:val="000000" w:themeColor="text1"/>
        </w:rPr>
        <w:t>can be implemented</w:t>
      </w:r>
      <w:r w:rsidRPr="00C725FC">
        <w:rPr>
          <w:rFonts w:ascii="Times New Roman" w:hAnsi="Times New Roman" w:cs="Times New Roman"/>
          <w:color w:val="000000" w:themeColor="text1"/>
        </w:rPr>
        <w:t xml:space="preserve"> </w:t>
      </w:r>
      <w:r w:rsidR="00A53399">
        <w:rPr>
          <w:rFonts w:ascii="Times New Roman" w:hAnsi="Times New Roman" w:cs="Times New Roman"/>
          <w:color w:val="000000" w:themeColor="text1"/>
        </w:rPr>
        <w:t>using</w:t>
      </w:r>
      <w:r w:rsidRPr="00C725FC">
        <w:rPr>
          <w:rFonts w:ascii="Times New Roman" w:hAnsi="Times New Roman" w:cs="Times New Roman"/>
          <w:color w:val="000000" w:themeColor="text1"/>
        </w:rPr>
        <w:t xml:space="preserve"> the </w:t>
      </w:r>
      <w:r w:rsidRPr="00230162">
        <w:rPr>
          <w:rFonts w:ascii="Times New Roman" w:hAnsi="Times New Roman" w:cs="Times New Roman"/>
          <w:b/>
          <w:bCs/>
          <w:color w:val="000000" w:themeColor="text1"/>
          <w:spacing w:val="60"/>
        </w:rPr>
        <w:t>System</w:t>
      </w:r>
      <w:r w:rsidRPr="00230162">
        <w:rPr>
          <w:rFonts w:ascii="Times New Roman" w:hAnsi="Times New Roman" w:cs="Times New Roman"/>
          <w:b/>
          <w:bCs/>
          <w:color w:val="000000" w:themeColor="text1"/>
          <w:spacing w:val="60"/>
        </w:rPr>
        <w:fldChar w:fldCharType="begin"/>
      </w:r>
      <w:r w:rsidRPr="00230162">
        <w:rPr>
          <w:rFonts w:ascii="Times New Roman" w:hAnsi="Times New Roman" w:cs="Times New Roman"/>
          <w:b/>
          <w:bCs/>
          <w:color w:val="000000" w:themeColor="text1"/>
          <w:spacing w:val="60"/>
        </w:rPr>
        <w:instrText xml:space="preserve"> XE "System" </w:instrText>
      </w:r>
      <w:r w:rsidRPr="00230162">
        <w:rPr>
          <w:rFonts w:ascii="Times New Roman" w:hAnsi="Times New Roman" w:cs="Times New Roman"/>
          <w:b/>
          <w:bCs/>
          <w:color w:val="000000" w:themeColor="text1"/>
          <w:spacing w:val="60"/>
        </w:rPr>
        <w:fldChar w:fldCharType="end"/>
      </w:r>
      <w:r w:rsidRPr="00230162">
        <w:rPr>
          <w:rFonts w:ascii="Times New Roman" w:hAnsi="Times New Roman" w:cs="Times New Roman"/>
          <w:b/>
          <w:bCs/>
          <w:color w:val="000000" w:themeColor="text1"/>
          <w:spacing w:val="60"/>
        </w:rPr>
        <w:t xml:space="preserve"> Composer</w:t>
      </w:r>
      <w:r w:rsidRPr="00C725FC">
        <w:rPr>
          <w:rFonts w:ascii="Times New Roman" w:hAnsi="Times New Roman" w:cs="Times New Roman"/>
          <w:color w:val="000000" w:themeColor="text1"/>
        </w:rPr>
        <w:t xml:space="preserve"> Toolbox </w:t>
      </w:r>
      <w:r w:rsidR="00A53399">
        <w:rPr>
          <w:rFonts w:ascii="Times New Roman" w:hAnsi="Times New Roman" w:cs="Times New Roman"/>
          <w:color w:val="000000" w:themeColor="text1"/>
        </w:rPr>
        <w:t xml:space="preserve">which was introduced in the starting version of </w:t>
      </w:r>
      <w:r w:rsidRPr="00230162">
        <w:rPr>
          <w:rFonts w:ascii="Times New Roman" w:hAnsi="Times New Roman" w:cs="Times New Roman"/>
          <w:b/>
          <w:bCs/>
          <w:color w:val="000000" w:themeColor="text1"/>
          <w:spacing w:val="60"/>
        </w:rPr>
        <w:t>MATLAB 2020a</w:t>
      </w:r>
      <w:r w:rsidRPr="00C725FC">
        <w:rPr>
          <w:rFonts w:ascii="Times New Roman" w:hAnsi="Times New Roman" w:cs="Times New Roman"/>
          <w:color w:val="000000" w:themeColor="text1"/>
        </w:rPr>
        <w:t xml:space="preserve"> for developing system architecture. </w:t>
      </w:r>
      <w:r w:rsidR="00A53399">
        <w:rPr>
          <w:rFonts w:ascii="Times New Roman" w:hAnsi="Times New Roman" w:cs="Times New Roman"/>
          <w:color w:val="000000" w:themeColor="text1"/>
        </w:rPr>
        <w:t>Here w</w:t>
      </w:r>
      <w:r w:rsidRPr="00C725FC">
        <w:rPr>
          <w:rFonts w:ascii="Times New Roman" w:hAnsi="Times New Roman" w:cs="Times New Roman"/>
          <w:color w:val="000000" w:themeColor="text1"/>
        </w:rPr>
        <w:t xml:space="preserve">e present the Modelling challenges for developing the </w:t>
      </w:r>
      <w:r w:rsidR="00A53399">
        <w:rPr>
          <w:rFonts w:ascii="Times New Roman" w:hAnsi="Times New Roman" w:cs="Times New Roman"/>
          <w:color w:val="000000" w:themeColor="text1"/>
        </w:rPr>
        <w:t>complex</w:t>
      </w:r>
      <w:r w:rsidRPr="00C725FC">
        <w:rPr>
          <w:rFonts w:ascii="Times New Roman" w:hAnsi="Times New Roman" w:cs="Times New Roman"/>
          <w:color w:val="000000" w:themeColor="text1"/>
        </w:rPr>
        <w:t xml:space="preserve"> System in a very structured form so that we can manage it scientifically in future. We present here how we can capture the system’s architecture intuitively in the digital form, how we can create a digital thread across the different artifacts that we use throughout our development cycle to provide the traceability between a </w:t>
      </w:r>
      <w:r w:rsidRPr="00230162">
        <w:rPr>
          <w:rFonts w:ascii="Times New Roman" w:hAnsi="Times New Roman" w:cs="Times New Roman"/>
          <w:color w:val="000000" w:themeColor="text1"/>
          <w:spacing w:val="30"/>
        </w:rPr>
        <w:t>requirement architecture and the design</w:t>
      </w:r>
      <w:r w:rsidRPr="00C725FC">
        <w:rPr>
          <w:rFonts w:ascii="Times New Roman" w:hAnsi="Times New Roman" w:cs="Times New Roman"/>
          <w:color w:val="000000" w:themeColor="text1"/>
        </w:rPr>
        <w:t xml:space="preserve">, how we can connect our architecture environment or the system architecture with the design environment to do the system-level development. </w:t>
      </w:r>
      <w:r w:rsidR="00A53399">
        <w:rPr>
          <w:rFonts w:ascii="Times New Roman" w:hAnsi="Times New Roman" w:cs="Times New Roman"/>
          <w:color w:val="000000" w:themeColor="text1"/>
        </w:rPr>
        <w:t>W</w:t>
      </w:r>
      <w:r w:rsidRPr="00C725FC">
        <w:rPr>
          <w:rFonts w:ascii="Times New Roman" w:hAnsi="Times New Roman" w:cs="Times New Roman"/>
          <w:color w:val="000000" w:themeColor="text1"/>
        </w:rPr>
        <w:t xml:space="preserve">hile doing it, we will be utilizing the features of model-based design, which includes the multi-domain experts (math, stat, OR, Comp, military science) to do the </w:t>
      </w:r>
      <w:r w:rsidRPr="00230162">
        <w:rPr>
          <w:rFonts w:ascii="Times New Roman" w:hAnsi="Times New Roman" w:cs="Times New Roman"/>
          <w:b/>
          <w:bCs/>
          <w:color w:val="000000" w:themeColor="text1"/>
          <w:spacing w:val="30"/>
        </w:rPr>
        <w:t xml:space="preserve">component as well as </w:t>
      </w:r>
      <w:r w:rsidRPr="00230162">
        <w:rPr>
          <w:rFonts w:ascii="Times New Roman" w:hAnsi="Times New Roman" w:cs="Times New Roman"/>
          <w:b/>
          <w:bCs/>
          <w:color w:val="000000" w:themeColor="text1"/>
          <w:spacing w:val="30"/>
        </w:rPr>
        <w:lastRenderedPageBreak/>
        <w:t>system level analysis</w:t>
      </w:r>
      <w:r w:rsidRPr="00C725FC">
        <w:rPr>
          <w:rFonts w:ascii="Times New Roman" w:hAnsi="Times New Roman" w:cs="Times New Roman"/>
          <w:color w:val="000000" w:themeColor="text1"/>
        </w:rPr>
        <w:t xml:space="preserve">. Before going to the detail, we will first define what is </w:t>
      </w:r>
      <w:r w:rsidR="00230162" w:rsidRPr="00230162">
        <w:rPr>
          <w:rFonts w:ascii="Times New Roman" w:hAnsi="Times New Roman" w:cs="Times New Roman"/>
          <w:b/>
          <w:bCs/>
          <w:color w:val="000000" w:themeColor="text1"/>
          <w:spacing w:val="40"/>
        </w:rPr>
        <w:t>S</w:t>
      </w:r>
      <w:r w:rsidRPr="00230162">
        <w:rPr>
          <w:rFonts w:ascii="Times New Roman" w:hAnsi="Times New Roman" w:cs="Times New Roman"/>
          <w:b/>
          <w:bCs/>
          <w:color w:val="000000" w:themeColor="text1"/>
          <w:spacing w:val="40"/>
        </w:rPr>
        <w:t>ystem</w:t>
      </w:r>
      <w:r w:rsidRPr="00C725FC">
        <w:rPr>
          <w:rFonts w:ascii="Times New Roman" w:hAnsi="Times New Roman" w:cs="Times New Roman"/>
          <w:color w:val="000000" w:themeColor="text1"/>
        </w:rPr>
        <w:t>?</w:t>
      </w:r>
    </w:p>
    <w:p w14:paraId="3ECA202E" w14:textId="0BCC8FF4" w:rsidR="00526043" w:rsidRPr="00C725FC" w:rsidRDefault="00526043" w:rsidP="00170E39">
      <w:pPr>
        <w:pStyle w:val="ListParagraph"/>
        <w:numPr>
          <w:ilvl w:val="0"/>
          <w:numId w:val="6"/>
        </w:numPr>
        <w:spacing w:after="190" w:line="393" w:lineRule="auto"/>
        <w:ind w:left="284" w:right="68" w:hanging="284"/>
        <w:jc w:val="both"/>
        <w:rPr>
          <w:rFonts w:ascii="Times New Roman" w:hAnsi="Times New Roman" w:cs="Times New Roman"/>
          <w:b/>
          <w:bCs/>
          <w:color w:val="000000" w:themeColor="text1"/>
        </w:rPr>
      </w:pPr>
      <w:r w:rsidRPr="00230162">
        <w:rPr>
          <w:rFonts w:ascii="Times New Roman" w:hAnsi="Times New Roman" w:cs="Times New Roman"/>
          <w:b/>
          <w:bCs/>
          <w:color w:val="000000" w:themeColor="text1"/>
          <w:spacing w:val="40"/>
        </w:rPr>
        <w:t>System</w:t>
      </w:r>
      <w:r w:rsidRPr="00C725FC">
        <w:rPr>
          <w:rFonts w:ascii="Times New Roman" w:hAnsi="Times New Roman" w:cs="Times New Roman"/>
          <w:b/>
          <w:bCs/>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b/>
          <w:bCs/>
          <w:color w:val="000000" w:themeColor="text1"/>
        </w:rPr>
        <w:fldChar w:fldCharType="end"/>
      </w:r>
    </w:p>
    <w:p w14:paraId="6B4169C9" w14:textId="45535698"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w:t>
      </w:r>
      <w:r w:rsidRPr="00230162">
        <w:rPr>
          <w:rFonts w:ascii="Times New Roman" w:hAnsi="Times New Roman" w:cs="Times New Roman"/>
          <w:color w:val="000000" w:themeColor="text1"/>
          <w:spacing w:val="30"/>
        </w:rPr>
        <w:t>system</w:t>
      </w:r>
      <w:r w:rsidRPr="00C725FC">
        <w:rPr>
          <w:rFonts w:ascii="Times New Roman" w:hAnsi="Times New Roman" w:cs="Times New Roman"/>
          <w:color w:val="000000" w:themeColor="text1"/>
        </w:rPr>
        <w:t xml:space="preserve"> is a group of interacting and interrelated entities (these entities </w:t>
      </w:r>
      <w:r w:rsidR="00D87B45">
        <w:rPr>
          <w:rFonts w:ascii="Times New Roman" w:hAnsi="Times New Roman" w:cs="Times New Roman"/>
          <w:color w:val="000000" w:themeColor="text1"/>
        </w:rPr>
        <w:t>may be</w:t>
      </w:r>
      <w:r w:rsidRPr="00C725FC">
        <w:rPr>
          <w:rFonts w:ascii="Times New Roman" w:hAnsi="Times New Roman" w:cs="Times New Roman"/>
          <w:color w:val="000000" w:themeColor="text1"/>
        </w:rPr>
        <w:t xml:space="preserve"> abstracted military operations converted into mathematical/computer models for representing </w:t>
      </w:r>
      <w:r w:rsidR="00D87B45">
        <w:rPr>
          <w:rFonts w:ascii="Times New Roman" w:hAnsi="Times New Roman" w:cs="Times New Roman"/>
          <w:color w:val="000000" w:themeColor="text1"/>
        </w:rPr>
        <w:t>military</w:t>
      </w:r>
      <w:r w:rsidRPr="00C725FC">
        <w:rPr>
          <w:rFonts w:ascii="Times New Roman" w:hAnsi="Times New Roman" w:cs="Times New Roman"/>
          <w:color w:val="000000" w:themeColor="text1"/>
        </w:rPr>
        <w:t xml:space="preserve"> Operations in different domains of Land, Air, Navy, Amphibious,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-Air-to-Land Ops (</w:t>
      </w:r>
      <w:r w:rsidR="00A34A85" w:rsidRPr="00230162">
        <w:rPr>
          <w:rFonts w:ascii="Times New Roman" w:hAnsi="Times New Roman" w:cs="Times New Roman"/>
          <w:color w:val="000000" w:themeColor="text1"/>
          <w:spacing w:val="30"/>
        </w:rPr>
        <w:t>C</w:t>
      </w:r>
      <w:r w:rsidRPr="00230162">
        <w:rPr>
          <w:rFonts w:ascii="Times New Roman" w:hAnsi="Times New Roman" w:cs="Times New Roman"/>
          <w:color w:val="000000" w:themeColor="text1"/>
          <w:spacing w:val="30"/>
        </w:rPr>
        <w:t>ALO</w:t>
      </w:r>
      <w:r w:rsidRPr="00C725FC">
        <w:rPr>
          <w:rFonts w:ascii="Times New Roman" w:hAnsi="Times New Roman" w:cs="Times New Roman"/>
          <w:color w:val="000000" w:themeColor="text1"/>
        </w:rPr>
        <w:t>), Marine-Air-To-Land Ops</w:t>
      </w:r>
      <w:r w:rsidR="00230162">
        <w:rPr>
          <w:rFonts w:ascii="Times New Roman" w:hAnsi="Times New Roman" w:cs="Times New Roman"/>
          <w:color w:val="000000" w:themeColor="text1"/>
        </w:rPr>
        <w:t xml:space="preserve"> (</w:t>
      </w:r>
      <w:r w:rsidR="00230162" w:rsidRPr="00230162">
        <w:rPr>
          <w:rFonts w:ascii="Times New Roman" w:hAnsi="Times New Roman" w:cs="Times New Roman"/>
          <w:color w:val="000000" w:themeColor="text1"/>
          <w:spacing w:val="30"/>
        </w:rPr>
        <w:t>MALO</w:t>
      </w:r>
      <w:r w:rsidR="00230162">
        <w:rPr>
          <w:rFonts w:ascii="Times New Roman" w:hAnsi="Times New Roman" w:cs="Times New Roman"/>
          <w:color w:val="000000" w:themeColor="text1"/>
        </w:rPr>
        <w:t>)</w:t>
      </w:r>
      <w:r w:rsidRPr="00C725FC">
        <w:rPr>
          <w:rFonts w:ascii="Times New Roman" w:hAnsi="Times New Roman" w:cs="Times New Roman"/>
          <w:color w:val="000000" w:themeColor="text1"/>
        </w:rPr>
        <w:t xml:space="preserve">, Space-based, cyber-based and Special types. These entities have the defined boundaries, </w:t>
      </w:r>
      <w:proofErr w:type="gramStart"/>
      <w:r w:rsidRPr="00C725FC">
        <w:rPr>
          <w:rFonts w:ascii="Times New Roman" w:hAnsi="Times New Roman" w:cs="Times New Roman"/>
          <w:color w:val="000000" w:themeColor="text1"/>
        </w:rPr>
        <w:t>structure</w:t>
      </w:r>
      <w:proofErr w:type="gramEnd"/>
      <w:r w:rsidRPr="00C725FC">
        <w:rPr>
          <w:rFonts w:ascii="Times New Roman" w:hAnsi="Times New Roman" w:cs="Times New Roman"/>
          <w:color w:val="000000" w:themeColor="text1"/>
        </w:rPr>
        <w:t xml:space="preserve"> and purposes. The system with a defined boundary interacts with its surroundings. </w:t>
      </w:r>
    </w:p>
    <w:p w14:paraId="4784457F" w14:textId="308286B4" w:rsidR="00526043"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Let us consider a </w:t>
      </w:r>
      <w:r w:rsidR="00D87B45" w:rsidRPr="00230162">
        <w:rPr>
          <w:rFonts w:ascii="Times New Roman" w:hAnsi="Times New Roman" w:cs="Times New Roman"/>
          <w:b/>
          <w:bCs/>
          <w:color w:val="000000" w:themeColor="text1"/>
          <w:spacing w:val="30"/>
        </w:rPr>
        <w:t>Gaming</w:t>
      </w:r>
      <w:r w:rsidRPr="00C725FC">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Software as a system. It is having multiple processing components inside that, like movement, detection, engagement, attrition et cetera, all them working together, interrelated with </w:t>
      </w:r>
      <w:r w:rsidRPr="00C725FC">
        <w:rPr>
          <w:rFonts w:ascii="Times New Roman" w:hAnsi="Times New Roman" w:cs="Times New Roman"/>
          <w:color w:val="000000" w:themeColor="text1"/>
        </w:rPr>
        <w:lastRenderedPageBreak/>
        <w:t xml:space="preserve">each other, creating one system we call </w:t>
      </w:r>
      <w:r w:rsidR="00D87B45" w:rsidRPr="00316EAA">
        <w:rPr>
          <w:rFonts w:ascii="Times New Roman" w:hAnsi="Times New Roman" w:cs="Times New Roman"/>
          <w:b/>
          <w:bCs/>
          <w:color w:val="000000" w:themeColor="text1"/>
          <w:spacing w:val="30"/>
        </w:rPr>
        <w:t>G</w:t>
      </w:r>
      <w:r w:rsidRPr="00316EAA">
        <w:rPr>
          <w:rFonts w:ascii="Times New Roman" w:hAnsi="Times New Roman" w:cs="Times New Roman"/>
          <w:b/>
          <w:bCs/>
          <w:color w:val="000000" w:themeColor="text1"/>
          <w:spacing w:val="30"/>
        </w:rPr>
        <w:t>aming</w:t>
      </w:r>
      <w:r w:rsidRPr="00C725FC">
        <w:rPr>
          <w:rFonts w:ascii="Times New Roman" w:hAnsi="Times New Roman" w:cs="Times New Roman"/>
          <w:color w:val="000000" w:themeColor="text1"/>
        </w:rPr>
        <w:t xml:space="preserve"> System. </w:t>
      </w:r>
    </w:p>
    <w:p w14:paraId="386AEE2E" w14:textId="77777777" w:rsidR="00526043" w:rsidRPr="00C725FC" w:rsidRDefault="00526043" w:rsidP="00170E39">
      <w:pPr>
        <w:pStyle w:val="ListParagraph"/>
        <w:numPr>
          <w:ilvl w:val="0"/>
          <w:numId w:val="6"/>
        </w:numPr>
        <w:spacing w:after="190" w:line="393" w:lineRule="auto"/>
        <w:ind w:left="284" w:right="68" w:hanging="284"/>
        <w:jc w:val="both"/>
        <w:rPr>
          <w:rFonts w:ascii="Times New Roman" w:hAnsi="Times New Roman" w:cs="Times New Roman"/>
          <w:b/>
          <w:bCs/>
          <w:color w:val="000000" w:themeColor="text1"/>
        </w:rPr>
      </w:pPr>
      <w:r w:rsidRPr="00316EAA">
        <w:rPr>
          <w:rFonts w:ascii="Times New Roman" w:hAnsi="Times New Roman" w:cs="Times New Roman"/>
          <w:b/>
          <w:bCs/>
          <w:color w:val="000000" w:themeColor="text1"/>
          <w:spacing w:val="40"/>
        </w:rPr>
        <w:t>System</w:t>
      </w:r>
      <w:r w:rsidRPr="00316EAA">
        <w:rPr>
          <w:rFonts w:ascii="Times New Roman" w:hAnsi="Times New Roman" w:cs="Times New Roman"/>
          <w:b/>
          <w:bCs/>
          <w:color w:val="000000" w:themeColor="text1"/>
          <w:spacing w:val="40"/>
        </w:rPr>
        <w:fldChar w:fldCharType="begin"/>
      </w:r>
      <w:r w:rsidRPr="00316EAA">
        <w:rPr>
          <w:rFonts w:ascii="Times New Roman" w:hAnsi="Times New Roman" w:cs="Times New Roman"/>
          <w:b/>
          <w:bCs/>
          <w:color w:val="000000" w:themeColor="text1"/>
          <w:spacing w:val="40"/>
        </w:rPr>
        <w:instrText xml:space="preserve"> XE "System" </w:instrText>
      </w:r>
      <w:r w:rsidRPr="00316EAA">
        <w:rPr>
          <w:rFonts w:ascii="Times New Roman" w:hAnsi="Times New Roman" w:cs="Times New Roman"/>
          <w:b/>
          <w:bCs/>
          <w:color w:val="000000" w:themeColor="text1"/>
          <w:spacing w:val="40"/>
        </w:rPr>
        <w:fldChar w:fldCharType="end"/>
      </w:r>
      <w:r w:rsidRPr="00316EAA">
        <w:rPr>
          <w:rFonts w:ascii="Times New Roman" w:hAnsi="Times New Roman" w:cs="Times New Roman"/>
          <w:b/>
          <w:bCs/>
          <w:color w:val="000000" w:themeColor="text1"/>
          <w:spacing w:val="40"/>
        </w:rPr>
        <w:t>’s Complexity</w:t>
      </w:r>
      <w:r w:rsidRPr="00C725FC">
        <w:rPr>
          <w:rFonts w:ascii="Times New Roman" w:hAnsi="Times New Roman" w:cs="Times New Roman"/>
          <w:b/>
          <w:bCs/>
          <w:color w:val="000000" w:themeColor="text1"/>
        </w:rPr>
        <w:tab/>
      </w:r>
    </w:p>
    <w:p w14:paraId="79403AC4" w14:textId="12AFB853"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When we are talking about the system, the first thing that comes in our mind is the system complexity, for example </w:t>
      </w:r>
      <w:r w:rsidR="00D87B45">
        <w:rPr>
          <w:rFonts w:ascii="Times New Roman" w:hAnsi="Times New Roman" w:cs="Times New Roman"/>
          <w:b/>
          <w:bCs/>
          <w:color w:val="000000" w:themeColor="text1"/>
        </w:rPr>
        <w:t>G</w:t>
      </w:r>
      <w:r w:rsidRPr="00C725FC">
        <w:rPr>
          <w:rFonts w:ascii="Times New Roman" w:hAnsi="Times New Roman" w:cs="Times New Roman"/>
          <w:b/>
          <w:bCs/>
          <w:color w:val="000000" w:themeColor="text1"/>
        </w:rPr>
        <w:t>am</w:t>
      </w:r>
      <w:r w:rsidR="00D87B45">
        <w:rPr>
          <w:rFonts w:ascii="Times New Roman" w:hAnsi="Times New Roman" w:cs="Times New Roman"/>
          <w:b/>
          <w:bCs/>
          <w:color w:val="000000" w:themeColor="text1"/>
        </w:rPr>
        <w:t>ing Software</w:t>
      </w:r>
      <w:r w:rsidRPr="00C725FC">
        <w:rPr>
          <w:rFonts w:ascii="Times New Roman" w:hAnsi="Times New Roman" w:cs="Times New Roman"/>
          <w:color w:val="000000" w:themeColor="text1"/>
        </w:rPr>
        <w:t xml:space="preserve"> itself is a very complex system. </w:t>
      </w:r>
    </w:p>
    <w:p w14:paraId="301B6C29" w14:textId="29601AE6"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Let us take a small example and understand, how the system complexity can be handled with the MBSE concept.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take the example of simulating the </w:t>
      </w:r>
      <w:r w:rsidRPr="00316EAA">
        <w:rPr>
          <w:rFonts w:ascii="Times New Roman" w:hAnsi="Times New Roman" w:cs="Times New Roman"/>
          <w:b/>
          <w:bCs/>
          <w:color w:val="000000" w:themeColor="text1"/>
          <w:spacing w:val="40"/>
        </w:rPr>
        <w:t>Encounter Crossing Scenario</w:t>
      </w:r>
      <w:r w:rsidRPr="00C725FC">
        <w:rPr>
          <w:rFonts w:ascii="Times New Roman" w:hAnsi="Times New Roman" w:cs="Times New Roman"/>
          <w:color w:val="000000" w:themeColor="text1"/>
        </w:rPr>
        <w:t xml:space="preserve"> in a </w:t>
      </w:r>
      <w:r w:rsidR="0047039D">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w:t>
      </w:r>
    </w:p>
    <w:p w14:paraId="27113D95" w14:textId="3A11D429"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When the </w:t>
      </w:r>
      <w:r w:rsidRPr="00EA2B2D">
        <w:rPr>
          <w:rFonts w:ascii="Times New Roman" w:hAnsi="Times New Roman" w:cs="Times New Roman"/>
          <w:color w:val="000000" w:themeColor="text1"/>
          <w:spacing w:val="40"/>
        </w:rPr>
        <w:t>Scenario</w:t>
      </w:r>
      <w:r w:rsidRPr="00C725FC">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was first modelled, there was no restriction about the </w:t>
      </w:r>
      <w:r w:rsidRPr="00EA2B2D">
        <w:rPr>
          <w:rFonts w:ascii="Times New Roman" w:hAnsi="Times New Roman" w:cs="Times New Roman"/>
          <w:b/>
          <w:bCs/>
          <w:color w:val="000000" w:themeColor="text1"/>
          <w:spacing w:val="40"/>
        </w:rPr>
        <w:t xml:space="preserve">resolutions </w:t>
      </w:r>
      <w:r w:rsidRPr="00C725FC">
        <w:rPr>
          <w:rFonts w:ascii="Times New Roman" w:hAnsi="Times New Roman" w:cs="Times New Roman"/>
          <w:color w:val="000000" w:themeColor="text1"/>
        </w:rPr>
        <w:t xml:space="preserve">of the scenario like whether it </w:t>
      </w:r>
      <w:proofErr w:type="gramStart"/>
      <w:r w:rsidRPr="00C725FC">
        <w:rPr>
          <w:rFonts w:ascii="Times New Roman" w:hAnsi="Times New Roman" w:cs="Times New Roman"/>
          <w:color w:val="000000" w:themeColor="text1"/>
        </w:rPr>
        <w:t>has to</w:t>
      </w:r>
      <w:proofErr w:type="gramEnd"/>
      <w:r w:rsidRPr="00C725FC">
        <w:rPr>
          <w:rFonts w:ascii="Times New Roman" w:hAnsi="Times New Roman" w:cs="Times New Roman"/>
          <w:color w:val="000000" w:themeColor="text1"/>
        </w:rPr>
        <w:t xml:space="preserve"> be </w:t>
      </w:r>
      <w:r w:rsidR="00316EAA">
        <w:rPr>
          <w:rFonts w:ascii="Times New Roman" w:hAnsi="Times New Roman" w:cs="Times New Roman"/>
          <w:color w:val="000000" w:themeColor="text1"/>
        </w:rPr>
        <w:t>manageable</w:t>
      </w:r>
      <w:r w:rsidRPr="00C725FC">
        <w:rPr>
          <w:rFonts w:ascii="Times New Roman" w:hAnsi="Times New Roman" w:cs="Times New Roman"/>
          <w:color w:val="000000" w:themeColor="text1"/>
        </w:rPr>
        <w:t xml:space="preserve"> at Brigade level or at Division level whether it can be </w:t>
      </w:r>
      <w:r w:rsidR="00316EAA">
        <w:rPr>
          <w:rFonts w:ascii="Times New Roman" w:hAnsi="Times New Roman" w:cs="Times New Roman"/>
          <w:color w:val="000000" w:themeColor="text1"/>
        </w:rPr>
        <w:t xml:space="preserve">manageable for </w:t>
      </w:r>
      <w:r w:rsidRPr="00C725FC">
        <w:rPr>
          <w:rFonts w:ascii="Times New Roman" w:hAnsi="Times New Roman" w:cs="Times New Roman"/>
          <w:color w:val="000000" w:themeColor="text1"/>
        </w:rPr>
        <w:t xml:space="preserve">day or night conditions. There were no constraints involved inside that. People start asking </w:t>
      </w:r>
      <w:r w:rsidRPr="00C725FC">
        <w:rPr>
          <w:rFonts w:ascii="Times New Roman" w:hAnsi="Times New Roman" w:cs="Times New Roman"/>
          <w:color w:val="000000" w:themeColor="text1"/>
        </w:rPr>
        <w:lastRenderedPageBreak/>
        <w:t xml:space="preserve">about it, like if it is </w:t>
      </w:r>
      <w:r w:rsidR="00316EAA">
        <w:rPr>
          <w:rFonts w:ascii="Times New Roman" w:hAnsi="Times New Roman" w:cs="Times New Roman"/>
          <w:color w:val="000000" w:themeColor="text1"/>
        </w:rPr>
        <w:t>managed</w:t>
      </w:r>
      <w:r w:rsidRPr="00C725FC">
        <w:rPr>
          <w:rFonts w:ascii="Times New Roman" w:hAnsi="Times New Roman" w:cs="Times New Roman"/>
          <w:color w:val="000000" w:themeColor="text1"/>
        </w:rPr>
        <w:t xml:space="preserve"> at Brigade level how much time is going to be take or what will be the </w:t>
      </w:r>
      <w:r w:rsidR="00A53BCD" w:rsidRPr="00EA2B2D">
        <w:rPr>
          <w:rFonts w:ascii="Times New Roman" w:hAnsi="Times New Roman" w:cs="Times New Roman"/>
          <w:color w:val="000000" w:themeColor="text1"/>
          <w:spacing w:val="40"/>
        </w:rPr>
        <w:t xml:space="preserve">degree of </w:t>
      </w:r>
      <w:r w:rsidRPr="00EA2B2D">
        <w:rPr>
          <w:rFonts w:ascii="Times New Roman" w:hAnsi="Times New Roman" w:cs="Times New Roman"/>
          <w:color w:val="000000" w:themeColor="text1"/>
          <w:spacing w:val="40"/>
        </w:rPr>
        <w:t>attrition</w:t>
      </w:r>
      <w:r w:rsidRPr="00C725FC">
        <w:rPr>
          <w:rFonts w:ascii="Times New Roman" w:hAnsi="Times New Roman" w:cs="Times New Roman"/>
          <w:color w:val="000000" w:themeColor="text1"/>
        </w:rPr>
        <w:t xml:space="preserve"> if it is </w:t>
      </w:r>
      <w:r w:rsidR="00316EAA">
        <w:rPr>
          <w:rFonts w:ascii="Times New Roman" w:hAnsi="Times New Roman" w:cs="Times New Roman"/>
          <w:color w:val="000000" w:themeColor="text1"/>
        </w:rPr>
        <w:t>managed</w:t>
      </w:r>
      <w:r w:rsidRPr="00C725FC">
        <w:rPr>
          <w:rFonts w:ascii="Times New Roman" w:hAnsi="Times New Roman" w:cs="Times New Roman"/>
          <w:color w:val="000000" w:themeColor="text1"/>
        </w:rPr>
        <w:t xml:space="preserve"> at Division level? </w:t>
      </w:r>
    </w:p>
    <w:p w14:paraId="5B744B0E" w14:textId="412CED1B"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system designer came up with a fixed resolution, fixed environmental condition which was a solution for that simulation-setup, but not for the </w:t>
      </w:r>
      <w:r w:rsidRPr="00EA2B2D">
        <w:rPr>
          <w:rFonts w:ascii="Times New Roman" w:hAnsi="Times New Roman" w:cs="Times New Roman"/>
          <w:b/>
          <w:bCs/>
          <w:color w:val="000000" w:themeColor="text1"/>
          <w:spacing w:val="40"/>
        </w:rPr>
        <w:t>different resolution</w:t>
      </w:r>
      <w:r w:rsidR="0065482D" w:rsidRPr="00EA2B2D">
        <w:rPr>
          <w:rFonts w:ascii="Times New Roman" w:hAnsi="Times New Roman" w:cs="Times New Roman"/>
          <w:b/>
          <w:bCs/>
          <w:color w:val="000000" w:themeColor="text1"/>
          <w:spacing w:val="40"/>
        </w:rPr>
        <w:t>s</w:t>
      </w:r>
      <w:r w:rsidRPr="00C725FC">
        <w:rPr>
          <w:rFonts w:ascii="Times New Roman" w:hAnsi="Times New Roman" w:cs="Times New Roman"/>
          <w:color w:val="000000" w:themeColor="text1"/>
        </w:rPr>
        <w:t xml:space="preserve"> that can come from the player’s side. </w:t>
      </w:r>
    </w:p>
    <w:p w14:paraId="17702E55" w14:textId="77777777"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system analyst came up with a solution of having an </w:t>
      </w:r>
      <w:r w:rsidRPr="00EA2B2D">
        <w:rPr>
          <w:rFonts w:ascii="Times New Roman" w:hAnsi="Times New Roman" w:cs="Times New Roman"/>
          <w:b/>
          <w:bCs/>
          <w:color w:val="000000" w:themeColor="text1"/>
          <w:spacing w:val="40"/>
        </w:rPr>
        <w:t>aggregated model</w:t>
      </w:r>
      <w:r w:rsidRPr="00C725FC">
        <w:rPr>
          <w:rFonts w:ascii="Times New Roman" w:hAnsi="Times New Roman" w:cs="Times New Roman"/>
          <w:color w:val="000000" w:themeColor="text1"/>
        </w:rPr>
        <w:t xml:space="preserve">. These models usually were taking minimum number of input parameters. </w:t>
      </w:r>
    </w:p>
    <w:p w14:paraId="45AE28FA" w14:textId="0E54F8EF"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There was a component involved now in the system but was not that complex. But then the </w:t>
      </w:r>
      <w:r w:rsidRPr="00EA2B2D">
        <w:rPr>
          <w:rFonts w:ascii="Times New Roman" w:hAnsi="Times New Roman" w:cs="Times New Roman"/>
          <w:b/>
          <w:bCs/>
          <w:color w:val="000000" w:themeColor="text1"/>
          <w:spacing w:val="40"/>
        </w:rPr>
        <w:t>stakeholder</w:t>
      </w:r>
      <w:r w:rsidR="00EA2B2D">
        <w:rPr>
          <w:rFonts w:ascii="Times New Roman" w:hAnsi="Times New Roman" w:cs="Times New Roman"/>
          <w:b/>
          <w:bCs/>
          <w:color w:val="000000" w:themeColor="text1"/>
          <w:spacing w:val="40"/>
        </w:rPr>
        <w:t>’</w:t>
      </w:r>
      <w:r w:rsidRPr="00EA2B2D">
        <w:rPr>
          <w:rFonts w:ascii="Times New Roman" w:hAnsi="Times New Roman" w:cs="Times New Roman"/>
          <w:b/>
          <w:bCs/>
          <w:color w:val="000000" w:themeColor="text1"/>
          <w:spacing w:val="40"/>
        </w:rPr>
        <w:t>s need</w:t>
      </w:r>
      <w:r w:rsidR="00D87B45">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which is nothing but the </w:t>
      </w:r>
      <w:r w:rsidRPr="00C725FC">
        <w:rPr>
          <w:rFonts w:ascii="Times New Roman" w:hAnsi="Times New Roman" w:cs="Times New Roman"/>
          <w:b/>
          <w:bCs/>
          <w:color w:val="000000" w:themeColor="text1"/>
        </w:rPr>
        <w:t>users</w:t>
      </w:r>
      <w:r w:rsidR="00D87B45">
        <w:rPr>
          <w:rFonts w:ascii="Times New Roman" w:hAnsi="Times New Roman" w:cs="Times New Roman"/>
          <w:b/>
          <w:bCs/>
          <w:color w:val="000000" w:themeColor="text1"/>
        </w:rPr>
        <w:t xml:space="preserve">, </w:t>
      </w:r>
      <w:r w:rsidRPr="00C725FC">
        <w:rPr>
          <w:rFonts w:ascii="Times New Roman" w:hAnsi="Times New Roman" w:cs="Times New Roman"/>
          <w:color w:val="000000" w:themeColor="text1"/>
        </w:rPr>
        <w:t xml:space="preserve">their need keeps increasing. And they said that we want to control how much the resolution they will </w:t>
      </w:r>
      <w:r w:rsidRPr="00C725FC">
        <w:rPr>
          <w:rFonts w:ascii="Times New Roman" w:hAnsi="Times New Roman" w:cs="Times New Roman"/>
          <w:color w:val="000000" w:themeColor="text1"/>
        </w:rPr>
        <w:lastRenderedPageBreak/>
        <w:t xml:space="preserve">decide to the operation to be executed. And then the military </w:t>
      </w:r>
      <w:r w:rsidR="00D87B45">
        <w:rPr>
          <w:rFonts w:ascii="Times New Roman" w:hAnsi="Times New Roman" w:cs="Times New Roman"/>
          <w:color w:val="000000" w:themeColor="text1"/>
        </w:rPr>
        <w:t>domain</w:t>
      </w:r>
      <w:r w:rsidRPr="00C725FC">
        <w:rPr>
          <w:rFonts w:ascii="Times New Roman" w:hAnsi="Times New Roman" w:cs="Times New Roman"/>
          <w:color w:val="000000" w:themeColor="text1"/>
        </w:rPr>
        <w:t xml:space="preserve"> expert came in</w:t>
      </w:r>
      <w:r w:rsidR="00D87B45">
        <w:rPr>
          <w:rFonts w:ascii="Times New Roman" w:hAnsi="Times New Roman" w:cs="Times New Roman"/>
          <w:color w:val="000000" w:themeColor="text1"/>
        </w:rPr>
        <w:t xml:space="preserve">to the </w:t>
      </w:r>
      <w:r w:rsidRPr="00C725FC">
        <w:rPr>
          <w:rFonts w:ascii="Times New Roman" w:hAnsi="Times New Roman" w:cs="Times New Roman"/>
          <w:color w:val="000000" w:themeColor="text1"/>
        </w:rPr>
        <w:t xml:space="preserve">picture, implemented a few components inside that, like </w:t>
      </w:r>
      <w:r w:rsidRPr="00EA2B2D">
        <w:rPr>
          <w:rFonts w:ascii="Times New Roman" w:hAnsi="Times New Roman" w:cs="Times New Roman"/>
          <w:color w:val="000000" w:themeColor="text1"/>
          <w:spacing w:val="30"/>
        </w:rPr>
        <w:t>aggregated detection, aggregated engagement model</w:t>
      </w:r>
      <w:r w:rsidRPr="00C725FC">
        <w:rPr>
          <w:rFonts w:ascii="Times New Roman" w:hAnsi="Times New Roman" w:cs="Times New Roman"/>
          <w:color w:val="000000" w:themeColor="text1"/>
        </w:rPr>
        <w:t xml:space="preserve">, et cetera, and created results for specific resolution. </w:t>
      </w:r>
    </w:p>
    <w:p w14:paraId="4566DE34" w14:textId="15045B3C" w:rsidR="00526043" w:rsidRPr="00C725FC"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Then the </w:t>
      </w:r>
      <w:r w:rsidR="00D87B45">
        <w:rPr>
          <w:rFonts w:ascii="Times New Roman" w:hAnsi="Times New Roman" w:cs="Times New Roman"/>
          <w:b/>
          <w:bCs/>
          <w:color w:val="000000" w:themeColor="text1"/>
        </w:rPr>
        <w:t>user’s</w:t>
      </w:r>
      <w:r w:rsidRPr="00C725FC">
        <w:rPr>
          <w:rFonts w:ascii="Times New Roman" w:hAnsi="Times New Roman" w:cs="Times New Roman"/>
          <w:b/>
          <w:bCs/>
          <w:color w:val="000000" w:themeColor="text1"/>
        </w:rPr>
        <w:t xml:space="preserve"> requirement</w:t>
      </w:r>
      <w:r w:rsidRPr="00C725FC">
        <w:rPr>
          <w:rFonts w:ascii="Times New Roman" w:hAnsi="Times New Roman" w:cs="Times New Roman"/>
          <w:color w:val="000000" w:themeColor="text1"/>
        </w:rPr>
        <w:t xml:space="preserve"> improved or increased. And they said, I want to automatically control that, or I want to control it with a button. And there comes the computer engineer with his algorithms and blocks of codes, buttons, et cetera, so that we can get a computer algorithm for aggregation. The requirement keeps on increasing. And we know, by looking at the wargaming model, we see just a computer </w:t>
      </w:r>
      <w:r w:rsidR="00D87B45" w:rsidRPr="00C725FC">
        <w:rPr>
          <w:rFonts w:ascii="Times New Roman" w:hAnsi="Times New Roman" w:cs="Times New Roman"/>
          <w:color w:val="000000" w:themeColor="text1"/>
        </w:rPr>
        <w:t>program</w:t>
      </w:r>
      <w:r w:rsidRPr="00C725FC">
        <w:rPr>
          <w:rFonts w:ascii="Times New Roman" w:hAnsi="Times New Roman" w:cs="Times New Roman"/>
          <w:color w:val="000000" w:themeColor="text1"/>
        </w:rPr>
        <w:t>. But in the background, it might be as complex as this, even more complex than that.</w:t>
      </w:r>
    </w:p>
    <w:p w14:paraId="3763E27C" w14:textId="5AD707EF" w:rsidR="00C134D0" w:rsidRPr="00C134D0" w:rsidRDefault="00526043" w:rsidP="00170E39">
      <w:pPr>
        <w:pStyle w:val="ListParagraph"/>
        <w:numPr>
          <w:ilvl w:val="0"/>
          <w:numId w:val="7"/>
        </w:numPr>
        <w:spacing w:after="190" w:line="393" w:lineRule="auto"/>
        <w:ind w:left="284" w:right="68" w:hanging="284"/>
        <w:jc w:val="both"/>
        <w:rPr>
          <w:rFonts w:ascii="Times New Roman" w:hAnsi="Times New Roman" w:cs="Times New Roman"/>
          <w:color w:val="000000" w:themeColor="text1"/>
        </w:rPr>
        <w:sectPr w:rsidR="00C134D0" w:rsidRPr="00C134D0" w:rsidSect="00C134D0">
          <w:pgSz w:w="5761" w:h="8641" w:code="130"/>
          <w:pgMar w:top="709" w:right="567" w:bottom="851" w:left="567" w:header="284" w:footer="284" w:gutter="0"/>
          <w:cols w:space="708"/>
          <w:docGrid w:linePitch="360"/>
        </w:sectPr>
      </w:pPr>
      <w:r w:rsidRPr="00C725FC">
        <w:rPr>
          <w:rFonts w:ascii="Times New Roman" w:hAnsi="Times New Roman" w:cs="Times New Roman"/>
          <w:color w:val="000000" w:themeColor="text1"/>
        </w:rPr>
        <w:t xml:space="preserve">This is a simple representation of a </w:t>
      </w:r>
      <w:r w:rsidR="00A34A85">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model, which is having mathematical </w:t>
      </w:r>
      <w:r w:rsidRPr="00C725FC">
        <w:rPr>
          <w:rFonts w:ascii="Times New Roman" w:hAnsi="Times New Roman" w:cs="Times New Roman"/>
          <w:b/>
          <w:bCs/>
          <w:color w:val="000000" w:themeColor="text1"/>
        </w:rPr>
        <w:t>component</w:t>
      </w:r>
      <w:r w:rsidRPr="00C725FC">
        <w:rPr>
          <w:rFonts w:ascii="Times New Roman" w:hAnsi="Times New Roman" w:cs="Times New Roman"/>
          <w:color w:val="000000" w:themeColor="text1"/>
        </w:rPr>
        <w:t xml:space="preserve">, computer </w:t>
      </w:r>
      <w:r w:rsidRPr="00C725FC">
        <w:rPr>
          <w:rFonts w:ascii="Times New Roman" w:hAnsi="Times New Roman" w:cs="Times New Roman"/>
          <w:b/>
          <w:bCs/>
          <w:color w:val="000000" w:themeColor="text1"/>
        </w:rPr>
        <w:lastRenderedPageBreak/>
        <w:t>component</w:t>
      </w:r>
      <w:r w:rsidRPr="00C725FC">
        <w:rPr>
          <w:rFonts w:ascii="Times New Roman" w:hAnsi="Times New Roman" w:cs="Times New Roman"/>
          <w:color w:val="000000" w:themeColor="text1"/>
        </w:rPr>
        <w:t xml:space="preserve">, military decision-making </w:t>
      </w:r>
      <w:r w:rsidRPr="00C725FC">
        <w:rPr>
          <w:rFonts w:ascii="Times New Roman" w:hAnsi="Times New Roman" w:cs="Times New Roman"/>
          <w:b/>
          <w:bCs/>
          <w:color w:val="000000" w:themeColor="text1"/>
        </w:rPr>
        <w:t>component</w:t>
      </w:r>
      <w:r w:rsidRPr="00C725FC">
        <w:rPr>
          <w:rFonts w:ascii="Times New Roman" w:hAnsi="Times New Roman" w:cs="Times New Roman"/>
          <w:color w:val="000000" w:themeColor="text1"/>
        </w:rPr>
        <w:t xml:space="preserve">, as well as a huge part of the </w:t>
      </w:r>
      <w:r w:rsidRPr="00C725FC">
        <w:rPr>
          <w:rFonts w:ascii="Times New Roman" w:hAnsi="Times New Roman" w:cs="Times New Roman"/>
          <w:b/>
          <w:bCs/>
          <w:color w:val="000000" w:themeColor="text1"/>
        </w:rPr>
        <w:t>software</w:t>
      </w:r>
      <w:r w:rsidRPr="00C725FC">
        <w:rPr>
          <w:rFonts w:ascii="Times New Roman" w:hAnsi="Times New Roman" w:cs="Times New Roman"/>
          <w:color w:val="000000" w:themeColor="text1"/>
        </w:rPr>
        <w:t xml:space="preserve"> controlling the system. So, one single resolution, if I want to represent now, I need to create the whole </w:t>
      </w:r>
      <w:r w:rsidRPr="00C725FC">
        <w:rPr>
          <w:rFonts w:ascii="Times New Roman" w:hAnsi="Times New Roman" w:cs="Times New Roman"/>
          <w:b/>
          <w:bCs/>
          <w:color w:val="000000" w:themeColor="text1"/>
        </w:rPr>
        <w:t>architecture</w:t>
      </w:r>
      <w:r w:rsidRPr="00C725FC">
        <w:rPr>
          <w:rFonts w:ascii="Times New Roman" w:hAnsi="Times New Roman" w:cs="Times New Roman"/>
          <w:color w:val="000000" w:themeColor="text1"/>
        </w:rPr>
        <w:t xml:space="preserve"> to show what all </w:t>
      </w:r>
      <w:r w:rsidRPr="00C725FC">
        <w:rPr>
          <w:rFonts w:ascii="Times New Roman" w:hAnsi="Times New Roman" w:cs="Times New Roman"/>
          <w:b/>
          <w:bCs/>
          <w:color w:val="000000" w:themeColor="text1"/>
        </w:rPr>
        <w:t>components</w:t>
      </w:r>
      <w:r w:rsidRPr="00C725FC">
        <w:rPr>
          <w:rFonts w:ascii="Times New Roman" w:hAnsi="Times New Roman" w:cs="Times New Roman"/>
          <w:color w:val="000000" w:themeColor="text1"/>
        </w:rPr>
        <w:t xml:space="preserve"> existence in that </w:t>
      </w:r>
      <w:proofErr w:type="gramStart"/>
      <w:r w:rsidRPr="00C725FC">
        <w:rPr>
          <w:rFonts w:ascii="Times New Roman" w:hAnsi="Times New Roman" w:cs="Times New Roman"/>
          <w:color w:val="000000" w:themeColor="text1"/>
        </w:rPr>
        <w:t xml:space="preserve">particular </w:t>
      </w:r>
      <w:r w:rsidRPr="00C725FC">
        <w:rPr>
          <w:rFonts w:ascii="Times New Roman" w:hAnsi="Times New Roman" w:cs="Times New Roman"/>
          <w:b/>
          <w:bCs/>
          <w:color w:val="000000" w:themeColor="text1"/>
        </w:rPr>
        <w:t>system</w:t>
      </w:r>
      <w:proofErr w:type="gramEnd"/>
      <w:r w:rsidRPr="00C725FC">
        <w:rPr>
          <w:rFonts w:ascii="Times New Roman" w:hAnsi="Times New Roman" w:cs="Times New Roman"/>
          <w:color w:val="000000" w:themeColor="text1"/>
        </w:rPr>
        <w:t xml:space="preserve">. And how they are </w:t>
      </w:r>
      <w:r w:rsidRPr="00C725FC">
        <w:rPr>
          <w:rFonts w:ascii="Times New Roman" w:hAnsi="Times New Roman" w:cs="Times New Roman"/>
          <w:b/>
          <w:bCs/>
          <w:color w:val="000000" w:themeColor="text1"/>
        </w:rPr>
        <w:t>interacting</w:t>
      </w:r>
      <w:r w:rsidRPr="00C725FC">
        <w:rPr>
          <w:rFonts w:ascii="Times New Roman" w:hAnsi="Times New Roman" w:cs="Times New Roman"/>
          <w:color w:val="000000" w:themeColor="text1"/>
        </w:rPr>
        <w:t xml:space="preserve"> with each other, how they are impacting the </w:t>
      </w:r>
      <w:r w:rsidR="00D87B45" w:rsidRPr="00C725FC">
        <w:rPr>
          <w:rFonts w:ascii="Times New Roman" w:hAnsi="Times New Roman" w:cs="Times New Roman"/>
          <w:b/>
          <w:bCs/>
          <w:color w:val="000000" w:themeColor="text1"/>
        </w:rPr>
        <w:t>behavior</w:t>
      </w:r>
      <w:r w:rsidRPr="00C725FC">
        <w:rPr>
          <w:rFonts w:ascii="Times New Roman" w:hAnsi="Times New Roman" w:cs="Times New Roman"/>
          <w:color w:val="000000" w:themeColor="text1"/>
        </w:rPr>
        <w:t xml:space="preserve"> of the other components.</w:t>
      </w:r>
    </w:p>
    <w:p w14:paraId="14FB0A7A" w14:textId="1B02465F" w:rsidR="00526043" w:rsidRDefault="00526043" w:rsidP="003826F3">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22" w:name="_Toc119921717"/>
      <w:r w:rsidRPr="00374201">
        <w:rPr>
          <w:rFonts w:ascii="Times New Roman" w:hAnsi="Times New Roman" w:cs="Times New Roman"/>
          <w:b/>
          <w:bCs/>
          <w:color w:val="000000" w:themeColor="text1"/>
          <w:sz w:val="20"/>
          <w:szCs w:val="20"/>
        </w:rPr>
        <w:lastRenderedPageBreak/>
        <w:t xml:space="preserve">Requirements Identification </w:t>
      </w:r>
      <w:bookmarkEnd w:id="22"/>
    </w:p>
    <w:p w14:paraId="237C9AC9" w14:textId="77777777" w:rsidR="00E36C56" w:rsidRDefault="00E36C56" w:rsidP="00526043">
      <w:pPr>
        <w:spacing w:after="190" w:line="393" w:lineRule="auto"/>
        <w:ind w:right="68"/>
        <w:jc w:val="both"/>
        <w:rPr>
          <w:rFonts w:ascii="Times New Roman" w:hAnsi="Times New Roman" w:cs="Times New Roman"/>
          <w:color w:val="000000" w:themeColor="text1"/>
        </w:rPr>
      </w:pPr>
      <w:r>
        <w:rPr>
          <w:rFonts w:ascii="Times New Roman" w:hAnsi="Times New Roman" w:cs="Times New Roman"/>
          <w:color w:val="000000" w:themeColor="text1"/>
        </w:rPr>
        <w:t>A</w:t>
      </w:r>
      <w:r w:rsidR="000B52BF">
        <w:rPr>
          <w:rFonts w:ascii="Times New Roman" w:hAnsi="Times New Roman" w:cs="Times New Roman"/>
          <w:color w:val="000000" w:themeColor="text1"/>
        </w:rPr>
        <w:t>s we have seen</w:t>
      </w:r>
      <w:r w:rsidR="00526043" w:rsidRPr="00C725FC">
        <w:rPr>
          <w:rFonts w:ascii="Times New Roman" w:hAnsi="Times New Roman" w:cs="Times New Roman"/>
          <w:color w:val="000000" w:themeColor="text1"/>
        </w:rPr>
        <w:t xml:space="preserve"> that the system complexity keeps on increasing and system engineering help us in keeping up with that. And this is what the definition of the system engineering is. System</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"System"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engineering is an interdisciplinary field, it is having </w:t>
      </w:r>
      <w:r w:rsidR="000B52BF" w:rsidRPr="00C725FC">
        <w:rPr>
          <w:rFonts w:ascii="Times New Roman" w:hAnsi="Times New Roman" w:cs="Times New Roman"/>
          <w:color w:val="000000" w:themeColor="text1"/>
        </w:rPr>
        <w:t>multiple domains</w:t>
      </w:r>
      <w:r w:rsidR="00526043" w:rsidRPr="00C725FC">
        <w:rPr>
          <w:rFonts w:ascii="Times New Roman" w:hAnsi="Times New Roman" w:cs="Times New Roman"/>
          <w:color w:val="000000" w:themeColor="text1"/>
        </w:rPr>
        <w:t xml:space="preserve">, people working together, and it focuses on how to design and manage complex systems over their lifecycle. Now why do we go for the system engineering? Is the system engineering is about coping with the complexity? It helps avoid omissions and invalid assumptions. </w:t>
      </w:r>
    </w:p>
    <w:p w14:paraId="1C1FBCF6" w14:textId="77777777" w:rsidR="00E36C56" w:rsidRDefault="00526043" w:rsidP="001F1BA5">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So even before going for the design, system engineering can help us in understanding </w:t>
      </w:r>
      <w:r w:rsidRPr="00C725FC">
        <w:rPr>
          <w:rFonts w:ascii="Times New Roman" w:hAnsi="Times New Roman" w:cs="Times New Roman"/>
          <w:b/>
          <w:bCs/>
          <w:color w:val="000000" w:themeColor="text1"/>
        </w:rPr>
        <w:t>what all requirements are feasible</w:t>
      </w:r>
      <w:r w:rsidRPr="00C725FC">
        <w:rPr>
          <w:rFonts w:ascii="Times New Roman" w:hAnsi="Times New Roman" w:cs="Times New Roman"/>
          <w:color w:val="000000" w:themeColor="text1"/>
        </w:rPr>
        <w:t xml:space="preserve">. We </w:t>
      </w:r>
      <w:r w:rsidR="000B52BF">
        <w:rPr>
          <w:rFonts w:ascii="Times New Roman" w:hAnsi="Times New Roman" w:cs="Times New Roman"/>
          <w:color w:val="000000" w:themeColor="text1"/>
        </w:rPr>
        <w:t>d</w:t>
      </w:r>
      <w:r w:rsidRPr="00C725FC">
        <w:rPr>
          <w:rFonts w:ascii="Times New Roman" w:hAnsi="Times New Roman" w:cs="Times New Roman"/>
          <w:color w:val="000000" w:themeColor="text1"/>
        </w:rPr>
        <w:t xml:space="preserve">o a lot of the creative studies and understand what all requirements are conflicting with each other, and then take the right steps for that. And this is what is visible. System engineering is not new.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a very old concept. And </w:t>
      </w:r>
      <w:r w:rsidRPr="00C725FC">
        <w:rPr>
          <w:rFonts w:ascii="Times New Roman" w:hAnsi="Times New Roman" w:cs="Times New Roman"/>
          <w:color w:val="000000" w:themeColor="text1"/>
        </w:rPr>
        <w:lastRenderedPageBreak/>
        <w:t xml:space="preserve">we can see, even Einstein in his time mentioned that if he has a problem, he would have spent 55 minutes in understanding the problem, thinking about the problem, and just five minutes in thinking about the solution. </w:t>
      </w:r>
      <w:r w:rsidR="00284D9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this statement emphasized on the time we need to spend in refining the problem statements before even jumping to designing the solution. And system engineering helps us in doing that. It talks about what is the correct way of implementing, or what is the right way of implementing the system engineering. </w:t>
      </w:r>
    </w:p>
    <w:p w14:paraId="569570FA" w14:textId="37E13F4D" w:rsidR="00526043" w:rsidRPr="00C725FC" w:rsidRDefault="00526043" w:rsidP="001F1BA5">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There are several steps for </w:t>
      </w:r>
      <w:r w:rsidR="00E36C56">
        <w:rPr>
          <w:rFonts w:ascii="Times New Roman" w:hAnsi="Times New Roman" w:cs="Times New Roman"/>
          <w:color w:val="000000" w:themeColor="text1"/>
        </w:rPr>
        <w:t>doing this</w:t>
      </w:r>
      <w:r w:rsidRPr="00C725FC">
        <w:rPr>
          <w:rFonts w:ascii="Times New Roman" w:hAnsi="Times New Roman" w:cs="Times New Roman"/>
          <w:color w:val="000000" w:themeColor="text1"/>
        </w:rPr>
        <w:t>—</w:t>
      </w:r>
    </w:p>
    <w:p w14:paraId="3E1BFC9D" w14:textId="77777777" w:rsidR="00526043" w:rsidRPr="00C725FC" w:rsidRDefault="00526043"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understand the problem, </w:t>
      </w:r>
    </w:p>
    <w:p w14:paraId="52B6EC0D" w14:textId="77777777" w:rsidR="00526043" w:rsidRPr="00C725FC" w:rsidRDefault="00526043"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investigate alternative solutions-- that means the creative studies—</w:t>
      </w:r>
    </w:p>
    <w:p w14:paraId="6AD72967" w14:textId="77777777" w:rsidR="00284D9C" w:rsidRPr="00C725FC" w:rsidRDefault="00284D9C"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define and agree upon the system architecture, because the multiple stakeholders involved, </w:t>
      </w:r>
    </w:p>
    <w:p w14:paraId="36715B74" w14:textId="535F6306" w:rsidR="00284D9C" w:rsidRPr="00C725FC" w:rsidRDefault="00284D9C"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the need to first look how the system will look like, and then agree on that, </w:t>
      </w:r>
    </w:p>
    <w:p w14:paraId="33A6A209" w14:textId="068B7D84" w:rsidR="00B73348" w:rsidRPr="00B73348" w:rsidRDefault="00B73348" w:rsidP="00170E39">
      <w:pPr>
        <w:pStyle w:val="ListParagraph"/>
        <w:numPr>
          <w:ilvl w:val="0"/>
          <w:numId w:val="8"/>
        </w:numPr>
        <w:spacing w:after="190" w:line="393" w:lineRule="auto"/>
        <w:ind w:left="284" w:right="68" w:hanging="284"/>
        <w:jc w:val="both"/>
        <w:rPr>
          <w:rFonts w:ascii="Times New Roman" w:hAnsi="Times New Roman" w:cs="Times New Roman"/>
          <w:color w:val="000000" w:themeColor="text1"/>
        </w:rPr>
        <w:sectPr w:rsidR="00B73348" w:rsidRPr="00B73348" w:rsidSect="00E77192">
          <w:pgSz w:w="5954" w:h="8420" w:code="9"/>
          <w:pgMar w:top="709" w:right="567" w:bottom="851" w:left="567" w:header="283" w:footer="283" w:gutter="0"/>
          <w:cols w:space="708"/>
          <w:docGrid w:linePitch="360"/>
        </w:sectPr>
      </w:pPr>
      <w:r w:rsidRPr="00C725FC">
        <w:rPr>
          <w:rFonts w:ascii="Times New Roman" w:hAnsi="Times New Roman" w:cs="Times New Roman"/>
          <w:noProof/>
          <w:color w:val="000000" w:themeColor="text1"/>
        </w:rPr>
        <w:drawing>
          <wp:anchor distT="0" distB="0" distL="114300" distR="114300" simplePos="0" relativeHeight="251658255" behindDoc="0" locked="0" layoutInCell="1" allowOverlap="1" wp14:anchorId="61286519" wp14:editId="50827CDB">
            <wp:simplePos x="0" y="0"/>
            <wp:positionH relativeFrom="margin">
              <wp:posOffset>31750</wp:posOffset>
            </wp:positionH>
            <wp:positionV relativeFrom="paragraph">
              <wp:posOffset>483235</wp:posOffset>
            </wp:positionV>
            <wp:extent cx="3015615" cy="2379345"/>
            <wp:effectExtent l="19050" t="19050" r="13335" b="209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15615" cy="237934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C725FC">
        <w:rPr>
          <w:rFonts w:ascii="Times New Roman" w:hAnsi="Times New Roman" w:cs="Times New Roman"/>
          <w:noProof/>
          <w:color w:val="000000" w:themeColor="text1"/>
        </w:rPr>
        <mc:AlternateContent>
          <mc:Choice Requires="wps">
            <w:drawing>
              <wp:anchor distT="0" distB="0" distL="114300" distR="114300" simplePos="0" relativeHeight="251658258" behindDoc="0" locked="0" layoutInCell="1" allowOverlap="1" wp14:anchorId="55B04776" wp14:editId="38FCBAFF">
                <wp:simplePos x="0" y="0"/>
                <wp:positionH relativeFrom="margin">
                  <wp:align>right</wp:align>
                </wp:positionH>
                <wp:positionV relativeFrom="paragraph">
                  <wp:posOffset>3112375</wp:posOffset>
                </wp:positionV>
                <wp:extent cx="3039745" cy="296545"/>
                <wp:effectExtent l="0" t="0" r="8255" b="8255"/>
                <wp:wrapTopAndBottom/>
                <wp:docPr id="57359" name="Text Box 57359"/>
                <wp:cNvGraphicFramePr/>
                <a:graphic xmlns:a="http://schemas.openxmlformats.org/drawingml/2006/main">
                  <a:graphicData uri="http://schemas.microsoft.com/office/word/2010/wordprocessingShape">
                    <wps:wsp>
                      <wps:cNvSpPr txBox="1"/>
                      <wps:spPr>
                        <a:xfrm>
                          <a:off x="0" y="0"/>
                          <a:ext cx="3039745" cy="296545"/>
                        </a:xfrm>
                        <a:prstGeom prst="rect">
                          <a:avLst/>
                        </a:prstGeom>
                        <a:solidFill>
                          <a:prstClr val="white"/>
                        </a:solidFill>
                        <a:ln>
                          <a:noFill/>
                        </a:ln>
                      </wps:spPr>
                      <wps:txbx>
                        <w:txbxContent>
                          <w:p w14:paraId="0B4C5426" w14:textId="5C292E30" w:rsidR="00526043" w:rsidRPr="00EC6921" w:rsidRDefault="00526043" w:rsidP="00526043">
                            <w:pPr>
                              <w:pStyle w:val="Caption"/>
                              <w:jc w:val="center"/>
                              <w:rPr>
                                <w:rFonts w:ascii="Times New Roman" w:hAnsi="Times New Roman" w:cs="Times New Roman"/>
                                <w:i w:val="0"/>
                                <w:iCs w:val="0"/>
                                <w:noProof/>
                                <w:color w:val="000000" w:themeColor="text1"/>
                                <w:sz w:val="28"/>
                                <w:szCs w:val="28"/>
                                <w:lang w:bidi="hi-IN"/>
                              </w:rPr>
                            </w:pPr>
                            <w:bookmarkStart w:id="23" w:name="_Toc119670381"/>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7</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Engineering Process of the </w:t>
                            </w:r>
                            <w:bookmarkEnd w:id="23"/>
                            <w:r w:rsidR="00284D9C" w:rsidRPr="00EC6921">
                              <w:rPr>
                                <w:rFonts w:ascii="Times New Roman" w:hAnsi="Times New Roman" w:cs="Times New Roman"/>
                                <w:i w:val="0"/>
                                <w:iCs w:val="0"/>
                                <w:color w:val="000000" w:themeColor="text1"/>
                                <w:sz w:val="20"/>
                                <w:szCs w:val="20"/>
                              </w:rPr>
                              <w:t>complex system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04776" id="Text Box 57359" o:spid="_x0000_s1047" type="#_x0000_t202" style="position:absolute;left:0;text-align:left;margin-left:188.15pt;margin-top:245.05pt;width:239.35pt;height:23.35pt;z-index:25165825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" stroked="f">
                <v:textbox inset="0,0,0,0">
                  <w:txbxContent>
                    <w:p w14:paraId="0B4C5426" w14:textId="5C292E30" w:rsidR="00526043" w:rsidRPr="00EC6921" w:rsidRDefault="00526043" w:rsidP="00526043">
                      <w:pPr>
                        <w:pStyle w:val="Caption"/>
                        <w:jc w:val="center"/>
                        <w:rPr>
                          <w:rFonts w:ascii="Times New Roman" w:hAnsi="Times New Roman" w:cs="Times New Roman"/>
                          <w:i w:val="0"/>
                          <w:iCs w:val="0"/>
                          <w:noProof/>
                          <w:color w:val="000000" w:themeColor="text1"/>
                          <w:sz w:val="28"/>
                          <w:szCs w:val="28"/>
                          <w:lang w:bidi="hi-IN"/>
                        </w:rPr>
                      </w:pPr>
                      <w:bookmarkStart w:id="24" w:name="_Toc119670381"/>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7</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Engineering Process of the </w:t>
                      </w:r>
                      <w:bookmarkEnd w:id="24"/>
                      <w:r w:rsidR="00284D9C" w:rsidRPr="00EC6921">
                        <w:rPr>
                          <w:rFonts w:ascii="Times New Roman" w:hAnsi="Times New Roman" w:cs="Times New Roman"/>
                          <w:i w:val="0"/>
                          <w:iCs w:val="0"/>
                          <w:color w:val="000000" w:themeColor="text1"/>
                          <w:sz w:val="20"/>
                          <w:szCs w:val="20"/>
                        </w:rPr>
                        <w:t>complex system development</w:t>
                      </w:r>
                    </w:p>
                  </w:txbxContent>
                </v:textbox>
                <w10:wrap type="topAndBottom" anchorx="margin"/>
              </v:shape>
            </w:pict>
          </mc:Fallback>
        </mc:AlternateContent>
      </w:r>
      <w:r w:rsidRPr="00C725FC">
        <w:rPr>
          <w:rFonts w:ascii="Times New Roman" w:hAnsi="Times New Roman" w:cs="Times New Roman"/>
          <w:color w:val="000000" w:themeColor="text1"/>
        </w:rPr>
        <w:t xml:space="preserve">Agree and manage the requirements. </w:t>
      </w:r>
    </w:p>
    <w:p w14:paraId="04109085" w14:textId="7348AFF0" w:rsidR="00526043" w:rsidRDefault="00526043" w:rsidP="00B73348">
      <w:pPr>
        <w:tabs>
          <w:tab w:val="left" w:pos="142"/>
        </w:tabs>
        <w:spacing w:after="190" w:line="393" w:lineRule="auto"/>
        <w:ind w:right="68"/>
        <w:jc w:val="both"/>
        <w:rPr>
          <w:rFonts w:ascii="Times New Roman" w:hAnsi="Times New Roman" w:cs="Times New Roman"/>
          <w:noProof/>
          <w:color w:val="000000" w:themeColor="text1"/>
          <w:lang w:eastAsia="en-IN"/>
        </w:rPr>
      </w:pPr>
      <w:r w:rsidRPr="00C725FC">
        <w:rPr>
          <w:rFonts w:ascii="Times New Roman" w:hAnsi="Times New Roman" w:cs="Times New Roman"/>
          <w:color w:val="000000" w:themeColor="text1"/>
        </w:rPr>
        <w:lastRenderedPageBreak/>
        <w:t xml:space="preserve">First thing that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before we move to any development is to have refined requirements. Agree and manage the interfaces. Because there are multiple domain experts and designers involved, we need to agree to the interfaces and work accordingly. Prepare the test and support system, and track progress against the plan. Now out of these seven, most of these activities we are going to see how we can address to model-based system engineering.</w:t>
      </w:r>
      <w:r w:rsidRPr="00C725FC">
        <w:rPr>
          <w:rFonts w:ascii="Times New Roman" w:hAnsi="Times New Roman" w:cs="Times New Roman"/>
          <w:noProof/>
          <w:color w:val="000000" w:themeColor="text1"/>
          <w:lang w:eastAsia="en-IN"/>
        </w:rPr>
        <w:t xml:space="preserve"> </w:t>
      </w:r>
    </w:p>
    <w:p w14:paraId="46927FAD" w14:textId="4AC9DFD6" w:rsidR="000B52BF" w:rsidRDefault="00F027A5" w:rsidP="000A5F05">
      <w:pPr>
        <w:tabs>
          <w:tab w:val="left" w:pos="142"/>
        </w:tabs>
        <w:spacing w:after="120" w:line="394" w:lineRule="auto"/>
        <w:ind w:right="68"/>
        <w:jc w:val="both"/>
        <w:rPr>
          <w:rFonts w:ascii="Times New Roman" w:hAnsi="Times New Roman" w:cs="Times New Roman"/>
          <w:noProof/>
          <w:color w:val="000000" w:themeColor="text1"/>
          <w:lang w:eastAsia="en-IN"/>
        </w:rPr>
      </w:pPr>
      <w:r>
        <w:rPr>
          <w:rFonts w:ascii="Times New Roman" w:hAnsi="Times New Roman" w:cs="Times New Roman"/>
          <w:noProof/>
          <w:color w:val="000000" w:themeColor="text1"/>
          <w:lang w:eastAsia="en-IN"/>
        </w:rPr>
        <mc:AlternateContent>
          <mc:Choice Requires="wps">
            <w:drawing>
              <wp:anchor distT="0" distB="0" distL="114300" distR="114300" simplePos="0" relativeHeight="251699248" behindDoc="1" locked="0" layoutInCell="1" allowOverlap="1" wp14:anchorId="03892232" wp14:editId="529E8F85">
                <wp:simplePos x="0" y="0"/>
                <wp:positionH relativeFrom="column">
                  <wp:posOffset>128842</wp:posOffset>
                </wp:positionH>
                <wp:positionV relativeFrom="paragraph">
                  <wp:posOffset>524560</wp:posOffset>
                </wp:positionV>
                <wp:extent cx="2960483" cy="1493822"/>
                <wp:effectExtent l="0" t="0" r="0" b="0"/>
                <wp:wrapNone/>
                <wp:docPr id="41" name="Rectangle 41"/>
                <wp:cNvGraphicFramePr/>
                <a:graphic xmlns:a="http://schemas.openxmlformats.org/drawingml/2006/main">
                  <a:graphicData uri="http://schemas.microsoft.com/office/word/2010/wordprocessingShape">
                    <wps:wsp>
                      <wps:cNvSpPr/>
                      <wps:spPr>
                        <a:xfrm>
                          <a:off x="0" y="0"/>
                          <a:ext cx="2960483" cy="1493822"/>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AA4A4" id="Rectangle 41" o:spid="_x0000_s1026" style="position:absolute;margin-left:10.15pt;margin-top:41.3pt;width:233.1pt;height:117.6pt;z-index:-25161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" fillcolor="#d8d8d8 [2732]" stroked="f" strokeweight="1pt"/>
            </w:pict>
          </mc:Fallback>
        </mc:AlternateContent>
      </w:r>
      <w:r w:rsidR="00E36C56">
        <w:rPr>
          <w:rFonts w:ascii="Times New Roman" w:hAnsi="Times New Roman" w:cs="Times New Roman"/>
          <w:noProof/>
          <w:color w:val="000000" w:themeColor="text1"/>
          <w:lang w:eastAsia="en-IN"/>
        </w:rPr>
        <w:t xml:space="preserve">Now let us consider following list of </w:t>
      </w:r>
      <w:r w:rsidR="000B52BF">
        <w:rPr>
          <w:rFonts w:ascii="Times New Roman" w:hAnsi="Times New Roman" w:cs="Times New Roman"/>
          <w:noProof/>
          <w:color w:val="000000" w:themeColor="text1"/>
          <w:lang w:eastAsia="en-IN"/>
        </w:rPr>
        <w:t xml:space="preserve">requirements </w:t>
      </w:r>
      <w:r w:rsidR="00E36C56">
        <w:rPr>
          <w:rFonts w:ascii="Times New Roman" w:hAnsi="Times New Roman" w:cs="Times New Roman"/>
          <w:noProof/>
          <w:color w:val="000000" w:themeColor="text1"/>
          <w:lang w:eastAsia="en-IN"/>
        </w:rPr>
        <w:t xml:space="preserve">and try to </w:t>
      </w:r>
      <w:r w:rsidR="000B52BF">
        <w:rPr>
          <w:rFonts w:ascii="Times New Roman" w:hAnsi="Times New Roman" w:cs="Times New Roman"/>
          <w:noProof/>
          <w:color w:val="000000" w:themeColor="text1"/>
          <w:lang w:eastAsia="en-IN"/>
        </w:rPr>
        <w:t xml:space="preserve">propose </w:t>
      </w:r>
      <w:r w:rsidR="00E36C56">
        <w:rPr>
          <w:rFonts w:ascii="Times New Roman" w:hAnsi="Times New Roman" w:cs="Times New Roman"/>
          <w:noProof/>
          <w:color w:val="000000" w:themeColor="text1"/>
          <w:lang w:eastAsia="en-IN"/>
        </w:rPr>
        <w:t xml:space="preserve">a design </w:t>
      </w:r>
      <w:r w:rsidR="00AA2913">
        <w:rPr>
          <w:rFonts w:ascii="Times New Roman" w:hAnsi="Times New Roman" w:cs="Times New Roman"/>
          <w:noProof/>
          <w:color w:val="000000" w:themeColor="text1"/>
          <w:lang w:eastAsia="en-IN"/>
        </w:rPr>
        <w:t>.The system</w:t>
      </w:r>
    </w:p>
    <w:p w14:paraId="228DCEC0" w14:textId="5ADAABE8" w:rsidR="000B52BF" w:rsidRPr="00F027A5" w:rsidRDefault="00AA2913"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 xml:space="preserve">Should be capable </w:t>
      </w:r>
      <w:r w:rsidR="000B52BF" w:rsidRPr="00F027A5">
        <w:rPr>
          <w:rFonts w:ascii="Times New Roman" w:hAnsi="Times New Roman" w:cs="Times New Roman"/>
          <w:noProof/>
          <w:color w:val="000000" w:themeColor="text1"/>
          <w:sz w:val="14"/>
          <w:szCs w:val="14"/>
          <w:lang w:eastAsia="en-IN"/>
        </w:rPr>
        <w:t>for national &amp; strategic decision making</w:t>
      </w:r>
    </w:p>
    <w:p w14:paraId="68C18D81" w14:textId="051C309E" w:rsidR="000B52BF" w:rsidRPr="00F027A5" w:rsidRDefault="00AA2913"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capable for</w:t>
      </w:r>
      <w:r w:rsidR="000B52BF" w:rsidRPr="00F027A5">
        <w:rPr>
          <w:rFonts w:ascii="Times New Roman" w:hAnsi="Times New Roman" w:cs="Times New Roman"/>
          <w:noProof/>
          <w:color w:val="000000" w:themeColor="text1"/>
          <w:sz w:val="14"/>
          <w:szCs w:val="14"/>
          <w:lang w:eastAsia="en-IN"/>
        </w:rPr>
        <w:t xml:space="preserve"> Theater &amp; Strategic level decision making.</w:t>
      </w:r>
    </w:p>
    <w:p w14:paraId="1F5F3AC8" w14:textId="77777777"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System for developing SOP of integratd operation.</w:t>
      </w:r>
    </w:p>
    <w:p w14:paraId="10A0EE23" w14:textId="77777777"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capture the effect of operations of one service on the operations of the others.</w:t>
      </w:r>
    </w:p>
    <w:p w14:paraId="439FE703" w14:textId="05F1EBA2"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 xml:space="preserve">Should be able to capture the effect of Non-Conventional Actors.  </w:t>
      </w:r>
    </w:p>
    <w:p w14:paraId="2CE95642" w14:textId="2F0CDB98"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identify the focused Analysis requirement of Integrated operations.</w:t>
      </w:r>
    </w:p>
    <w:p w14:paraId="1B512C04" w14:textId="6A809420" w:rsidR="000B52BF" w:rsidRPr="00F027A5" w:rsidRDefault="000B52BF" w:rsidP="000B52BF">
      <w:pPr>
        <w:pStyle w:val="ListParagraph"/>
        <w:numPr>
          <w:ilvl w:val="0"/>
          <w:numId w:val="21"/>
        </w:numPr>
        <w:tabs>
          <w:tab w:val="left" w:pos="142"/>
        </w:tabs>
        <w:spacing w:after="190" w:line="393" w:lineRule="auto"/>
        <w:ind w:right="68"/>
        <w:jc w:val="both"/>
        <w:rPr>
          <w:rFonts w:ascii="Times New Roman" w:hAnsi="Times New Roman" w:cs="Times New Roman"/>
          <w:noProof/>
          <w:color w:val="000000" w:themeColor="text1"/>
          <w:sz w:val="14"/>
          <w:szCs w:val="14"/>
          <w:lang w:eastAsia="en-IN"/>
        </w:rPr>
      </w:pPr>
      <w:r w:rsidRPr="00F027A5">
        <w:rPr>
          <w:rFonts w:ascii="Times New Roman" w:hAnsi="Times New Roman" w:cs="Times New Roman"/>
          <w:noProof/>
          <w:color w:val="000000" w:themeColor="text1"/>
          <w:sz w:val="14"/>
          <w:szCs w:val="14"/>
          <w:lang w:eastAsia="en-IN"/>
        </w:rPr>
        <w:t>Should be able to identify Resource and Logistic Requirements</w:t>
      </w:r>
      <w:r w:rsidR="00F027A5" w:rsidRPr="00F027A5">
        <w:rPr>
          <w:rFonts w:ascii="Times New Roman" w:hAnsi="Times New Roman" w:cs="Times New Roman"/>
          <w:noProof/>
          <w:color w:val="000000" w:themeColor="text1"/>
          <w:sz w:val="14"/>
          <w:szCs w:val="14"/>
          <w:lang w:eastAsia="en-IN"/>
        </w:rPr>
        <w:t>.</w:t>
      </w:r>
    </w:p>
    <w:p w14:paraId="0A84E06A" w14:textId="2993F638" w:rsidR="00526043" w:rsidRDefault="00526043" w:rsidP="003826F3">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25" w:name="_Toc119921718"/>
      <w:r w:rsidRPr="00374201">
        <w:rPr>
          <w:rFonts w:ascii="Times New Roman" w:hAnsi="Times New Roman" w:cs="Times New Roman"/>
          <w:b/>
          <w:bCs/>
          <w:color w:val="000000" w:themeColor="text1"/>
          <w:sz w:val="20"/>
          <w:szCs w:val="20"/>
        </w:rPr>
        <w:lastRenderedPageBreak/>
        <w:t>Components</w:t>
      </w:r>
      <w:r w:rsidR="00D63F1B">
        <w:rPr>
          <w:rFonts w:ascii="Times New Roman" w:hAnsi="Times New Roman" w:cs="Times New Roman"/>
          <w:b/>
          <w:bCs/>
          <w:color w:val="000000" w:themeColor="text1"/>
          <w:sz w:val="20"/>
          <w:szCs w:val="20"/>
        </w:rPr>
        <w:t xml:space="preserve"> &amp;</w:t>
      </w:r>
      <w:r w:rsidRPr="00374201">
        <w:rPr>
          <w:rFonts w:ascii="Times New Roman" w:hAnsi="Times New Roman" w:cs="Times New Roman"/>
          <w:b/>
          <w:bCs/>
          <w:color w:val="000000" w:themeColor="text1"/>
          <w:sz w:val="20"/>
          <w:szCs w:val="20"/>
        </w:rPr>
        <w:t xml:space="preserve"> Properties </w:t>
      </w:r>
      <w:bookmarkEnd w:id="25"/>
    </w:p>
    <w:p w14:paraId="19AA187C" w14:textId="77777777" w:rsidR="009878A7" w:rsidRDefault="00526043" w:rsidP="00581EF3">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before moving to the practical example of implementing the model-based system engineering,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see what is the </w:t>
      </w:r>
      <w:r w:rsidRPr="009878A7">
        <w:rPr>
          <w:rFonts w:ascii="Times New Roman" w:hAnsi="Times New Roman" w:cs="Times New Roman"/>
          <w:b/>
          <w:bCs/>
          <w:color w:val="000000" w:themeColor="text1"/>
          <w:spacing w:val="40"/>
        </w:rPr>
        <w:t>system engineering workflow</w:t>
      </w:r>
      <w:r w:rsidRPr="00C725FC">
        <w:rPr>
          <w:rFonts w:ascii="Times New Roman" w:hAnsi="Times New Roman" w:cs="Times New Roman"/>
          <w:color w:val="000000" w:themeColor="text1"/>
        </w:rPr>
        <w:t xml:space="preserve">, the standard workflow that we can look into. As we mentioned, that everything starts with the </w:t>
      </w:r>
      <w:r w:rsidRPr="009878A7">
        <w:rPr>
          <w:rFonts w:ascii="Times New Roman" w:hAnsi="Times New Roman" w:cs="Times New Roman"/>
          <w:b/>
          <w:bCs/>
          <w:color w:val="000000" w:themeColor="text1"/>
          <w:spacing w:val="40"/>
        </w:rPr>
        <w:t>stakeholder needs</w:t>
      </w:r>
      <w:r w:rsidRPr="00C725FC">
        <w:rPr>
          <w:rFonts w:ascii="Times New Roman" w:hAnsi="Times New Roman" w:cs="Times New Roman"/>
          <w:color w:val="000000" w:themeColor="text1"/>
        </w:rPr>
        <w:t>. we get a very</w:t>
      </w:r>
      <w:r w:rsidR="000A5F05">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t xml:space="preserve">rough level of requirements. From there, we refine our </w:t>
      </w:r>
      <w:r w:rsidRPr="009878A7">
        <w:rPr>
          <w:rFonts w:ascii="Times New Roman" w:hAnsi="Times New Roman" w:cs="Times New Roman"/>
          <w:b/>
          <w:bCs/>
          <w:color w:val="000000" w:themeColor="text1"/>
          <w:spacing w:val="40"/>
        </w:rPr>
        <w:t>requirements</w:t>
      </w:r>
      <w:r w:rsidRPr="00C725FC">
        <w:rPr>
          <w:rFonts w:ascii="Times New Roman" w:hAnsi="Times New Roman" w:cs="Times New Roman"/>
          <w:color w:val="000000" w:themeColor="text1"/>
        </w:rPr>
        <w:t xml:space="preserve">, put it in a more formal way so that it can be understood by the engineering team. From there, we create the </w:t>
      </w:r>
      <w:r w:rsidRPr="009878A7">
        <w:rPr>
          <w:rFonts w:ascii="Times New Roman" w:hAnsi="Times New Roman" w:cs="Times New Roman"/>
          <w:b/>
          <w:bCs/>
          <w:color w:val="000000" w:themeColor="text1"/>
          <w:spacing w:val="40"/>
        </w:rPr>
        <w:t>system architecture</w:t>
      </w:r>
      <w:r w:rsidRPr="00C725FC">
        <w:rPr>
          <w:rFonts w:ascii="Times New Roman" w:hAnsi="Times New Roman" w:cs="Times New Roman"/>
          <w:color w:val="000000" w:themeColor="text1"/>
        </w:rPr>
        <w:t xml:space="preserve">. </w:t>
      </w:r>
    </w:p>
    <w:p w14:paraId="3DE35C6B" w14:textId="77777777" w:rsidR="009878A7"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system architecture can be any type of representation. </w:t>
      </w:r>
      <w:proofErr w:type="gramStart"/>
      <w:r w:rsidRPr="00C725FC">
        <w:rPr>
          <w:rFonts w:ascii="Times New Roman" w:hAnsi="Times New Roman" w:cs="Times New Roman"/>
          <w:color w:val="000000" w:themeColor="text1"/>
        </w:rPr>
        <w:t>Most commonly used</w:t>
      </w:r>
      <w:proofErr w:type="gramEnd"/>
      <w:r w:rsidRPr="00C725FC">
        <w:rPr>
          <w:rFonts w:ascii="Times New Roman" w:hAnsi="Times New Roman" w:cs="Times New Roman"/>
          <w:color w:val="000000" w:themeColor="text1"/>
        </w:rPr>
        <w:t xml:space="preserve"> are the </w:t>
      </w:r>
      <w:r w:rsidRPr="00C725FC">
        <w:rPr>
          <w:rFonts w:ascii="Times New Roman" w:hAnsi="Times New Roman" w:cs="Times New Roman"/>
          <w:b/>
          <w:bCs/>
          <w:color w:val="000000" w:themeColor="text1"/>
        </w:rPr>
        <w:t>internal block diagram</w:t>
      </w:r>
      <w:r w:rsidRPr="00C725FC">
        <w:rPr>
          <w:rFonts w:ascii="Times New Roman" w:hAnsi="Times New Roman" w:cs="Times New Roman"/>
          <w:color w:val="000000" w:themeColor="text1"/>
        </w:rPr>
        <w:t xml:space="preserve"> where we use the </w:t>
      </w:r>
      <w:r w:rsidRPr="00C725FC">
        <w:rPr>
          <w:rFonts w:ascii="Times New Roman" w:hAnsi="Times New Roman" w:cs="Times New Roman"/>
          <w:b/>
          <w:bCs/>
          <w:color w:val="000000" w:themeColor="text1"/>
        </w:rPr>
        <w:t>blocks</w:t>
      </w:r>
      <w:r w:rsidRPr="00C725FC">
        <w:rPr>
          <w:rFonts w:ascii="Times New Roman" w:hAnsi="Times New Roman" w:cs="Times New Roman"/>
          <w:color w:val="000000" w:themeColor="text1"/>
        </w:rPr>
        <w:t xml:space="preserve"> to represent the components and the </w:t>
      </w:r>
      <w:r w:rsidRPr="00C725FC">
        <w:rPr>
          <w:rFonts w:ascii="Times New Roman" w:hAnsi="Times New Roman" w:cs="Times New Roman"/>
          <w:b/>
          <w:bCs/>
          <w:color w:val="000000" w:themeColor="text1"/>
        </w:rPr>
        <w:t>arrows</w:t>
      </w:r>
      <w:r w:rsidRPr="00C725FC">
        <w:rPr>
          <w:rFonts w:ascii="Times New Roman" w:hAnsi="Times New Roman" w:cs="Times New Roman"/>
          <w:color w:val="000000" w:themeColor="text1"/>
        </w:rPr>
        <w:t xml:space="preserve"> to show how these components are interacting with each other or exchanging the data. Now on those components and the architecture, we specify its </w:t>
      </w:r>
      <w:r w:rsidRPr="00C725FC">
        <w:rPr>
          <w:rFonts w:ascii="Times New Roman" w:hAnsi="Times New Roman" w:cs="Times New Roman"/>
          <w:b/>
          <w:bCs/>
          <w:color w:val="000000" w:themeColor="text1"/>
        </w:rPr>
        <w:t>properties</w:t>
      </w:r>
      <w:r w:rsidRPr="00C725FC">
        <w:rPr>
          <w:rFonts w:ascii="Times New Roman" w:hAnsi="Times New Roman" w:cs="Times New Roman"/>
          <w:color w:val="000000" w:themeColor="text1"/>
        </w:rPr>
        <w:t xml:space="preserve">. When we say </w:t>
      </w:r>
      <w:r w:rsidRPr="00C725FC">
        <w:rPr>
          <w:rFonts w:ascii="Times New Roman" w:hAnsi="Times New Roman" w:cs="Times New Roman"/>
          <w:b/>
          <w:bCs/>
          <w:color w:val="000000" w:themeColor="text1"/>
        </w:rPr>
        <w:t>properties</w:t>
      </w:r>
      <w:r w:rsidRPr="00C725FC">
        <w:rPr>
          <w:rFonts w:ascii="Times New Roman" w:hAnsi="Times New Roman" w:cs="Times New Roman"/>
          <w:color w:val="000000" w:themeColor="text1"/>
        </w:rPr>
        <w:t xml:space="preserve">, like if we have a </w:t>
      </w:r>
      <w:r w:rsidRPr="00C725FC">
        <w:rPr>
          <w:rFonts w:ascii="Times New Roman" w:hAnsi="Times New Roman" w:cs="Times New Roman"/>
          <w:color w:val="000000" w:themeColor="text1"/>
        </w:rPr>
        <w:lastRenderedPageBreak/>
        <w:t xml:space="preserve">component, maybe </w:t>
      </w:r>
      <w:r w:rsidR="000A5F05">
        <w:rPr>
          <w:rFonts w:ascii="Times New Roman" w:hAnsi="Times New Roman" w:cs="Times New Roman"/>
          <w:color w:val="000000" w:themeColor="text1"/>
        </w:rPr>
        <w:t>Integrated</w:t>
      </w:r>
      <w:r w:rsidRPr="00C725FC">
        <w:rPr>
          <w:rFonts w:ascii="Times New Roman" w:hAnsi="Times New Roman" w:cs="Times New Roman"/>
          <w:color w:val="000000" w:themeColor="text1"/>
        </w:rPr>
        <w:t xml:space="preserve"> Air Force (</w:t>
      </w:r>
      <w:r w:rsidR="000A5F05">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AF). So, what is the strength of the force? What is the combat power, combat Potential, performance, mission effectiveness? These types of properties we define on those components and use these properties to optimize our architecture based on the stakeholder need-- effectiveness versus performance or time to engage the opponent or the overall behavior, et cetera.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something that we can optimize. </w:t>
      </w:r>
    </w:p>
    <w:p w14:paraId="26A1E86C" w14:textId="45D2AA7D" w:rsidR="00526043" w:rsidRPr="00C725FC"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This is a highly iterative process. Once we refine the architecture, we share this architecture across the Services or across the service commanders and the Theater Commander</w:t>
      </w:r>
      <w:r w:rsidR="00C56707">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 And for that, we need to create the </w:t>
      </w:r>
      <w:r w:rsidRPr="00C725FC">
        <w:rPr>
          <w:rFonts w:ascii="Times New Roman" w:hAnsi="Times New Roman" w:cs="Times New Roman"/>
          <w:b/>
          <w:bCs/>
          <w:color w:val="000000" w:themeColor="text1"/>
        </w:rPr>
        <w:t>views</w:t>
      </w:r>
      <w:r w:rsidRPr="00C725FC">
        <w:rPr>
          <w:rFonts w:ascii="Times New Roman" w:hAnsi="Times New Roman" w:cs="Times New Roman"/>
          <w:color w:val="000000" w:themeColor="text1"/>
        </w:rPr>
        <w:t xml:space="preserve">. There is a different way the team might expect the architecture to look for. For example, </w:t>
      </w:r>
      <w:r w:rsidRPr="00C725FC">
        <w:rPr>
          <w:rFonts w:ascii="Times New Roman" w:hAnsi="Times New Roman" w:cs="Times New Roman"/>
          <w:b/>
          <w:bCs/>
          <w:color w:val="000000" w:themeColor="text1"/>
        </w:rPr>
        <w:t>Service Commander from Army</w:t>
      </w:r>
      <w:r w:rsidRPr="00C725FC">
        <w:rPr>
          <w:rFonts w:ascii="Times New Roman" w:hAnsi="Times New Roman" w:cs="Times New Roman"/>
          <w:color w:val="000000" w:themeColor="text1"/>
        </w:rPr>
        <w:t xml:space="preserve"> wants to see just the </w:t>
      </w:r>
      <w:r w:rsidR="00C56707">
        <w:rPr>
          <w:rFonts w:ascii="Times New Roman" w:hAnsi="Times New Roman" w:cs="Times New Roman"/>
          <w:b/>
          <w:bCs/>
          <w:color w:val="000000" w:themeColor="text1"/>
        </w:rPr>
        <w:t>Integrated</w:t>
      </w:r>
      <w:r w:rsidRPr="00C725FC">
        <w:rPr>
          <w:rFonts w:ascii="Times New Roman" w:hAnsi="Times New Roman" w:cs="Times New Roman"/>
          <w:b/>
          <w:bCs/>
          <w:color w:val="000000" w:themeColor="text1"/>
        </w:rPr>
        <w:t xml:space="preserve"> Force </w:t>
      </w:r>
      <w:r w:rsidR="00C56707">
        <w:rPr>
          <w:rFonts w:ascii="Times New Roman" w:hAnsi="Times New Roman" w:cs="Times New Roman"/>
          <w:b/>
          <w:bCs/>
          <w:color w:val="000000" w:themeColor="text1"/>
        </w:rPr>
        <w:t xml:space="preserve">of </w:t>
      </w:r>
      <w:r w:rsidRPr="00C725FC">
        <w:rPr>
          <w:rFonts w:ascii="Times New Roman" w:hAnsi="Times New Roman" w:cs="Times New Roman"/>
          <w:b/>
          <w:bCs/>
          <w:color w:val="000000" w:themeColor="text1"/>
        </w:rPr>
        <w:t>Ground components</w:t>
      </w:r>
      <w:r w:rsidRPr="00C725FC">
        <w:rPr>
          <w:rFonts w:ascii="Times New Roman" w:hAnsi="Times New Roman" w:cs="Times New Roman"/>
          <w:color w:val="000000" w:themeColor="text1"/>
        </w:rPr>
        <w:t xml:space="preserve"> of the Theater, while the </w:t>
      </w:r>
      <w:r w:rsidRPr="00C725FC">
        <w:rPr>
          <w:rFonts w:ascii="Times New Roman" w:hAnsi="Times New Roman" w:cs="Times New Roman"/>
          <w:b/>
          <w:bCs/>
          <w:color w:val="000000" w:themeColor="text1"/>
        </w:rPr>
        <w:t>Service Commander from Airforce</w:t>
      </w:r>
      <w:r w:rsidRPr="00C725FC">
        <w:rPr>
          <w:rFonts w:ascii="Times New Roman" w:hAnsi="Times New Roman" w:cs="Times New Roman"/>
          <w:color w:val="000000" w:themeColor="text1"/>
        </w:rPr>
        <w:t xml:space="preserve"> wants to just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w:t>
      </w:r>
      <w:r w:rsidR="00C56707">
        <w:rPr>
          <w:rFonts w:ascii="Times New Roman" w:hAnsi="Times New Roman" w:cs="Times New Roman"/>
          <w:b/>
          <w:bCs/>
          <w:color w:val="000000" w:themeColor="text1"/>
        </w:rPr>
        <w:lastRenderedPageBreak/>
        <w:t>Integrated</w:t>
      </w:r>
      <w:r w:rsidRPr="00C725FC">
        <w:rPr>
          <w:rFonts w:ascii="Times New Roman" w:hAnsi="Times New Roman" w:cs="Times New Roman"/>
          <w:b/>
          <w:bCs/>
          <w:color w:val="000000" w:themeColor="text1"/>
        </w:rPr>
        <w:t xml:space="preserve"> Force </w:t>
      </w:r>
      <w:r w:rsidR="00C56707">
        <w:rPr>
          <w:rFonts w:ascii="Times New Roman" w:hAnsi="Times New Roman" w:cs="Times New Roman"/>
          <w:b/>
          <w:bCs/>
          <w:color w:val="000000" w:themeColor="text1"/>
        </w:rPr>
        <w:t xml:space="preserve">of </w:t>
      </w:r>
      <w:r w:rsidRPr="00C725FC">
        <w:rPr>
          <w:rFonts w:ascii="Times New Roman" w:hAnsi="Times New Roman" w:cs="Times New Roman"/>
          <w:b/>
          <w:bCs/>
          <w:color w:val="000000" w:themeColor="text1"/>
        </w:rPr>
        <w:t>Air Components</w:t>
      </w:r>
      <w:r w:rsidRPr="00C725FC">
        <w:rPr>
          <w:rFonts w:ascii="Times New Roman" w:hAnsi="Times New Roman" w:cs="Times New Roman"/>
          <w:color w:val="000000" w:themeColor="text1"/>
        </w:rPr>
        <w:t xml:space="preserve"> of the Theater. So based on that, we need to create the different views and share it across the Services, reduce the complexity. And this is a highly collaborative process, as there's multiple forces involved.</w:t>
      </w:r>
    </w:p>
    <w:p w14:paraId="524D54CC" w14:textId="77777777" w:rsidR="009878A7" w:rsidRDefault="00526043" w:rsidP="00C56707">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Once we pass these </w:t>
      </w:r>
      <w:r w:rsidR="00C56707">
        <w:rPr>
          <w:rFonts w:ascii="Times New Roman" w:hAnsi="Times New Roman" w:cs="Times New Roman"/>
          <w:b/>
          <w:bCs/>
          <w:color w:val="000000" w:themeColor="text1"/>
        </w:rPr>
        <w:t>integrated</w:t>
      </w:r>
      <w:r w:rsidRPr="00C725FC">
        <w:rPr>
          <w:rFonts w:ascii="Times New Roman" w:hAnsi="Times New Roman" w:cs="Times New Roman"/>
          <w:b/>
          <w:bCs/>
          <w:color w:val="000000" w:themeColor="text1"/>
        </w:rPr>
        <w:t xml:space="preserve"> task Force Components</w:t>
      </w:r>
      <w:r w:rsidRPr="00C725FC">
        <w:rPr>
          <w:rFonts w:ascii="Times New Roman" w:hAnsi="Times New Roman" w:cs="Times New Roman"/>
          <w:color w:val="000000" w:themeColor="text1"/>
        </w:rPr>
        <w:t xml:space="preserve"> to the Service Commander or the Theater Commander, they start analyzing the </w:t>
      </w:r>
      <w:r w:rsidRPr="00C725FC">
        <w:rPr>
          <w:rFonts w:ascii="Times New Roman" w:hAnsi="Times New Roman" w:cs="Times New Roman"/>
          <w:b/>
          <w:bCs/>
          <w:color w:val="000000" w:themeColor="text1"/>
        </w:rPr>
        <w:t>behavior</w:t>
      </w:r>
      <w:r w:rsidRPr="00C725FC">
        <w:rPr>
          <w:rFonts w:ascii="Times New Roman" w:hAnsi="Times New Roman" w:cs="Times New Roman"/>
          <w:color w:val="000000" w:themeColor="text1"/>
        </w:rPr>
        <w:t xml:space="preserve"> of </w:t>
      </w:r>
      <w:r w:rsidR="009878A7" w:rsidRPr="00C725FC">
        <w:rPr>
          <w:rFonts w:ascii="Times New Roman" w:hAnsi="Times New Roman" w:cs="Times New Roman"/>
          <w:color w:val="000000" w:themeColor="text1"/>
        </w:rPr>
        <w:t>those</w:t>
      </w:r>
      <w:r w:rsidR="009878A7">
        <w:rPr>
          <w:rFonts w:ascii="Times New Roman" w:hAnsi="Times New Roman" w:cs="Times New Roman"/>
          <w:color w:val="000000" w:themeColor="text1"/>
        </w:rPr>
        <w:t xml:space="preserve"> components</w:t>
      </w:r>
      <w:r w:rsidRPr="00C725FC">
        <w:rPr>
          <w:rFonts w:ascii="Times New Roman" w:hAnsi="Times New Roman" w:cs="Times New Roman"/>
          <w:color w:val="000000" w:themeColor="text1"/>
        </w:rPr>
        <w:t xml:space="preserve">. At the architectural level, components are nothing but empty boxes, which are representing a component. But at a design phase, we start implementing the behavior of those components, which need to be linked with the architecture so that we can do the complete system level simulation. And when we are doing that, our requirements have moved now from the system level requirement to the design level requirement. </w:t>
      </w:r>
      <w:r w:rsidR="00284D9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have the broader requirements now covering both architecture </w:t>
      </w:r>
      <w:r w:rsidRPr="00C725FC">
        <w:rPr>
          <w:rFonts w:ascii="Times New Roman" w:hAnsi="Times New Roman" w:cs="Times New Roman"/>
          <w:color w:val="000000" w:themeColor="text1"/>
        </w:rPr>
        <w:lastRenderedPageBreak/>
        <w:t xml:space="preserve">and the design. And these-- requirement, architecture, and the design-- should </w:t>
      </w:r>
      <w:proofErr w:type="gramStart"/>
      <w:r w:rsidRPr="00C725FC">
        <w:rPr>
          <w:rFonts w:ascii="Times New Roman" w:hAnsi="Times New Roman" w:cs="Times New Roman"/>
          <w:color w:val="000000" w:themeColor="text1"/>
        </w:rPr>
        <w:t>be connected with</w:t>
      </w:r>
      <w:proofErr w:type="gramEnd"/>
      <w:r w:rsidRPr="00C725FC">
        <w:rPr>
          <w:rFonts w:ascii="Times New Roman" w:hAnsi="Times New Roman" w:cs="Times New Roman"/>
          <w:color w:val="000000" w:themeColor="text1"/>
        </w:rPr>
        <w:t xml:space="preserve"> each other so that we can respond to the changes. If something is changed in the requirement, we should be quickly able to understand what will be the impact on the architecture and on the design and take the appropriate action for that. And at the end, we are going to deliver a lot of the artifacts out of it, which include specification, interface, control documents, support code, and multiple more. </w:t>
      </w:r>
    </w:p>
    <w:p w14:paraId="6E72488F" w14:textId="203DDFAF" w:rsidR="007B3C85" w:rsidRDefault="00126AE4" w:rsidP="009878A7">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this is the generic workflow of system engineering</w:t>
      </w:r>
      <w:r w:rsidR="00C56707">
        <w:rPr>
          <w:rFonts w:ascii="Times New Roman" w:hAnsi="Times New Roman" w:cs="Times New Roman"/>
          <w:color w:val="000000" w:themeColor="text1"/>
        </w:rPr>
        <w:t xml:space="preserve"> or system development process</w:t>
      </w:r>
      <w:r w:rsidR="00526043" w:rsidRPr="00C725FC">
        <w:rPr>
          <w:rFonts w:ascii="Times New Roman" w:hAnsi="Times New Roman" w:cs="Times New Roman"/>
          <w:color w:val="000000" w:themeColor="text1"/>
        </w:rPr>
        <w:t xml:space="preserve">, what we can implement in our basic day-to-day generic problem statement and can adopt it. At the initial phases of the development includes the architecture design, the different type of representation of our architecture, our requirement, management, et cetera. While the later phase, we start doing the implementation in the model-based design. </w:t>
      </w:r>
      <w:r w:rsidR="00C44396">
        <w:rPr>
          <w:rFonts w:ascii="Times New Roman" w:hAnsi="Times New Roman" w:cs="Times New Roman"/>
          <w:color w:val="000000" w:themeColor="text1"/>
        </w:rPr>
        <w:br w:type="page"/>
      </w:r>
    </w:p>
    <w:p w14:paraId="69EE6F7F" w14:textId="77777777" w:rsidR="0035132B" w:rsidRDefault="0035132B">
      <w:pPr>
        <w:spacing w:after="160" w:line="259" w:lineRule="auto"/>
        <w:rPr>
          <w:rFonts w:ascii="Times New Roman" w:hAnsi="Times New Roman" w:cs="Times New Roman"/>
          <w:color w:val="000000" w:themeColor="text1"/>
        </w:rPr>
        <w:sectPr w:rsidR="0035132B" w:rsidSect="00E77192">
          <w:pgSz w:w="5954" w:h="8420" w:code="9"/>
          <w:pgMar w:top="709" w:right="567" w:bottom="851" w:left="567" w:header="283" w:footer="283" w:gutter="0"/>
          <w:cols w:space="708"/>
          <w:docGrid w:linePitch="360"/>
        </w:sectPr>
      </w:pPr>
    </w:p>
    <w:p w14:paraId="35D9690C" w14:textId="314C57B6" w:rsidR="007B3C85" w:rsidRDefault="0035132B">
      <w:pPr>
        <w:spacing w:after="160" w:line="259" w:lineRule="auto"/>
        <w:rPr>
          <w:rFonts w:ascii="Times New Roman" w:hAnsi="Times New Roman" w:cs="Times New Roman"/>
          <w:color w:val="000000" w:themeColor="text1"/>
        </w:rPr>
      </w:pPr>
      <w:r>
        <w:rPr>
          <w:noProof/>
        </w:rPr>
        <w:lastRenderedPageBreak/>
        <mc:AlternateContent>
          <mc:Choice Requires="wps">
            <w:drawing>
              <wp:anchor distT="0" distB="0" distL="114300" distR="114300" simplePos="0" relativeHeight="251705392" behindDoc="0" locked="0" layoutInCell="1" allowOverlap="1" wp14:anchorId="0815F4D7" wp14:editId="1C63F3CE">
                <wp:simplePos x="0" y="0"/>
                <wp:positionH relativeFrom="margin">
                  <wp:align>right</wp:align>
                </wp:positionH>
                <wp:positionV relativeFrom="paragraph">
                  <wp:posOffset>2344357</wp:posOffset>
                </wp:positionV>
                <wp:extent cx="4354195" cy="635"/>
                <wp:effectExtent l="0" t="0" r="8255" b="3810"/>
                <wp:wrapTopAndBottom/>
                <wp:docPr id="78851" name="Text Box 7885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0020941D" w14:textId="7CD51964" w:rsidR="0035132B" w:rsidRPr="0035132B" w:rsidRDefault="0035132B" w:rsidP="0069526B">
                            <w:pPr>
                              <w:pStyle w:val="Caption"/>
                              <w:spacing w:after="0"/>
                              <w:ind w:left="709" w:hanging="709"/>
                              <w:jc w:val="both"/>
                              <w:rPr>
                                <w:rFonts w:ascii="Times New Roman" w:hAnsi="Times New Roman" w:cs="Times New Roman"/>
                                <w:i w:val="0"/>
                                <w:iCs w:val="0"/>
                                <w:color w:val="000000" w:themeColor="text1"/>
                                <w:sz w:val="20"/>
                                <w:szCs w:val="20"/>
                              </w:r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8</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xml:space="preserve">. Different Components </w:t>
                            </w:r>
                            <w:r w:rsidR="00E24803">
                              <w:rPr>
                                <w:rFonts w:ascii="Times New Roman" w:hAnsi="Times New Roman" w:cs="Times New Roman"/>
                                <w:i w:val="0"/>
                                <w:iCs w:val="0"/>
                                <w:color w:val="000000" w:themeColor="text1"/>
                              </w:rPr>
                              <w:t xml:space="preserve">in </w:t>
                            </w:r>
                            <w:r w:rsidR="009878A7">
                              <w:rPr>
                                <w:rFonts w:ascii="Times New Roman" w:hAnsi="Times New Roman" w:cs="Times New Roman"/>
                                <w:i w:val="0"/>
                                <w:iCs w:val="0"/>
                                <w:color w:val="000000" w:themeColor="text1"/>
                              </w:rPr>
                              <w:t>a</w:t>
                            </w:r>
                            <w:r w:rsidR="00E24803">
                              <w:rPr>
                                <w:rFonts w:ascii="Times New Roman" w:hAnsi="Times New Roman" w:cs="Times New Roman"/>
                                <w:i w:val="0"/>
                                <w:iCs w:val="0"/>
                                <w:color w:val="000000" w:themeColor="text1"/>
                              </w:rPr>
                              <w:t xml:space="preserve"> system architecture </w:t>
                            </w:r>
                            <w:r w:rsidRPr="0035132B">
                              <w:rPr>
                                <w:rFonts w:ascii="Times New Roman" w:hAnsi="Times New Roman" w:cs="Times New Roman"/>
                                <w:i w:val="0"/>
                                <w:iCs w:val="0"/>
                                <w:color w:val="000000" w:themeColor="text1"/>
                              </w:rPr>
                              <w:t>of an Adaptive dynamic</w:t>
                            </w:r>
                            <w:r w:rsidR="0069526B">
                              <w:rPr>
                                <w:rFonts w:ascii="Times New Roman" w:hAnsi="Times New Roman" w:cs="Times New Roman"/>
                                <w:i w:val="0"/>
                                <w:iCs w:val="0"/>
                                <w:color w:val="000000" w:themeColor="text1"/>
                              </w:rPr>
                              <w:t xml:space="preserve"> </w:t>
                            </w:r>
                            <w:r w:rsidRPr="0035132B">
                              <w:rPr>
                                <w:rFonts w:ascii="Times New Roman" w:hAnsi="Times New Roman" w:cs="Times New Roman"/>
                                <w:i w:val="0"/>
                                <w:iCs w:val="0"/>
                                <w:color w:val="000000" w:themeColor="text1"/>
                              </w:rPr>
                              <w:t xml:space="preserve">system </w:t>
                            </w:r>
                            <w:r w:rsidR="00E24803">
                              <w:rPr>
                                <w:rFonts w:ascii="Times New Roman" w:hAnsi="Times New Roman" w:cs="Times New Roman"/>
                                <w:i w:val="0"/>
                                <w:iCs w:val="0"/>
                                <w:color w:val="000000" w:themeColor="text1"/>
                              </w:rPr>
                              <w:t xml:space="preserve">for representing </w:t>
                            </w:r>
                            <w:r w:rsidRPr="0035132B">
                              <w:rPr>
                                <w:rFonts w:ascii="Times New Roman" w:hAnsi="Times New Roman" w:cs="Times New Roman"/>
                                <w:i w:val="0"/>
                                <w:iCs w:val="0"/>
                                <w:color w:val="000000" w:themeColor="text1"/>
                              </w:rPr>
                              <w:t>ground-to-ground combat with close air support</w:t>
                            </w:r>
                            <w:r w:rsidR="00E24803">
                              <w:rPr>
                                <w:rFonts w:ascii="Times New Roman" w:hAnsi="Times New Roman" w:cs="Times New Roman"/>
                                <w:i w:val="0"/>
                                <w:iCs w:val="0"/>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15F4D7" id="Text Box 78851" o:spid="_x0000_s1048" type="#_x0000_t202" style="position:absolute;margin-left:291.65pt;margin-top:184.6pt;width:342.85pt;height:.05pt;z-index:2517053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DGwIAAEAEAAAOAAAAZHJzL2Uyb0RvYy54bWysU8Fu2zAMvQ/YPwi6L07apm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" stroked="f">
                <v:textbox style="mso-fit-shape-to-text:t" inset="0,0,0,0">
                  <w:txbxContent>
                    <w:p w14:paraId="0020941D" w14:textId="7CD51964" w:rsidR="0035132B" w:rsidRPr="0035132B" w:rsidRDefault="0035132B" w:rsidP="0069526B">
                      <w:pPr>
                        <w:pStyle w:val="Caption"/>
                        <w:spacing w:after="0"/>
                        <w:ind w:left="709" w:hanging="709"/>
                        <w:jc w:val="both"/>
                        <w:rPr>
                          <w:rFonts w:ascii="Times New Roman" w:hAnsi="Times New Roman" w:cs="Times New Roman"/>
                          <w:i w:val="0"/>
                          <w:iCs w:val="0"/>
                          <w:color w:val="000000" w:themeColor="text1"/>
                          <w:sz w:val="20"/>
                          <w:szCs w:val="20"/>
                        </w:r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Pr>
                          <w:rFonts w:ascii="Times New Roman" w:hAnsi="Times New Roman" w:cs="Times New Roman"/>
                          <w:i w:val="0"/>
                          <w:iCs w:val="0"/>
                          <w:noProof/>
                          <w:color w:val="000000" w:themeColor="text1"/>
                        </w:rPr>
                        <w:t>8</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xml:space="preserve">. Different Components </w:t>
                      </w:r>
                      <w:r w:rsidR="00E24803">
                        <w:rPr>
                          <w:rFonts w:ascii="Times New Roman" w:hAnsi="Times New Roman" w:cs="Times New Roman"/>
                          <w:i w:val="0"/>
                          <w:iCs w:val="0"/>
                          <w:color w:val="000000" w:themeColor="text1"/>
                        </w:rPr>
                        <w:t xml:space="preserve">in </w:t>
                      </w:r>
                      <w:r w:rsidR="009878A7">
                        <w:rPr>
                          <w:rFonts w:ascii="Times New Roman" w:hAnsi="Times New Roman" w:cs="Times New Roman"/>
                          <w:i w:val="0"/>
                          <w:iCs w:val="0"/>
                          <w:color w:val="000000" w:themeColor="text1"/>
                        </w:rPr>
                        <w:t>a</w:t>
                      </w:r>
                      <w:r w:rsidR="00E24803">
                        <w:rPr>
                          <w:rFonts w:ascii="Times New Roman" w:hAnsi="Times New Roman" w:cs="Times New Roman"/>
                          <w:i w:val="0"/>
                          <w:iCs w:val="0"/>
                          <w:color w:val="000000" w:themeColor="text1"/>
                        </w:rPr>
                        <w:t xml:space="preserve"> system architecture </w:t>
                      </w:r>
                      <w:r w:rsidRPr="0035132B">
                        <w:rPr>
                          <w:rFonts w:ascii="Times New Roman" w:hAnsi="Times New Roman" w:cs="Times New Roman"/>
                          <w:i w:val="0"/>
                          <w:iCs w:val="0"/>
                          <w:color w:val="000000" w:themeColor="text1"/>
                        </w:rPr>
                        <w:t>of an Adaptive dynamic</w:t>
                      </w:r>
                      <w:r w:rsidR="0069526B">
                        <w:rPr>
                          <w:rFonts w:ascii="Times New Roman" w:hAnsi="Times New Roman" w:cs="Times New Roman"/>
                          <w:i w:val="0"/>
                          <w:iCs w:val="0"/>
                          <w:color w:val="000000" w:themeColor="text1"/>
                        </w:rPr>
                        <w:t xml:space="preserve"> </w:t>
                      </w:r>
                      <w:r w:rsidRPr="0035132B">
                        <w:rPr>
                          <w:rFonts w:ascii="Times New Roman" w:hAnsi="Times New Roman" w:cs="Times New Roman"/>
                          <w:i w:val="0"/>
                          <w:iCs w:val="0"/>
                          <w:color w:val="000000" w:themeColor="text1"/>
                        </w:rPr>
                        <w:t xml:space="preserve">system </w:t>
                      </w:r>
                      <w:r w:rsidR="00E24803">
                        <w:rPr>
                          <w:rFonts w:ascii="Times New Roman" w:hAnsi="Times New Roman" w:cs="Times New Roman"/>
                          <w:i w:val="0"/>
                          <w:iCs w:val="0"/>
                          <w:color w:val="000000" w:themeColor="text1"/>
                        </w:rPr>
                        <w:t xml:space="preserve">for representing </w:t>
                      </w:r>
                      <w:r w:rsidRPr="0035132B">
                        <w:rPr>
                          <w:rFonts w:ascii="Times New Roman" w:hAnsi="Times New Roman" w:cs="Times New Roman"/>
                          <w:i w:val="0"/>
                          <w:iCs w:val="0"/>
                          <w:color w:val="000000" w:themeColor="text1"/>
                        </w:rPr>
                        <w:t>ground-to-ground combat with close air support</w:t>
                      </w:r>
                      <w:r w:rsidR="00E24803">
                        <w:rPr>
                          <w:rFonts w:ascii="Times New Roman" w:hAnsi="Times New Roman" w:cs="Times New Roman"/>
                          <w:i w:val="0"/>
                          <w:iCs w:val="0"/>
                          <w:color w:val="000000" w:themeColor="text1"/>
                        </w:rPr>
                        <w:t>.</w:t>
                      </w:r>
                    </w:p>
                  </w:txbxContent>
                </v:textbox>
                <w10:wrap type="topAndBottom" anchorx="margin"/>
              </v:shape>
            </w:pict>
          </mc:Fallback>
        </mc:AlternateContent>
      </w:r>
      <w:r>
        <w:rPr>
          <w:rFonts w:ascii="Times New Roman" w:hAnsi="Times New Roman" w:cs="Times New Roman"/>
          <w:noProof/>
          <w:color w:val="000000" w:themeColor="text1"/>
        </w:rPr>
        <w:drawing>
          <wp:anchor distT="0" distB="0" distL="114300" distR="114300" simplePos="0" relativeHeight="251703344" behindDoc="0" locked="0" layoutInCell="1" allowOverlap="1" wp14:anchorId="7836656C" wp14:editId="7E5D456F">
            <wp:simplePos x="0" y="0"/>
            <wp:positionH relativeFrom="margin">
              <wp:align>right</wp:align>
            </wp:positionH>
            <wp:positionV relativeFrom="margin">
              <wp:posOffset>-85725</wp:posOffset>
            </wp:positionV>
            <wp:extent cx="4345200" cy="2430000"/>
            <wp:effectExtent l="0" t="0" r="0" b="8890"/>
            <wp:wrapTopAndBottom/>
            <wp:docPr id="78850" name="Picture 78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45200" cy="243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C85">
        <w:rPr>
          <w:rFonts w:ascii="Times New Roman" w:hAnsi="Times New Roman" w:cs="Times New Roman"/>
          <w:color w:val="000000" w:themeColor="text1"/>
        </w:rPr>
        <w:br w:type="page"/>
      </w:r>
    </w:p>
    <w:p w14:paraId="3B8530BF" w14:textId="77777777" w:rsidR="0035132B" w:rsidRDefault="0035132B">
      <w:pPr>
        <w:spacing w:after="160" w:line="259" w:lineRule="auto"/>
        <w:rPr>
          <w:rFonts w:ascii="Times New Roman" w:hAnsi="Times New Roman" w:cs="Times New Roman"/>
          <w:color w:val="000000" w:themeColor="text1"/>
        </w:rPr>
        <w:sectPr w:rsidR="0035132B" w:rsidSect="0035132B">
          <w:pgSz w:w="8420" w:h="5954" w:orient="landscape" w:code="9"/>
          <w:pgMar w:top="567" w:right="709" w:bottom="567" w:left="851" w:header="284" w:footer="284" w:gutter="0"/>
          <w:cols w:space="708"/>
          <w:docGrid w:linePitch="360"/>
        </w:sectPr>
      </w:pPr>
    </w:p>
    <w:p w14:paraId="15CF9817" w14:textId="77777777" w:rsidR="0035132B" w:rsidRDefault="0035132B" w:rsidP="0035132B">
      <w:pPr>
        <w:keepNext/>
        <w:spacing w:after="0" w:line="394" w:lineRule="auto"/>
        <w:ind w:right="68"/>
        <w:jc w:val="both"/>
      </w:pPr>
      <w:r>
        <w:rPr>
          <w:rFonts w:ascii="Times New Roman" w:hAnsi="Times New Roman" w:cs="Times New Roman"/>
          <w:noProof/>
          <w:color w:val="000000" w:themeColor="text1"/>
        </w:rPr>
        <w:lastRenderedPageBreak/>
        <w:drawing>
          <wp:inline distT="0" distB="0" distL="0" distR="0" wp14:anchorId="416927BD" wp14:editId="35C32565">
            <wp:extent cx="4258310" cy="2311121"/>
            <wp:effectExtent l="0" t="0" r="0" b="0"/>
            <wp:docPr id="78853" name="Picture 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6873" cy="2353760"/>
                    </a:xfrm>
                    <a:prstGeom prst="rect">
                      <a:avLst/>
                    </a:prstGeom>
                    <a:noFill/>
                    <a:ln>
                      <a:noFill/>
                    </a:ln>
                  </pic:spPr>
                </pic:pic>
              </a:graphicData>
            </a:graphic>
          </wp:inline>
        </w:drawing>
      </w:r>
    </w:p>
    <w:p w14:paraId="10FFAD9A" w14:textId="72574F61" w:rsidR="00C44396" w:rsidRPr="0035132B" w:rsidRDefault="0035132B" w:rsidP="0035132B">
      <w:pPr>
        <w:pStyle w:val="Caption"/>
        <w:spacing w:after="0"/>
        <w:ind w:left="851" w:hanging="851"/>
        <w:jc w:val="center"/>
        <w:rPr>
          <w:rFonts w:ascii="Times New Roman" w:hAnsi="Times New Roman" w:cs="Times New Roman"/>
          <w:i w:val="0"/>
          <w:iCs w:val="0"/>
          <w:color w:val="000000" w:themeColor="text1"/>
        </w:rPr>
        <w:sectPr w:rsidR="00C44396" w:rsidRPr="0035132B" w:rsidSect="0035132B">
          <w:pgSz w:w="8420" w:h="5954" w:orient="landscape" w:code="9"/>
          <w:pgMar w:top="567" w:right="709" w:bottom="567" w:left="851" w:header="284" w:footer="284" w:gutter="0"/>
          <w:cols w:space="708"/>
          <w:docGrid w:linePitch="360"/>
        </w:sectPr>
      </w:pPr>
      <w:r w:rsidRPr="0035132B">
        <w:rPr>
          <w:rFonts w:ascii="Times New Roman" w:hAnsi="Times New Roman" w:cs="Times New Roman"/>
          <w:i w:val="0"/>
          <w:iCs w:val="0"/>
          <w:color w:val="000000" w:themeColor="text1"/>
        </w:rPr>
        <w:t xml:space="preserve">Figure </w:t>
      </w:r>
      <w:r w:rsidRPr="0035132B">
        <w:rPr>
          <w:rFonts w:ascii="Times New Roman" w:hAnsi="Times New Roman" w:cs="Times New Roman"/>
          <w:i w:val="0"/>
          <w:iCs w:val="0"/>
          <w:color w:val="000000" w:themeColor="text1"/>
        </w:rPr>
        <w:fldChar w:fldCharType="begin"/>
      </w:r>
      <w:r w:rsidRPr="0035132B">
        <w:rPr>
          <w:rFonts w:ascii="Times New Roman" w:hAnsi="Times New Roman" w:cs="Times New Roman"/>
          <w:i w:val="0"/>
          <w:iCs w:val="0"/>
          <w:color w:val="000000" w:themeColor="text1"/>
        </w:rPr>
        <w:instrText xml:space="preserve"> SEQ Figure \* ARABIC </w:instrText>
      </w:r>
      <w:r w:rsidRPr="0035132B">
        <w:rPr>
          <w:rFonts w:ascii="Times New Roman" w:hAnsi="Times New Roman" w:cs="Times New Roman"/>
          <w:i w:val="0"/>
          <w:iCs w:val="0"/>
          <w:color w:val="000000" w:themeColor="text1"/>
        </w:rPr>
        <w:fldChar w:fldCharType="separate"/>
      </w:r>
      <w:r w:rsidRPr="0035132B">
        <w:rPr>
          <w:rFonts w:ascii="Times New Roman" w:hAnsi="Times New Roman" w:cs="Times New Roman"/>
          <w:i w:val="0"/>
          <w:iCs w:val="0"/>
          <w:color w:val="000000" w:themeColor="text1"/>
        </w:rPr>
        <w:t>9</w:t>
      </w:r>
      <w:r w:rsidRPr="0035132B">
        <w:rPr>
          <w:rFonts w:ascii="Times New Roman" w:hAnsi="Times New Roman" w:cs="Times New Roman"/>
          <w:i w:val="0"/>
          <w:iCs w:val="0"/>
          <w:color w:val="000000" w:themeColor="text1"/>
        </w:rPr>
        <w:fldChar w:fldCharType="end"/>
      </w:r>
      <w:r w:rsidRPr="0035132B">
        <w:rPr>
          <w:rFonts w:ascii="Times New Roman" w:hAnsi="Times New Roman" w:cs="Times New Roman"/>
          <w:i w:val="0"/>
          <w:iCs w:val="0"/>
          <w:color w:val="000000" w:themeColor="text1"/>
        </w:rPr>
        <w:t>. Properties of the RED's ground Army</w:t>
      </w:r>
      <w:r w:rsidR="00E24803">
        <w:rPr>
          <w:rFonts w:ascii="Times New Roman" w:hAnsi="Times New Roman" w:cs="Times New Roman"/>
          <w:i w:val="0"/>
          <w:iCs w:val="0"/>
          <w:color w:val="000000" w:themeColor="text1"/>
        </w:rPr>
        <w:t xml:space="preserve"> along with linkages.</w:t>
      </w:r>
    </w:p>
    <w:p w14:paraId="38D4DD86" w14:textId="478B8DD7" w:rsidR="00526043" w:rsidRPr="00F42E8B" w:rsidRDefault="00526043" w:rsidP="003826F3">
      <w:pPr>
        <w:pStyle w:val="Heading1"/>
        <w:numPr>
          <w:ilvl w:val="1"/>
          <w:numId w:val="20"/>
        </w:numPr>
        <w:spacing w:after="240" w:line="240" w:lineRule="auto"/>
        <w:ind w:left="357" w:hanging="357"/>
        <w:rPr>
          <w:rFonts w:ascii="Times New Roman" w:hAnsi="Times New Roman" w:cs="Times New Roman"/>
          <w:b/>
          <w:bCs/>
          <w:color w:val="000000" w:themeColor="text1"/>
          <w:sz w:val="20"/>
          <w:szCs w:val="20"/>
        </w:rPr>
      </w:pPr>
      <w:bookmarkStart w:id="26" w:name="_Toc119921719"/>
      <w:r w:rsidRPr="00F42E8B">
        <w:rPr>
          <w:rFonts w:ascii="Times New Roman" w:hAnsi="Times New Roman" w:cs="Times New Roman"/>
          <w:b/>
          <w:bCs/>
          <w:color w:val="000000" w:themeColor="text1"/>
          <w:sz w:val="20"/>
          <w:szCs w:val="20"/>
        </w:rPr>
        <w:lastRenderedPageBreak/>
        <w:t>Architecture</w:t>
      </w:r>
      <w:r w:rsidR="00D63F1B">
        <w:rPr>
          <w:rFonts w:ascii="Times New Roman" w:hAnsi="Times New Roman" w:cs="Times New Roman"/>
          <w:b/>
          <w:bCs/>
          <w:color w:val="000000" w:themeColor="text1"/>
          <w:sz w:val="20"/>
          <w:szCs w:val="20"/>
        </w:rPr>
        <w:t>s</w:t>
      </w:r>
      <w:r w:rsidRPr="00F42E8B">
        <w:rPr>
          <w:rFonts w:ascii="Times New Roman" w:hAnsi="Times New Roman" w:cs="Times New Roman"/>
          <w:b/>
          <w:bCs/>
          <w:color w:val="000000" w:themeColor="text1"/>
          <w:sz w:val="20"/>
          <w:szCs w:val="20"/>
        </w:rPr>
        <w:t xml:space="preserve"> </w:t>
      </w:r>
      <w:r w:rsidR="00D63F1B">
        <w:rPr>
          <w:rFonts w:ascii="Times New Roman" w:hAnsi="Times New Roman" w:cs="Times New Roman"/>
          <w:b/>
          <w:bCs/>
          <w:color w:val="000000" w:themeColor="text1"/>
          <w:sz w:val="20"/>
          <w:szCs w:val="20"/>
        </w:rPr>
        <w:t>&amp;</w:t>
      </w:r>
      <w:r w:rsidRPr="00F42E8B">
        <w:rPr>
          <w:rFonts w:ascii="Times New Roman" w:hAnsi="Times New Roman" w:cs="Times New Roman"/>
          <w:b/>
          <w:bCs/>
          <w:color w:val="000000" w:themeColor="text1"/>
          <w:sz w:val="20"/>
          <w:szCs w:val="20"/>
        </w:rPr>
        <w:t xml:space="preserve"> linkages</w:t>
      </w:r>
      <w:bookmarkEnd w:id="26"/>
    </w:p>
    <w:p w14:paraId="07ACE6A2" w14:textId="77777777" w:rsidR="009878A7" w:rsidRDefault="00526043" w:rsidP="009426A9">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w:t>
      </w:r>
      <w:r w:rsidRPr="00284D9C">
        <w:rPr>
          <w:rFonts w:ascii="Times New Roman" w:hAnsi="Times New Roman" w:cs="Times New Roman"/>
          <w:b/>
          <w:bCs/>
          <w:color w:val="000000" w:themeColor="text1"/>
        </w:rPr>
        <w:t>System</w:t>
      </w:r>
      <w:r w:rsidRPr="00284D9C">
        <w:rPr>
          <w:rFonts w:ascii="Times New Roman" w:hAnsi="Times New Roman" w:cs="Times New Roman"/>
          <w:b/>
          <w:bCs/>
          <w:color w:val="000000" w:themeColor="text1"/>
        </w:rPr>
        <w:fldChar w:fldCharType="begin"/>
      </w:r>
      <w:r w:rsidRPr="00284D9C">
        <w:rPr>
          <w:rFonts w:ascii="Times New Roman" w:hAnsi="Times New Roman" w:cs="Times New Roman"/>
          <w:b/>
          <w:bCs/>
          <w:color w:val="000000" w:themeColor="text1"/>
        </w:rPr>
        <w:instrText xml:space="preserve"> XE "System" </w:instrText>
      </w:r>
      <w:r w:rsidRPr="00284D9C">
        <w:rPr>
          <w:rFonts w:ascii="Times New Roman" w:hAnsi="Times New Roman" w:cs="Times New Roman"/>
          <w:b/>
          <w:bCs/>
          <w:color w:val="000000" w:themeColor="text1"/>
        </w:rPr>
        <w:fldChar w:fldCharType="end"/>
      </w:r>
      <w:r w:rsidRPr="00284D9C">
        <w:rPr>
          <w:rFonts w:ascii="Times New Roman" w:hAnsi="Times New Roman" w:cs="Times New Roman"/>
          <w:b/>
          <w:bCs/>
          <w:color w:val="000000" w:themeColor="text1"/>
        </w:rPr>
        <w:t xml:space="preserve"> Composer</w:t>
      </w:r>
      <w:r w:rsidRPr="00C725FC">
        <w:rPr>
          <w:rFonts w:ascii="Times New Roman" w:hAnsi="Times New Roman" w:cs="Times New Roman"/>
          <w:color w:val="000000" w:themeColor="text1"/>
        </w:rPr>
        <w:t xml:space="preserve"> is a product that is available in </w:t>
      </w:r>
      <w:r w:rsidRPr="00284D9C">
        <w:rPr>
          <w:rFonts w:ascii="Times New Roman" w:hAnsi="Times New Roman" w:cs="Times New Roman"/>
          <w:b/>
          <w:bCs/>
          <w:color w:val="000000" w:themeColor="text1"/>
        </w:rPr>
        <w:t>MATLAB 202</w:t>
      </w:r>
      <w:r w:rsidR="00C56707">
        <w:rPr>
          <w:rFonts w:ascii="Times New Roman" w:hAnsi="Times New Roman" w:cs="Times New Roman"/>
          <w:b/>
          <w:bCs/>
          <w:color w:val="000000" w:themeColor="text1"/>
        </w:rPr>
        <w:t>2</w:t>
      </w:r>
      <w:r w:rsidRPr="00284D9C">
        <w:rPr>
          <w:rFonts w:ascii="Times New Roman" w:hAnsi="Times New Roman" w:cs="Times New Roman"/>
          <w:b/>
          <w:bCs/>
          <w:color w:val="000000" w:themeColor="text1"/>
        </w:rPr>
        <w:t>a</w:t>
      </w:r>
      <w:r w:rsidRPr="00C725FC">
        <w:rPr>
          <w:rFonts w:ascii="Times New Roman" w:hAnsi="Times New Roman" w:cs="Times New Roman"/>
          <w:color w:val="000000" w:themeColor="text1"/>
        </w:rPr>
        <w:t xml:space="preserve">, it helps in bridging the gap between the </w:t>
      </w:r>
      <w:bookmarkStart w:id="27" w:name="_Hlk118712501"/>
      <w:r w:rsidRPr="00C725FC">
        <w:rPr>
          <w:rFonts w:ascii="Times New Roman" w:hAnsi="Times New Roman" w:cs="Times New Roman"/>
          <w:color w:val="000000" w:themeColor="text1"/>
        </w:rPr>
        <w:t>model-based system engineering and model-based design.</w:t>
      </w:r>
      <w:bookmarkEnd w:id="27"/>
      <w:r w:rsidRPr="00C725FC">
        <w:rPr>
          <w:rFonts w:ascii="Times New Roman" w:hAnsi="Times New Roman" w:cs="Times New Roman"/>
          <w:color w:val="000000" w:themeColor="text1"/>
        </w:rPr>
        <w:t xml:space="preserve"> We spoke about that bridge that we are going to build that bridge. But what goes in that bridge? What all activities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perform, we have a defined bridge for that?  </w:t>
      </w:r>
      <w:r w:rsidR="00F5356B">
        <w:rPr>
          <w:rFonts w:ascii="Times New Roman" w:hAnsi="Times New Roman" w:cs="Times New Roman"/>
          <w:color w:val="000000" w:themeColor="text1"/>
        </w:rPr>
        <w:t>W</w:t>
      </w:r>
      <w:r w:rsidRPr="00C725FC">
        <w:rPr>
          <w:rFonts w:ascii="Times New Roman" w:hAnsi="Times New Roman" w:cs="Times New Roman"/>
          <w:color w:val="000000" w:themeColor="text1"/>
        </w:rPr>
        <w:t xml:space="preserve">e </w:t>
      </w:r>
      <w:r w:rsidR="00F5356B">
        <w:rPr>
          <w:rFonts w:ascii="Times New Roman" w:hAnsi="Times New Roman" w:cs="Times New Roman"/>
          <w:color w:val="000000" w:themeColor="text1"/>
        </w:rPr>
        <w:t>will discuss how to develop this bridge using system composer</w:t>
      </w:r>
      <w:r w:rsidRPr="00C725FC">
        <w:rPr>
          <w:rFonts w:ascii="Times New Roman" w:hAnsi="Times New Roman" w:cs="Times New Roman"/>
          <w:color w:val="000000" w:themeColor="text1"/>
        </w:rPr>
        <w:t xml:space="preserve">, we start with the concept level, go all the way to the design. First thing what we want is that the tool should be intuitive to capture. It should be intuitive to capture the architecture in the tool and all its components. It should enable the implementation. </w:t>
      </w:r>
    </w:p>
    <w:p w14:paraId="594334D2" w14:textId="24B3255B" w:rsidR="00526043" w:rsidRPr="00C725FC" w:rsidRDefault="00526043" w:rsidP="009878A7">
      <w:pPr>
        <w:spacing w:after="190" w:line="393" w:lineRule="auto"/>
        <w:ind w:firstLine="18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At the same time, the tool should allow us to create a digital thread between the architecture requirement and the design. Along with that, tool should allow or facilitate us to </w:t>
      </w:r>
      <w:r w:rsidRPr="00C725FC">
        <w:rPr>
          <w:rFonts w:ascii="Times New Roman" w:hAnsi="Times New Roman" w:cs="Times New Roman"/>
          <w:color w:val="000000" w:themeColor="text1"/>
        </w:rPr>
        <w:lastRenderedPageBreak/>
        <w:t xml:space="preserve">do the analysis at the architecture level so that we can do the different types of analysis. What type of system architecture will be better for our </w:t>
      </w:r>
      <w:r w:rsidR="00284D9C">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providing the effectiveness versus performance criteria given by the user? So that type of the analysis we can do. And we should be able to tackle the complexity inside our system, because our systems are now the system of system, which includes software, </w:t>
      </w:r>
      <w:r w:rsidR="00F5356B">
        <w:rPr>
          <w:rFonts w:ascii="Times New Roman" w:hAnsi="Times New Roman" w:cs="Times New Roman"/>
          <w:color w:val="000000" w:themeColor="text1"/>
        </w:rPr>
        <w:t xml:space="preserve">model, concepts of operational Services </w:t>
      </w:r>
      <w:r w:rsidRPr="00C725FC">
        <w:rPr>
          <w:rFonts w:ascii="Times New Roman" w:hAnsi="Times New Roman" w:cs="Times New Roman"/>
          <w:color w:val="000000" w:themeColor="text1"/>
        </w:rPr>
        <w:t xml:space="preserve">all </w:t>
      </w:r>
      <w:r w:rsidR="00F5356B">
        <w:rPr>
          <w:rFonts w:ascii="Times New Roman" w:hAnsi="Times New Roman" w:cs="Times New Roman"/>
          <w:color w:val="000000" w:themeColor="text1"/>
        </w:rPr>
        <w:t xml:space="preserve">working </w:t>
      </w:r>
      <w:r w:rsidRPr="00C725FC">
        <w:rPr>
          <w:rFonts w:ascii="Times New Roman" w:hAnsi="Times New Roman" w:cs="Times New Roman"/>
          <w:color w:val="000000" w:themeColor="text1"/>
        </w:rPr>
        <w:t>together, how we can cope with that complexity.</w:t>
      </w:r>
    </w:p>
    <w:p w14:paraId="024E3FA6" w14:textId="77777777" w:rsidR="00526043" w:rsidRPr="00C725FC" w:rsidRDefault="00526043" w:rsidP="00526043">
      <w:pPr>
        <w:spacing w:after="190" w:line="393" w:lineRule="auto"/>
        <w:ind w:left="720" w:right="68"/>
        <w:jc w:val="both"/>
        <w:rPr>
          <w:rFonts w:ascii="Times New Roman" w:hAnsi="Times New Roman" w:cs="Times New Roman"/>
          <w:color w:val="000000" w:themeColor="text1"/>
        </w:rPr>
      </w:pPr>
    </w:p>
    <w:p w14:paraId="019A2C99" w14:textId="77777777" w:rsidR="003D3C2D" w:rsidRDefault="003D3C2D" w:rsidP="00526043">
      <w:pPr>
        <w:keepNext/>
        <w:spacing w:after="190" w:line="393" w:lineRule="auto"/>
        <w:ind w:left="720" w:right="68"/>
        <w:jc w:val="center"/>
        <w:rPr>
          <w:rFonts w:ascii="Times New Roman" w:hAnsi="Times New Roman" w:cs="Times New Roman"/>
          <w:color w:val="000000" w:themeColor="text1"/>
        </w:rPr>
        <w:sectPr w:rsidR="003D3C2D" w:rsidSect="00E77192">
          <w:pgSz w:w="5954" w:h="8420" w:code="9"/>
          <w:pgMar w:top="709" w:right="567" w:bottom="851" w:left="567" w:header="283" w:footer="283" w:gutter="0"/>
          <w:cols w:space="708"/>
          <w:docGrid w:linePitch="360"/>
        </w:sectPr>
      </w:pPr>
    </w:p>
    <w:p w14:paraId="39E81B07" w14:textId="73D2F388" w:rsidR="00E948C1" w:rsidRPr="00E948C1" w:rsidRDefault="00C56707" w:rsidP="00126AE4">
      <w:pPr>
        <w:pStyle w:val="Caption"/>
        <w:jc w:val="center"/>
        <w:sectPr w:rsidR="00E948C1" w:rsidRPr="00E948C1" w:rsidSect="00F42E8B">
          <w:pgSz w:w="8420" w:h="5954" w:orient="landscape" w:code="9"/>
          <w:pgMar w:top="851" w:right="709" w:bottom="720" w:left="851" w:header="0" w:footer="0" w:gutter="0"/>
          <w:cols w:space="708"/>
          <w:docGrid w:linePitch="360"/>
        </w:sectPr>
      </w:pPr>
      <w:r>
        <w:rPr>
          <w:rFonts w:ascii="Times New Roman" w:hAnsi="Times New Roman" w:cs="Times New Roman"/>
          <w:noProof/>
          <w:color w:val="000000" w:themeColor="text1"/>
          <w:sz w:val="20"/>
          <w:szCs w:val="20"/>
          <w:lang w:val="en-IN" w:eastAsia="en-IN" w:bidi="hi-IN"/>
        </w:rPr>
        <w:lastRenderedPageBreak/>
        <mc:AlternateContent>
          <mc:Choice Requires="wps">
            <w:drawing>
              <wp:anchor distT="0" distB="0" distL="114300" distR="114300" simplePos="0" relativeHeight="251700272" behindDoc="0" locked="0" layoutInCell="1" allowOverlap="1" wp14:anchorId="523A1F63" wp14:editId="1F46C605">
                <wp:simplePos x="0" y="0"/>
                <wp:positionH relativeFrom="column">
                  <wp:posOffset>-123825</wp:posOffset>
                </wp:positionH>
                <wp:positionV relativeFrom="paragraph">
                  <wp:posOffset>-173273</wp:posOffset>
                </wp:positionV>
                <wp:extent cx="556669" cy="72000"/>
                <wp:effectExtent l="0" t="0" r="0" b="4445"/>
                <wp:wrapNone/>
                <wp:docPr id="57346" name="Rectangle 57346"/>
                <wp:cNvGraphicFramePr/>
                <a:graphic xmlns:a="http://schemas.openxmlformats.org/drawingml/2006/main">
                  <a:graphicData uri="http://schemas.microsoft.com/office/word/2010/wordprocessingShape">
                    <wps:wsp>
                      <wps:cNvSpPr/>
                      <wps:spPr>
                        <a:xfrm>
                          <a:off x="0" y="0"/>
                          <a:ext cx="556669" cy="72000"/>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EB38E" id="Rectangle 57346" o:spid="_x0000_s1026" style="position:absolute;margin-left:-9.75pt;margin-top:-13.65pt;width:43.85pt;height:5.65pt;z-index:25170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" fillcolor="white [3212]" stroked="f" strokeweight="1pt"/>
            </w:pict>
          </mc:Fallback>
        </mc:AlternateContent>
      </w:r>
      <w:r w:rsidR="00BE349F" w:rsidRPr="00C725FC">
        <w:rPr>
          <w:rFonts w:ascii="Times New Roman" w:hAnsi="Times New Roman" w:cs="Times New Roman"/>
          <w:noProof/>
          <w:color w:val="000000" w:themeColor="text1"/>
          <w:sz w:val="20"/>
          <w:szCs w:val="20"/>
          <w:lang w:val="en-IN" w:eastAsia="en-IN" w:bidi="hi-IN"/>
        </w:rPr>
        <w:drawing>
          <wp:anchor distT="0" distB="0" distL="114300" distR="114300" simplePos="0" relativeHeight="251658280" behindDoc="0" locked="0" layoutInCell="1" allowOverlap="1" wp14:anchorId="60069243" wp14:editId="6043C340">
            <wp:simplePos x="0" y="0"/>
            <wp:positionH relativeFrom="margin">
              <wp:align>right</wp:align>
            </wp:positionH>
            <wp:positionV relativeFrom="margin">
              <wp:posOffset>-148590</wp:posOffset>
            </wp:positionV>
            <wp:extent cx="4467225" cy="2861945"/>
            <wp:effectExtent l="0" t="0" r="9525" b="0"/>
            <wp:wrapTopAndBottom/>
            <wp:docPr id="52224" name="Picture 5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7225" cy="2861945"/>
                    </a:xfrm>
                    <a:prstGeom prst="rect">
                      <a:avLst/>
                    </a:prstGeom>
                  </pic:spPr>
                </pic:pic>
              </a:graphicData>
            </a:graphic>
            <wp14:sizeRelH relativeFrom="margin">
              <wp14:pctWidth>0</wp14:pctWidth>
            </wp14:sizeRelH>
            <wp14:sizeRelV relativeFrom="margin">
              <wp14:pctHeight>0</wp14:pctHeight>
            </wp14:sizeRelV>
          </wp:anchor>
        </w:drawing>
      </w:r>
      <w:bookmarkStart w:id="28" w:name="_Toc119670382"/>
      <w:r w:rsidR="00E948C1" w:rsidRPr="00C725FC">
        <w:rPr>
          <w:rFonts w:ascii="Times New Roman" w:hAnsi="Times New Roman" w:cs="Times New Roman"/>
          <w:i w:val="0"/>
          <w:iCs w:val="0"/>
          <w:color w:val="000000" w:themeColor="text1"/>
          <w:sz w:val="20"/>
          <w:szCs w:val="20"/>
        </w:rPr>
        <w:t xml:space="preserve">Figure </w:t>
      </w:r>
      <w:r w:rsidR="00E948C1" w:rsidRPr="00C725FC">
        <w:rPr>
          <w:rFonts w:ascii="Times New Roman" w:hAnsi="Times New Roman" w:cs="Times New Roman"/>
          <w:i w:val="0"/>
          <w:iCs w:val="0"/>
          <w:color w:val="000000" w:themeColor="text1"/>
          <w:sz w:val="20"/>
          <w:szCs w:val="20"/>
        </w:rPr>
        <w:fldChar w:fldCharType="begin"/>
      </w:r>
      <w:r w:rsidR="00E948C1" w:rsidRPr="00C725FC">
        <w:rPr>
          <w:rFonts w:ascii="Times New Roman" w:hAnsi="Times New Roman" w:cs="Times New Roman"/>
          <w:i w:val="0"/>
          <w:iCs w:val="0"/>
          <w:color w:val="000000" w:themeColor="text1"/>
          <w:sz w:val="20"/>
          <w:szCs w:val="20"/>
        </w:rPr>
        <w:instrText xml:space="preserve"> SEQ Figure \* ARABIC </w:instrText>
      </w:r>
      <w:r w:rsidR="00E948C1" w:rsidRPr="00C725FC">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10</w:t>
      </w:r>
      <w:r w:rsidR="00E948C1" w:rsidRPr="00C725FC">
        <w:rPr>
          <w:rFonts w:ascii="Times New Roman" w:hAnsi="Times New Roman" w:cs="Times New Roman"/>
          <w:i w:val="0"/>
          <w:iCs w:val="0"/>
          <w:color w:val="000000" w:themeColor="text1"/>
          <w:sz w:val="20"/>
          <w:szCs w:val="20"/>
        </w:rPr>
        <w:fldChar w:fldCharType="end"/>
      </w:r>
      <w:r w:rsidR="00E948C1" w:rsidRPr="00C725FC">
        <w:rPr>
          <w:rFonts w:ascii="Times New Roman" w:hAnsi="Times New Roman" w:cs="Times New Roman"/>
          <w:i w:val="0"/>
          <w:iCs w:val="0"/>
          <w:color w:val="000000" w:themeColor="text1"/>
          <w:sz w:val="20"/>
          <w:szCs w:val="20"/>
          <w:lang w:val="en-IN"/>
        </w:rPr>
        <w:t xml:space="preserve">. </w:t>
      </w:r>
      <w:bookmarkStart w:id="29" w:name="_Hlk118969908"/>
      <w:r w:rsidR="00E948C1" w:rsidRPr="00C725FC">
        <w:rPr>
          <w:rFonts w:ascii="Times New Roman" w:hAnsi="Times New Roman" w:cs="Times New Roman"/>
          <w:i w:val="0"/>
          <w:iCs w:val="0"/>
          <w:color w:val="000000" w:themeColor="text1"/>
          <w:sz w:val="20"/>
          <w:szCs w:val="20"/>
          <w:lang w:val="en-IN"/>
        </w:rPr>
        <w:t>System</w:t>
      </w:r>
      <w:r w:rsidR="00E948C1" w:rsidRPr="00C725FC">
        <w:rPr>
          <w:rFonts w:ascii="Times New Roman" w:hAnsi="Times New Roman" w:cs="Times New Roman"/>
          <w:i w:val="0"/>
          <w:iCs w:val="0"/>
          <w:color w:val="000000" w:themeColor="text1"/>
          <w:sz w:val="20"/>
          <w:szCs w:val="20"/>
          <w:lang w:val="en-IN"/>
        </w:rPr>
        <w:fldChar w:fldCharType="begin"/>
      </w:r>
      <w:r w:rsidR="00E948C1" w:rsidRPr="00C725FC">
        <w:rPr>
          <w:rFonts w:ascii="Times New Roman" w:hAnsi="Times New Roman" w:cs="Times New Roman"/>
          <w:i w:val="0"/>
          <w:iCs w:val="0"/>
          <w:color w:val="000000" w:themeColor="text1"/>
          <w:sz w:val="20"/>
          <w:szCs w:val="20"/>
        </w:rPr>
        <w:instrText xml:space="preserve"> XE "System" </w:instrText>
      </w:r>
      <w:r w:rsidR="00E948C1" w:rsidRPr="00C725FC">
        <w:rPr>
          <w:rFonts w:ascii="Times New Roman" w:hAnsi="Times New Roman" w:cs="Times New Roman"/>
          <w:i w:val="0"/>
          <w:iCs w:val="0"/>
          <w:color w:val="000000" w:themeColor="text1"/>
          <w:sz w:val="20"/>
          <w:szCs w:val="20"/>
          <w:lang w:val="en-IN"/>
        </w:rPr>
        <w:fldChar w:fldCharType="end"/>
      </w:r>
      <w:r w:rsidR="00E948C1" w:rsidRPr="00C725FC">
        <w:rPr>
          <w:rFonts w:ascii="Times New Roman" w:hAnsi="Times New Roman" w:cs="Times New Roman"/>
          <w:i w:val="0"/>
          <w:iCs w:val="0"/>
          <w:color w:val="000000" w:themeColor="text1"/>
          <w:sz w:val="20"/>
          <w:szCs w:val="20"/>
          <w:lang w:val="en-IN"/>
        </w:rPr>
        <w:t xml:space="preserve"> composer view of the </w:t>
      </w:r>
      <w:r w:rsidR="00E948C1">
        <w:rPr>
          <w:rFonts w:ascii="Times New Roman" w:hAnsi="Times New Roman" w:cs="Times New Roman"/>
          <w:i w:val="0"/>
          <w:iCs w:val="0"/>
          <w:color w:val="000000" w:themeColor="text1"/>
          <w:sz w:val="20"/>
          <w:szCs w:val="20"/>
          <w:lang w:val="en-IN"/>
        </w:rPr>
        <w:t>gaming</w:t>
      </w:r>
      <w:r w:rsidR="00E948C1" w:rsidRPr="00C725FC">
        <w:rPr>
          <w:rFonts w:ascii="Times New Roman" w:hAnsi="Times New Roman" w:cs="Times New Roman"/>
          <w:i w:val="0"/>
          <w:iCs w:val="0"/>
          <w:color w:val="000000" w:themeColor="text1"/>
          <w:sz w:val="20"/>
          <w:szCs w:val="20"/>
          <w:lang w:val="en-IN"/>
        </w:rPr>
        <w:t xml:space="preserve"> </w:t>
      </w:r>
      <w:r w:rsidR="00E948C1">
        <w:rPr>
          <w:rFonts w:ascii="Times New Roman" w:hAnsi="Times New Roman" w:cs="Times New Roman"/>
          <w:i w:val="0"/>
          <w:iCs w:val="0"/>
          <w:color w:val="000000" w:themeColor="text1"/>
          <w:sz w:val="20"/>
          <w:szCs w:val="20"/>
          <w:lang w:val="en-IN"/>
        </w:rPr>
        <w:t>system</w:t>
      </w:r>
      <w:r w:rsidR="00E948C1" w:rsidRPr="00C725FC">
        <w:rPr>
          <w:rFonts w:ascii="Times New Roman" w:hAnsi="Times New Roman" w:cs="Times New Roman"/>
          <w:i w:val="0"/>
          <w:iCs w:val="0"/>
          <w:color w:val="000000" w:themeColor="text1"/>
          <w:sz w:val="20"/>
          <w:szCs w:val="20"/>
          <w:lang w:val="en-IN"/>
        </w:rPr>
        <w:t xml:space="preserve"> at </w:t>
      </w:r>
      <w:r w:rsidR="00E948C1">
        <w:rPr>
          <w:rFonts w:ascii="Times New Roman" w:hAnsi="Times New Roman" w:cs="Times New Roman"/>
          <w:i w:val="0"/>
          <w:iCs w:val="0"/>
          <w:color w:val="000000" w:themeColor="text1"/>
          <w:sz w:val="20"/>
          <w:szCs w:val="20"/>
          <w:lang w:val="en-IN"/>
        </w:rPr>
        <w:t xml:space="preserve">the </w:t>
      </w:r>
      <w:r w:rsidR="00E948C1" w:rsidRPr="00C725FC">
        <w:rPr>
          <w:rFonts w:ascii="Times New Roman" w:hAnsi="Times New Roman" w:cs="Times New Roman"/>
          <w:i w:val="0"/>
          <w:iCs w:val="0"/>
          <w:color w:val="000000" w:themeColor="text1"/>
          <w:sz w:val="20"/>
          <w:szCs w:val="20"/>
          <w:lang w:val="en-IN"/>
        </w:rPr>
        <w:t>first leve</w:t>
      </w:r>
      <w:bookmarkEnd w:id="28"/>
      <w:bookmarkEnd w:id="29"/>
      <w:r w:rsidR="00E948C1">
        <w:rPr>
          <w:rFonts w:ascii="Times New Roman" w:hAnsi="Times New Roman" w:cs="Times New Roman"/>
          <w:i w:val="0"/>
          <w:iCs w:val="0"/>
          <w:color w:val="000000" w:themeColor="text1"/>
          <w:sz w:val="20"/>
          <w:szCs w:val="20"/>
          <w:lang w:val="en-IN"/>
        </w:rPr>
        <w:t>l</w:t>
      </w:r>
    </w:p>
    <w:p w14:paraId="15A2679C" w14:textId="628CC367" w:rsidR="00E948C1" w:rsidRDefault="00E948C1" w:rsidP="009426A9">
      <w:pPr>
        <w:spacing w:after="12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MATLAB 202</w:t>
      </w:r>
      <w:r w:rsidR="00274DBC">
        <w:rPr>
          <w:rFonts w:ascii="Times New Roman" w:hAnsi="Times New Roman" w:cs="Times New Roman"/>
          <w:color w:val="000000" w:themeColor="text1"/>
        </w:rPr>
        <w:t>2</w:t>
      </w:r>
      <w:r w:rsidRPr="00C725FC">
        <w:rPr>
          <w:rFonts w:ascii="Times New Roman" w:hAnsi="Times New Roman" w:cs="Times New Roman"/>
          <w:color w:val="000000" w:themeColor="text1"/>
        </w:rPr>
        <w:t xml:space="preserve">a is used to technically capture our system architecture. It helps in doing architecture-level analysis. We can create the views out of that architecture so that it can help in sharing our thoughts with the different Services. </w:t>
      </w:r>
      <w:r w:rsidR="00095424">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t can connect seamlessly with the </w:t>
      </w:r>
      <w:r w:rsidR="00095424">
        <w:rPr>
          <w:rFonts w:ascii="Times New Roman" w:hAnsi="Times New Roman" w:cs="Times New Roman"/>
          <w:color w:val="000000" w:themeColor="text1"/>
        </w:rPr>
        <w:t xml:space="preserve">simulation tool like </w:t>
      </w:r>
      <w:r w:rsidRPr="00C725FC">
        <w:rPr>
          <w:rFonts w:ascii="Times New Roman" w:hAnsi="Times New Roman" w:cs="Times New Roman"/>
          <w:color w:val="000000" w:themeColor="text1"/>
        </w:rPr>
        <w:t xml:space="preserve">Simulink. So, it allows us to do the architecture-level simulation, not just the design simulation. </w:t>
      </w:r>
      <w:r w:rsidR="00095424">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t connects with the </w:t>
      </w:r>
      <w:r w:rsidR="00095424">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requirements, which allow us to create a digital thread across the different artifacts during the development.</w:t>
      </w:r>
    </w:p>
    <w:p w14:paraId="02D02304" w14:textId="1C8B03B3" w:rsidR="008E7910" w:rsidRDefault="00526043" w:rsidP="00126AE4">
      <w:pPr>
        <w:spacing w:after="120" w:line="360"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We use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for defining their system architecture. So that the developer will have the access to the entire architecture while implementing a model and can relate to how the requirements are affecting the entire system—</w:t>
      </w:r>
      <w:r w:rsidR="000D0246" w:rsidRPr="00C725FC">
        <w:rPr>
          <w:rFonts w:ascii="Times New Roman" w:hAnsi="Times New Roman" w:cs="Times New Roman"/>
          <w:color w:val="000000" w:themeColor="text1"/>
        </w:rPr>
        <w:t>i.e.,</w:t>
      </w:r>
      <w:r w:rsidRPr="00C725FC">
        <w:rPr>
          <w:rFonts w:ascii="Times New Roman" w:hAnsi="Times New Roman" w:cs="Times New Roman"/>
          <w:color w:val="000000" w:themeColor="text1"/>
        </w:rPr>
        <w:t xml:space="preserve"> the linkages. If we have a digital link established, </w:t>
      </w:r>
    </w:p>
    <w:p w14:paraId="55A7D701" w14:textId="3CCC406B" w:rsidR="008E7910" w:rsidRDefault="008E7910">
      <w:pPr>
        <w:spacing w:after="160" w:line="259" w:lineRule="auto"/>
        <w:rPr>
          <w:rFonts w:ascii="Times New Roman" w:hAnsi="Times New Roman" w:cs="Times New Roman"/>
          <w:color w:val="000000" w:themeColor="text1"/>
        </w:rPr>
      </w:pPr>
      <w:r>
        <w:rPr>
          <w:rFonts w:ascii="Times New Roman" w:hAnsi="Times New Roman" w:cs="Times New Roman"/>
          <w:color w:val="000000" w:themeColor="text1"/>
        </w:rPr>
        <w:br w:type="page"/>
      </w:r>
    </w:p>
    <w:p w14:paraId="0D46F407" w14:textId="77777777" w:rsidR="003D3C2D" w:rsidRDefault="003D3C2D" w:rsidP="00526043">
      <w:pPr>
        <w:spacing w:after="190" w:line="393" w:lineRule="auto"/>
        <w:ind w:right="68"/>
        <w:jc w:val="both"/>
        <w:rPr>
          <w:rFonts w:ascii="Times New Roman" w:hAnsi="Times New Roman" w:cs="Times New Roman"/>
          <w:color w:val="000000" w:themeColor="text1"/>
        </w:rPr>
        <w:sectPr w:rsidR="003D3C2D" w:rsidSect="009426A9">
          <w:pgSz w:w="5954" w:h="8420" w:orient="landscape" w:code="9"/>
          <w:pgMar w:top="567" w:right="567" w:bottom="567" w:left="567" w:header="0" w:footer="0" w:gutter="0"/>
          <w:cols w:space="708"/>
          <w:docGrid w:linePitch="360"/>
        </w:sectPr>
      </w:pPr>
    </w:p>
    <w:p w14:paraId="0C105221" w14:textId="34F0F12B" w:rsidR="003D3C2D" w:rsidRDefault="000D0246" w:rsidP="00526043">
      <w:pPr>
        <w:spacing w:after="190" w:line="393" w:lineRule="auto"/>
        <w:ind w:right="68"/>
        <w:jc w:val="both"/>
        <w:rPr>
          <w:rFonts w:ascii="Times New Roman" w:hAnsi="Times New Roman" w:cs="Times New Roman"/>
          <w:color w:val="000000" w:themeColor="text1"/>
        </w:rPr>
        <w:sectPr w:rsidR="003D3C2D" w:rsidSect="00F42E8B">
          <w:pgSz w:w="8420" w:h="5954" w:orient="landscape" w:code="9"/>
          <w:pgMar w:top="567" w:right="709" w:bottom="720" w:left="851" w:header="284" w:footer="284" w:gutter="0"/>
          <w:cols w:space="708"/>
          <w:docGrid w:linePitch="360"/>
        </w:sectPr>
      </w:pPr>
      <w:r>
        <w:rPr>
          <w:rFonts w:ascii="Times New Roman" w:hAnsi="Times New Roman" w:cs="Times New Roman"/>
          <w:noProof/>
          <w:color w:val="000000" w:themeColor="text1"/>
        </w:rPr>
        <w:lastRenderedPageBreak/>
        <mc:AlternateContent>
          <mc:Choice Requires="wpg">
            <w:drawing>
              <wp:anchor distT="0" distB="0" distL="114300" distR="114300" simplePos="0" relativeHeight="251658281" behindDoc="0" locked="0" layoutInCell="1" allowOverlap="1" wp14:anchorId="1A60C7C1" wp14:editId="71C58A53">
                <wp:simplePos x="0" y="0"/>
                <wp:positionH relativeFrom="page">
                  <wp:posOffset>575953</wp:posOffset>
                </wp:positionH>
                <wp:positionV relativeFrom="paragraph">
                  <wp:posOffset>-128996</wp:posOffset>
                </wp:positionV>
                <wp:extent cx="4195519" cy="2683823"/>
                <wp:effectExtent l="0" t="0" r="0" b="2540"/>
                <wp:wrapNone/>
                <wp:docPr id="15" name="Group 15"/>
                <wp:cNvGraphicFramePr/>
                <a:graphic xmlns:a="http://schemas.openxmlformats.org/drawingml/2006/main">
                  <a:graphicData uri="http://schemas.microsoft.com/office/word/2010/wordprocessingGroup">
                    <wpg:wgp>
                      <wpg:cNvGrpSpPr/>
                      <wpg:grpSpPr>
                        <a:xfrm>
                          <a:off x="0" y="0"/>
                          <a:ext cx="4195519" cy="2683823"/>
                          <a:chOff x="0" y="-56005"/>
                          <a:chExt cx="4353560" cy="2812690"/>
                        </a:xfrm>
                      </wpg:grpSpPr>
                      <pic:pic xmlns:pic="http://schemas.openxmlformats.org/drawingml/2006/picture">
                        <pic:nvPicPr>
                          <pic:cNvPr id="52228" name="Picture 522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56005"/>
                            <a:ext cx="4353560" cy="2601117"/>
                          </a:xfrm>
                          <a:prstGeom prst="rect">
                            <a:avLst/>
                          </a:prstGeom>
                        </pic:spPr>
                      </pic:pic>
                      <wps:wsp>
                        <wps:cNvPr id="57363" name="Text Box 57363"/>
                        <wps:cNvSpPr txBox="1"/>
                        <wps:spPr>
                          <a:xfrm>
                            <a:off x="87078" y="2584202"/>
                            <a:ext cx="4221480" cy="172483"/>
                          </a:xfrm>
                          <a:prstGeom prst="rect">
                            <a:avLst/>
                          </a:prstGeom>
                          <a:solidFill>
                            <a:prstClr val="white"/>
                          </a:solidFill>
                          <a:ln>
                            <a:noFill/>
                          </a:ln>
                        </wps:spPr>
                        <wps:txbx>
                          <w:txbxContent>
                            <w:p w14:paraId="11C194CE" w14:textId="08263A1C" w:rsidR="00526043" w:rsidRPr="000E731D" w:rsidRDefault="00526043" w:rsidP="00526043">
                              <w:pPr>
                                <w:pStyle w:val="Caption"/>
                                <w:jc w:val="center"/>
                                <w:rPr>
                                  <w:rFonts w:ascii="Times New Roman" w:hAnsi="Times New Roman" w:cs="Times New Roman"/>
                                  <w:i w:val="0"/>
                                  <w:iCs w:val="0"/>
                                  <w:color w:val="000000" w:themeColor="text1"/>
                                  <w:sz w:val="20"/>
                                  <w:szCs w:val="20"/>
                                </w:rPr>
                              </w:pPr>
                              <w:bookmarkStart w:id="30" w:name="_Toc119670383"/>
                              <w:r w:rsidRPr="000E731D">
                                <w:rPr>
                                  <w:rFonts w:ascii="Times New Roman" w:hAnsi="Times New Roman" w:cs="Times New Roman"/>
                                  <w:i w:val="0"/>
                                  <w:iCs w:val="0"/>
                                  <w:color w:val="000000" w:themeColor="text1"/>
                                  <w:sz w:val="20"/>
                                  <w:szCs w:val="20"/>
                                </w:rPr>
                                <w:t xml:space="preserve">Figure </w:t>
                              </w:r>
                              <w:r w:rsidRPr="000E731D">
                                <w:rPr>
                                  <w:rFonts w:ascii="Times New Roman" w:hAnsi="Times New Roman" w:cs="Times New Roman"/>
                                  <w:i w:val="0"/>
                                  <w:iCs w:val="0"/>
                                  <w:color w:val="000000" w:themeColor="text1"/>
                                  <w:sz w:val="20"/>
                                  <w:szCs w:val="20"/>
                                </w:rPr>
                                <w:fldChar w:fldCharType="begin"/>
                              </w:r>
                              <w:r w:rsidRPr="000E731D">
                                <w:rPr>
                                  <w:rFonts w:ascii="Times New Roman" w:hAnsi="Times New Roman" w:cs="Times New Roman"/>
                                  <w:i w:val="0"/>
                                  <w:iCs w:val="0"/>
                                  <w:color w:val="000000" w:themeColor="text1"/>
                                  <w:sz w:val="20"/>
                                  <w:szCs w:val="20"/>
                                </w:rPr>
                                <w:instrText xml:space="preserve"> SEQ Figure \* ARABIC </w:instrText>
                              </w:r>
                              <w:r w:rsidRPr="000E731D">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11</w:t>
                              </w:r>
                              <w:r w:rsidRPr="000E731D">
                                <w:rPr>
                                  <w:rFonts w:ascii="Times New Roman" w:hAnsi="Times New Roman" w:cs="Times New Roman"/>
                                  <w:i w:val="0"/>
                                  <w:iCs w:val="0"/>
                                  <w:noProof/>
                                  <w:color w:val="000000" w:themeColor="text1"/>
                                  <w:sz w:val="20"/>
                                  <w:szCs w:val="20"/>
                                </w:rPr>
                                <w:fldChar w:fldCharType="end"/>
                              </w:r>
                              <w:r w:rsidRPr="000E731D">
                                <w:rPr>
                                  <w:rFonts w:ascii="Times New Roman" w:hAnsi="Times New Roman" w:cs="Times New Roman"/>
                                  <w:i w:val="0"/>
                                  <w:iCs w:val="0"/>
                                  <w:color w:val="000000" w:themeColor="text1"/>
                                  <w:sz w:val="20"/>
                                  <w:szCs w:val="20"/>
                                </w:rPr>
                                <w:t>.</w:t>
                              </w:r>
                              <w:r w:rsidR="00F42E8B">
                                <w:rPr>
                                  <w:rFonts w:ascii="Times New Roman" w:hAnsi="Times New Roman" w:cs="Times New Roman"/>
                                  <w:i w:val="0"/>
                                  <w:iCs w:val="0"/>
                                  <w:color w:val="000000" w:themeColor="text1"/>
                                  <w:sz w:val="20"/>
                                  <w:szCs w:val="20"/>
                                </w:rPr>
                                <w:t xml:space="preserve"> </w:t>
                              </w:r>
                              <w:r w:rsidRPr="000E731D">
                                <w:rPr>
                                  <w:rFonts w:ascii="Times New Roman" w:hAnsi="Times New Roman" w:cs="Times New Roman"/>
                                  <w:i w:val="0"/>
                                  <w:iCs w:val="0"/>
                                  <w:color w:val="000000" w:themeColor="text1"/>
                                  <w:sz w:val="20"/>
                                  <w:szCs w:val="20"/>
                                </w:rPr>
                                <w:t xml:space="preserve">System composer view of the </w:t>
                              </w:r>
                              <w:r w:rsidR="0028649E">
                                <w:rPr>
                                  <w:rFonts w:ascii="Times New Roman" w:hAnsi="Times New Roman" w:cs="Times New Roman"/>
                                  <w:i w:val="0"/>
                                  <w:iCs w:val="0"/>
                                  <w:color w:val="000000" w:themeColor="text1"/>
                                  <w:sz w:val="20"/>
                                  <w:szCs w:val="20"/>
                                </w:rPr>
                                <w:t>system</w:t>
                              </w:r>
                              <w:r w:rsidRPr="000E731D">
                                <w:rPr>
                                  <w:rFonts w:ascii="Times New Roman" w:hAnsi="Times New Roman" w:cs="Times New Roman"/>
                                  <w:i w:val="0"/>
                                  <w:iCs w:val="0"/>
                                  <w:color w:val="000000" w:themeColor="text1"/>
                                  <w:sz w:val="20"/>
                                  <w:szCs w:val="20"/>
                                </w:rPr>
                                <w:t xml:space="preserve"> at </w:t>
                              </w:r>
                              <w:r w:rsidR="00095424">
                                <w:rPr>
                                  <w:rFonts w:ascii="Times New Roman" w:hAnsi="Times New Roman" w:cs="Times New Roman"/>
                                  <w:i w:val="0"/>
                                  <w:iCs w:val="0"/>
                                  <w:color w:val="000000" w:themeColor="text1"/>
                                  <w:sz w:val="20"/>
                                  <w:szCs w:val="20"/>
                                </w:rPr>
                                <w:t>the intermediate</w:t>
                              </w:r>
                              <w:r w:rsidRPr="000E731D">
                                <w:rPr>
                                  <w:rFonts w:ascii="Times New Roman" w:hAnsi="Times New Roman" w:cs="Times New Roman"/>
                                  <w:i w:val="0"/>
                                  <w:iCs w:val="0"/>
                                  <w:color w:val="000000" w:themeColor="text1"/>
                                  <w:sz w:val="20"/>
                                  <w:szCs w:val="20"/>
                                </w:rPr>
                                <w:t xml:space="preserve"> level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0C7C1" id="Group 15" o:spid="_x0000_s1049" style="position:absolute;left:0;text-align:left;margin-left:45.35pt;margin-top:-10.15pt;width:330.35pt;height:211.3pt;z-index:251658281;mso-position-horizontal-relative:page;mso-width-relative:margin;mso-height-relative:margin" coordorigin=",-560" coordsize="43535,28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">
                <v:shape id="Picture 52228" o:spid="_x0000_s1050" type="#_x0000_t75" style="position:absolute;top:-560;width:43535;height:26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">
                  <v:imagedata r:id="rId35" o:title=""/>
                </v:shape>
                <v:shape id="Text Box 57363" o:spid="_x0000_s1051" type="#_x0000_t202" style="position:absolute;left:870;top:25842;width:4221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" stroked="f">
                  <v:textbox inset="0,0,0,0">
                    <w:txbxContent>
                      <w:p w14:paraId="11C194CE" w14:textId="08263A1C" w:rsidR="00526043" w:rsidRPr="000E731D" w:rsidRDefault="00526043" w:rsidP="00526043">
                        <w:pPr>
                          <w:pStyle w:val="Caption"/>
                          <w:jc w:val="center"/>
                          <w:rPr>
                            <w:rFonts w:ascii="Times New Roman" w:hAnsi="Times New Roman" w:cs="Times New Roman"/>
                            <w:i w:val="0"/>
                            <w:iCs w:val="0"/>
                            <w:color w:val="000000" w:themeColor="text1"/>
                            <w:sz w:val="20"/>
                            <w:szCs w:val="20"/>
                          </w:rPr>
                        </w:pPr>
                        <w:bookmarkStart w:id="31" w:name="_Toc119670383"/>
                        <w:r w:rsidRPr="000E731D">
                          <w:rPr>
                            <w:rFonts w:ascii="Times New Roman" w:hAnsi="Times New Roman" w:cs="Times New Roman"/>
                            <w:i w:val="0"/>
                            <w:iCs w:val="0"/>
                            <w:color w:val="000000" w:themeColor="text1"/>
                            <w:sz w:val="20"/>
                            <w:szCs w:val="20"/>
                          </w:rPr>
                          <w:t xml:space="preserve">Figure </w:t>
                        </w:r>
                        <w:r w:rsidRPr="000E731D">
                          <w:rPr>
                            <w:rFonts w:ascii="Times New Roman" w:hAnsi="Times New Roman" w:cs="Times New Roman"/>
                            <w:i w:val="0"/>
                            <w:iCs w:val="0"/>
                            <w:color w:val="000000" w:themeColor="text1"/>
                            <w:sz w:val="20"/>
                            <w:szCs w:val="20"/>
                          </w:rPr>
                          <w:fldChar w:fldCharType="begin"/>
                        </w:r>
                        <w:r w:rsidRPr="000E731D">
                          <w:rPr>
                            <w:rFonts w:ascii="Times New Roman" w:hAnsi="Times New Roman" w:cs="Times New Roman"/>
                            <w:i w:val="0"/>
                            <w:iCs w:val="0"/>
                            <w:color w:val="000000" w:themeColor="text1"/>
                            <w:sz w:val="20"/>
                            <w:szCs w:val="20"/>
                          </w:rPr>
                          <w:instrText xml:space="preserve"> SEQ Figure \* ARABIC </w:instrText>
                        </w:r>
                        <w:r w:rsidRPr="000E731D">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11</w:t>
                        </w:r>
                        <w:r w:rsidRPr="000E731D">
                          <w:rPr>
                            <w:rFonts w:ascii="Times New Roman" w:hAnsi="Times New Roman" w:cs="Times New Roman"/>
                            <w:i w:val="0"/>
                            <w:iCs w:val="0"/>
                            <w:noProof/>
                            <w:color w:val="000000" w:themeColor="text1"/>
                            <w:sz w:val="20"/>
                            <w:szCs w:val="20"/>
                          </w:rPr>
                          <w:fldChar w:fldCharType="end"/>
                        </w:r>
                        <w:r w:rsidRPr="000E731D">
                          <w:rPr>
                            <w:rFonts w:ascii="Times New Roman" w:hAnsi="Times New Roman" w:cs="Times New Roman"/>
                            <w:i w:val="0"/>
                            <w:iCs w:val="0"/>
                            <w:color w:val="000000" w:themeColor="text1"/>
                            <w:sz w:val="20"/>
                            <w:szCs w:val="20"/>
                          </w:rPr>
                          <w:t>.</w:t>
                        </w:r>
                        <w:r w:rsidR="00F42E8B">
                          <w:rPr>
                            <w:rFonts w:ascii="Times New Roman" w:hAnsi="Times New Roman" w:cs="Times New Roman"/>
                            <w:i w:val="0"/>
                            <w:iCs w:val="0"/>
                            <w:color w:val="000000" w:themeColor="text1"/>
                            <w:sz w:val="20"/>
                            <w:szCs w:val="20"/>
                          </w:rPr>
                          <w:t xml:space="preserve"> </w:t>
                        </w:r>
                        <w:r w:rsidRPr="000E731D">
                          <w:rPr>
                            <w:rFonts w:ascii="Times New Roman" w:hAnsi="Times New Roman" w:cs="Times New Roman"/>
                            <w:i w:val="0"/>
                            <w:iCs w:val="0"/>
                            <w:color w:val="000000" w:themeColor="text1"/>
                            <w:sz w:val="20"/>
                            <w:szCs w:val="20"/>
                          </w:rPr>
                          <w:t xml:space="preserve">System composer view of the </w:t>
                        </w:r>
                        <w:r w:rsidR="0028649E">
                          <w:rPr>
                            <w:rFonts w:ascii="Times New Roman" w:hAnsi="Times New Roman" w:cs="Times New Roman"/>
                            <w:i w:val="0"/>
                            <w:iCs w:val="0"/>
                            <w:color w:val="000000" w:themeColor="text1"/>
                            <w:sz w:val="20"/>
                            <w:szCs w:val="20"/>
                          </w:rPr>
                          <w:t>system</w:t>
                        </w:r>
                        <w:r w:rsidRPr="000E731D">
                          <w:rPr>
                            <w:rFonts w:ascii="Times New Roman" w:hAnsi="Times New Roman" w:cs="Times New Roman"/>
                            <w:i w:val="0"/>
                            <w:iCs w:val="0"/>
                            <w:color w:val="000000" w:themeColor="text1"/>
                            <w:sz w:val="20"/>
                            <w:szCs w:val="20"/>
                          </w:rPr>
                          <w:t xml:space="preserve"> at </w:t>
                        </w:r>
                        <w:r w:rsidR="00095424">
                          <w:rPr>
                            <w:rFonts w:ascii="Times New Roman" w:hAnsi="Times New Roman" w:cs="Times New Roman"/>
                            <w:i w:val="0"/>
                            <w:iCs w:val="0"/>
                            <w:color w:val="000000" w:themeColor="text1"/>
                            <w:sz w:val="20"/>
                            <w:szCs w:val="20"/>
                          </w:rPr>
                          <w:t>the intermediate</w:t>
                        </w:r>
                        <w:r w:rsidRPr="000E731D">
                          <w:rPr>
                            <w:rFonts w:ascii="Times New Roman" w:hAnsi="Times New Roman" w:cs="Times New Roman"/>
                            <w:i w:val="0"/>
                            <w:iCs w:val="0"/>
                            <w:color w:val="000000" w:themeColor="text1"/>
                            <w:sz w:val="20"/>
                            <w:szCs w:val="20"/>
                          </w:rPr>
                          <w:t xml:space="preserve"> level</w:t>
                        </w:r>
                        <w:bookmarkEnd w:id="31"/>
                      </w:p>
                    </w:txbxContent>
                  </v:textbox>
                </v:shape>
                <w10:wrap anchorx="page"/>
              </v:group>
            </w:pict>
          </mc:Fallback>
        </mc:AlternateContent>
      </w:r>
    </w:p>
    <w:p w14:paraId="4CDB0C01" w14:textId="77777777" w:rsidR="009878A7" w:rsidRDefault="00526043" w:rsidP="00E77192">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we change a requirement</w:t>
      </w:r>
      <w:r w:rsidR="00CD1B5C" w:rsidRPr="00C725FC">
        <w:rPr>
          <w:rFonts w:ascii="Times New Roman" w:hAnsi="Times New Roman" w:cs="Times New Roman"/>
          <w:color w:val="000000" w:themeColor="text1"/>
        </w:rPr>
        <w:t>;</w:t>
      </w:r>
      <w:r w:rsidRPr="00C725FC">
        <w:rPr>
          <w:rFonts w:ascii="Times New Roman" w:hAnsi="Times New Roman" w:cs="Times New Roman"/>
          <w:color w:val="000000" w:themeColor="text1"/>
        </w:rPr>
        <w:t xml:space="preserve"> we know how </w:t>
      </w:r>
      <w:proofErr w:type="gramStart"/>
      <w:r w:rsidRPr="00C725FC">
        <w:rPr>
          <w:rFonts w:ascii="Times New Roman" w:hAnsi="Times New Roman" w:cs="Times New Roman"/>
          <w:color w:val="000000" w:themeColor="text1"/>
        </w:rPr>
        <w:t>it's</w:t>
      </w:r>
      <w:proofErr w:type="gramEnd"/>
      <w:r w:rsidRPr="00C725FC">
        <w:rPr>
          <w:rFonts w:ascii="Times New Roman" w:hAnsi="Times New Roman" w:cs="Times New Roman"/>
          <w:color w:val="000000" w:themeColor="text1"/>
        </w:rPr>
        <w:t xml:space="preserve"> going to impact the overall architecture. At the same time, component commander will know how its components is going to impact the overall system. </w:t>
      </w:r>
    </w:p>
    <w:p w14:paraId="33D316CD" w14:textId="728AAB50" w:rsidR="00526043" w:rsidRPr="00C725FC" w:rsidRDefault="00526043" w:rsidP="009878A7">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take an example and see how we can implement the model-based system engineering in </w:t>
      </w:r>
      <w:r w:rsidR="000D0246">
        <w:rPr>
          <w:rFonts w:ascii="Times New Roman" w:hAnsi="Times New Roman" w:cs="Times New Roman"/>
          <w:color w:val="000000" w:themeColor="text1"/>
        </w:rPr>
        <w:t>any</w:t>
      </w:r>
      <w:r w:rsidRPr="00C725FC">
        <w:rPr>
          <w:rFonts w:ascii="Times New Roman" w:hAnsi="Times New Roman" w:cs="Times New Roman"/>
          <w:color w:val="000000" w:themeColor="text1"/>
        </w:rPr>
        <w:t xml:space="preserve"> </w:t>
      </w:r>
      <w:r w:rsidR="00095424">
        <w:rPr>
          <w:rFonts w:ascii="Times New Roman" w:hAnsi="Times New Roman" w:cs="Times New Roman"/>
          <w:color w:val="000000" w:themeColor="text1"/>
        </w:rPr>
        <w:t>Problem</w:t>
      </w:r>
      <w:r w:rsidRPr="00C725FC">
        <w:rPr>
          <w:rFonts w:ascii="Times New Roman" w:hAnsi="Times New Roman" w:cs="Times New Roman"/>
          <w:color w:val="000000" w:themeColor="text1"/>
        </w:rPr>
        <w:t xml:space="preserve">. As we have seen there are the different stages of development cycle. It starts with </w:t>
      </w:r>
      <w:r w:rsidRPr="00294A1C">
        <w:rPr>
          <w:rFonts w:ascii="Times New Roman" w:hAnsi="Times New Roman" w:cs="Times New Roman"/>
          <w:b/>
          <w:bCs/>
          <w:color w:val="000000" w:themeColor="text1"/>
        </w:rPr>
        <w:t>stakeholder needs</w:t>
      </w:r>
      <w:r w:rsidRPr="00C725FC">
        <w:rPr>
          <w:rFonts w:ascii="Times New Roman" w:hAnsi="Times New Roman" w:cs="Times New Roman"/>
          <w:color w:val="000000" w:themeColor="text1"/>
        </w:rPr>
        <w:t xml:space="preserve">, goes to </w:t>
      </w:r>
      <w:r w:rsidRPr="00294A1C">
        <w:rPr>
          <w:rFonts w:ascii="Times New Roman" w:hAnsi="Times New Roman" w:cs="Times New Roman"/>
          <w:b/>
          <w:bCs/>
          <w:color w:val="000000" w:themeColor="text1"/>
        </w:rPr>
        <w:t>requirement</w:t>
      </w:r>
      <w:r w:rsidRPr="00C725FC">
        <w:rPr>
          <w:rFonts w:ascii="Times New Roman" w:hAnsi="Times New Roman" w:cs="Times New Roman"/>
          <w:color w:val="000000" w:themeColor="text1"/>
        </w:rPr>
        <w:t xml:space="preserve">, then we create an </w:t>
      </w:r>
      <w:r w:rsidRPr="00294A1C">
        <w:rPr>
          <w:rFonts w:ascii="Times New Roman" w:hAnsi="Times New Roman" w:cs="Times New Roman"/>
          <w:b/>
          <w:bCs/>
          <w:color w:val="000000" w:themeColor="text1"/>
        </w:rPr>
        <w:t>architecture</w:t>
      </w:r>
      <w:r w:rsidRPr="00C725FC">
        <w:rPr>
          <w:rFonts w:ascii="Times New Roman" w:hAnsi="Times New Roman" w:cs="Times New Roman"/>
          <w:color w:val="000000" w:themeColor="text1"/>
        </w:rPr>
        <w:t xml:space="preserve">, then we define the </w:t>
      </w:r>
      <w:r w:rsidRPr="00294A1C">
        <w:rPr>
          <w:rFonts w:ascii="Times New Roman" w:hAnsi="Times New Roman" w:cs="Times New Roman"/>
          <w:b/>
          <w:bCs/>
          <w:color w:val="000000" w:themeColor="text1"/>
        </w:rPr>
        <w:t>system characteristics</w:t>
      </w:r>
      <w:r w:rsidRPr="00C725FC">
        <w:rPr>
          <w:rFonts w:ascii="Times New Roman" w:hAnsi="Times New Roman" w:cs="Times New Roman"/>
          <w:color w:val="000000" w:themeColor="text1"/>
        </w:rPr>
        <w:t xml:space="preserve"> and do the </w:t>
      </w:r>
      <w:r w:rsidRPr="00294A1C">
        <w:rPr>
          <w:rFonts w:ascii="Times New Roman" w:hAnsi="Times New Roman" w:cs="Times New Roman"/>
          <w:b/>
          <w:bCs/>
          <w:color w:val="000000" w:themeColor="text1"/>
        </w:rPr>
        <w:t>creative study</w:t>
      </w:r>
      <w:r w:rsidRPr="00C725FC">
        <w:rPr>
          <w:rFonts w:ascii="Times New Roman" w:hAnsi="Times New Roman" w:cs="Times New Roman"/>
          <w:color w:val="000000" w:themeColor="text1"/>
        </w:rPr>
        <w:t>. We create views to share with the domain experts. And then we implement the algorithm of the component in computer programs (</w:t>
      </w:r>
      <w:r w:rsidR="00294A1C">
        <w:rPr>
          <w:rFonts w:ascii="Times New Roman" w:hAnsi="Times New Roman" w:cs="Times New Roman"/>
          <w:color w:val="000000" w:themeColor="text1"/>
        </w:rPr>
        <w:t xml:space="preserve">e.g. </w:t>
      </w:r>
      <w:r w:rsidRPr="00C725FC">
        <w:rPr>
          <w:rFonts w:ascii="Times New Roman" w:hAnsi="Times New Roman" w:cs="Times New Roman"/>
          <w:color w:val="000000" w:themeColor="text1"/>
        </w:rPr>
        <w:t xml:space="preserve"> Simulink). What we are going to do is that we are going to take a simple example of a </w:t>
      </w:r>
      <w:r w:rsidR="00294A1C">
        <w:rPr>
          <w:rFonts w:ascii="Times New Roman" w:hAnsi="Times New Roman" w:cs="Times New Roman"/>
          <w:b/>
          <w:bCs/>
          <w:color w:val="000000" w:themeColor="text1"/>
        </w:rPr>
        <w:t>Military</w:t>
      </w:r>
      <w:r w:rsidRPr="00C725FC">
        <w:rPr>
          <w:rFonts w:ascii="Times New Roman" w:hAnsi="Times New Roman" w:cs="Times New Roman"/>
          <w:b/>
          <w:bCs/>
          <w:color w:val="000000" w:themeColor="text1"/>
        </w:rPr>
        <w:t xml:space="preserve"> Operation Scenario</w:t>
      </w:r>
      <w:r w:rsidRPr="00C725FC">
        <w:rPr>
          <w:rFonts w:ascii="Times New Roman" w:hAnsi="Times New Roman" w:cs="Times New Roman"/>
          <w:color w:val="000000" w:themeColor="text1"/>
        </w:rPr>
        <w:t xml:space="preserve">. We are going to design a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or the architecture of a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System, which is expected to help in planning in such </w:t>
      </w:r>
      <w:r w:rsidR="00294A1C">
        <w:rPr>
          <w:rFonts w:ascii="Times New Roman" w:hAnsi="Times New Roman" w:cs="Times New Roman"/>
          <w:color w:val="000000" w:themeColor="text1"/>
        </w:rPr>
        <w:t xml:space="preserve">military </w:t>
      </w:r>
      <w:r w:rsidRPr="00C725FC">
        <w:rPr>
          <w:rFonts w:ascii="Times New Roman" w:hAnsi="Times New Roman" w:cs="Times New Roman"/>
          <w:color w:val="000000" w:themeColor="text1"/>
        </w:rPr>
        <w:t xml:space="preserve">operation scenario. Whatever </w:t>
      </w:r>
      <w:r w:rsidR="00294A1C">
        <w:rPr>
          <w:rFonts w:ascii="Times New Roman" w:hAnsi="Times New Roman" w:cs="Times New Roman"/>
          <w:color w:val="000000" w:themeColor="text1"/>
        </w:rPr>
        <w:t xml:space="preserve">Military </w:t>
      </w:r>
      <w:r w:rsidRPr="00C725FC">
        <w:rPr>
          <w:rFonts w:ascii="Times New Roman" w:hAnsi="Times New Roman" w:cs="Times New Roman"/>
          <w:color w:val="000000" w:themeColor="text1"/>
        </w:rPr>
        <w:lastRenderedPageBreak/>
        <w:t xml:space="preserve">Operation is planned involved with integrated Service domain can be planned in the desired </w:t>
      </w:r>
      <w:r w:rsidR="00294A1C">
        <w:rPr>
          <w:rFonts w:ascii="Times New Roman" w:hAnsi="Times New Roman" w:cs="Times New Roman"/>
          <w:color w:val="000000" w:themeColor="text1"/>
        </w:rPr>
        <w:t>Gaming</w:t>
      </w:r>
      <w:r w:rsidRPr="00C725FC">
        <w:rPr>
          <w:rFonts w:ascii="Times New Roman" w:hAnsi="Times New Roman" w:cs="Times New Roman"/>
          <w:color w:val="000000" w:themeColor="text1"/>
        </w:rPr>
        <w:t xml:space="preserve"> </w:t>
      </w:r>
      <w:r w:rsidR="00294A1C">
        <w:rPr>
          <w:rFonts w:ascii="Times New Roman" w:hAnsi="Times New Roman" w:cs="Times New Roman"/>
          <w:color w:val="000000" w:themeColor="text1"/>
        </w:rPr>
        <w:t>S</w:t>
      </w:r>
      <w:r w:rsidRPr="00C725FC">
        <w:rPr>
          <w:rFonts w:ascii="Times New Roman" w:hAnsi="Times New Roman" w:cs="Times New Roman"/>
          <w:color w:val="000000" w:themeColor="text1"/>
        </w:rPr>
        <w:t>ystem. And we can understand that the system will capture all the components involved in a</w:t>
      </w:r>
      <w:r w:rsidR="00274DBC">
        <w:rPr>
          <w:rFonts w:ascii="Times New Roman" w:hAnsi="Times New Roman" w:cs="Times New Roman"/>
          <w:color w:val="000000" w:themeColor="text1"/>
        </w:rPr>
        <w:t>n</w:t>
      </w:r>
      <w:r w:rsidRPr="00C725FC">
        <w:rPr>
          <w:rFonts w:ascii="Times New Roman" w:hAnsi="Times New Roman" w:cs="Times New Roman"/>
          <w:color w:val="000000" w:themeColor="text1"/>
        </w:rPr>
        <w:t xml:space="preserve"> </w:t>
      </w:r>
      <w:r w:rsidR="00274DBC">
        <w:rPr>
          <w:rFonts w:ascii="Times New Roman" w:hAnsi="Times New Roman" w:cs="Times New Roman"/>
          <w:color w:val="000000" w:themeColor="text1"/>
        </w:rPr>
        <w:t>integrated</w:t>
      </w:r>
      <w:r w:rsidR="00294A1C">
        <w:rPr>
          <w:rFonts w:ascii="Times New Roman" w:hAnsi="Times New Roman" w:cs="Times New Roman"/>
          <w:color w:val="000000" w:themeColor="text1"/>
        </w:rPr>
        <w:t xml:space="preserve"> </w:t>
      </w:r>
      <w:r w:rsidR="00274DBC">
        <w:rPr>
          <w:rFonts w:ascii="Times New Roman" w:hAnsi="Times New Roman" w:cs="Times New Roman"/>
          <w:color w:val="000000" w:themeColor="text1"/>
        </w:rPr>
        <w:t>e</w:t>
      </w:r>
      <w:r w:rsidRPr="00C725FC">
        <w:rPr>
          <w:rFonts w:ascii="Times New Roman" w:hAnsi="Times New Roman" w:cs="Times New Roman"/>
          <w:color w:val="000000" w:themeColor="text1"/>
        </w:rPr>
        <w:t xml:space="preserve">nvironment.  </w:t>
      </w:r>
    </w:p>
    <w:p w14:paraId="441E7B1B" w14:textId="4FDC96FE" w:rsidR="00526043" w:rsidRPr="00C725FC" w:rsidRDefault="00126AE4" w:rsidP="00294A1C">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we can see that, everything is tied to the stakeholder need. One user may ask; the system should be capable to incorporate the </w:t>
      </w:r>
      <w:r w:rsidR="00274DBC">
        <w:rPr>
          <w:rFonts w:ascii="Times New Roman" w:hAnsi="Times New Roman" w:cs="Times New Roman"/>
          <w:color w:val="000000" w:themeColor="text1"/>
        </w:rPr>
        <w:t xml:space="preserve">defense of </w:t>
      </w:r>
      <w:r w:rsidR="00526043" w:rsidRPr="00C725FC">
        <w:rPr>
          <w:rFonts w:ascii="Times New Roman" w:hAnsi="Times New Roman" w:cs="Times New Roman"/>
          <w:b/>
          <w:bCs/>
          <w:color w:val="000000" w:themeColor="text1"/>
        </w:rPr>
        <w:t>cyber</w:t>
      </w:r>
      <w:r w:rsidR="00526043" w:rsidRPr="00C725FC">
        <w:rPr>
          <w:rFonts w:ascii="Times New Roman" w:hAnsi="Times New Roman" w:cs="Times New Roman"/>
          <w:color w:val="000000" w:themeColor="text1"/>
        </w:rPr>
        <w:t xml:space="preserve"> as well as </w:t>
      </w:r>
      <w:r w:rsidR="00526043" w:rsidRPr="00C725FC">
        <w:rPr>
          <w:rFonts w:ascii="Times New Roman" w:hAnsi="Times New Roman" w:cs="Times New Roman"/>
          <w:b/>
          <w:bCs/>
          <w:color w:val="000000" w:themeColor="text1"/>
        </w:rPr>
        <w:t>space</w:t>
      </w:r>
      <w:r w:rsidR="00526043" w:rsidRPr="00C725FC">
        <w:rPr>
          <w:rFonts w:ascii="Times New Roman" w:hAnsi="Times New Roman" w:cs="Times New Roman"/>
          <w:color w:val="000000" w:themeColor="text1"/>
        </w:rPr>
        <w:t xml:space="preserve"> components in an integrated </w:t>
      </w:r>
      <w:r w:rsidR="00294A1C">
        <w:rPr>
          <w:rFonts w:ascii="Times New Roman" w:hAnsi="Times New Roman" w:cs="Times New Roman"/>
          <w:color w:val="000000" w:themeColor="text1"/>
        </w:rPr>
        <w:t>military</w:t>
      </w:r>
      <w:r w:rsidR="00526043" w:rsidRPr="00C725FC">
        <w:rPr>
          <w:rFonts w:ascii="Times New Roman" w:hAnsi="Times New Roman" w:cs="Times New Roman"/>
          <w:color w:val="000000" w:themeColor="text1"/>
        </w:rPr>
        <w:t xml:space="preserve"> services operation. There is an aggregated force modelling requirement. Another user came and said that the system should be able to analyses the strategic and operational decision-making problem in a very quickly and timely manner. So that there is a requirement of the model with simplified with less parameters.</w:t>
      </w:r>
    </w:p>
    <w:p w14:paraId="6065A355" w14:textId="06FBB6F9" w:rsidR="00526043" w:rsidRPr="00C725FC" w:rsidRDefault="00126AE4" w:rsidP="00126AE4">
      <w:pPr>
        <w:spacing w:after="0" w:line="394"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like this, we will be having a multiple type of requirements or </w:t>
      </w:r>
      <w:r w:rsidR="00526043" w:rsidRPr="00C725FC">
        <w:rPr>
          <w:rFonts w:ascii="Times New Roman" w:hAnsi="Times New Roman" w:cs="Times New Roman"/>
          <w:b/>
          <w:bCs/>
          <w:color w:val="000000" w:themeColor="text1"/>
        </w:rPr>
        <w:t>design constraints</w:t>
      </w:r>
      <w:r w:rsidR="00526043" w:rsidRPr="00C725FC">
        <w:rPr>
          <w:rFonts w:ascii="Times New Roman" w:hAnsi="Times New Roman" w:cs="Times New Roman"/>
          <w:color w:val="000000" w:themeColor="text1"/>
        </w:rPr>
        <w:t xml:space="preserve">, like modelling </w:t>
      </w:r>
      <w:r w:rsidR="00526043" w:rsidRPr="00C725FC">
        <w:rPr>
          <w:rFonts w:ascii="Times New Roman" w:hAnsi="Times New Roman" w:cs="Times New Roman"/>
          <w:color w:val="000000" w:themeColor="text1"/>
        </w:rPr>
        <w:lastRenderedPageBreak/>
        <w:t xml:space="preserve">resolutions should be Division, Task group and half squadron for Army, </w:t>
      </w:r>
      <w:proofErr w:type="gramStart"/>
      <w:r w:rsidR="00526043" w:rsidRPr="00C725FC">
        <w:rPr>
          <w:rFonts w:ascii="Times New Roman" w:hAnsi="Times New Roman" w:cs="Times New Roman"/>
          <w:color w:val="000000" w:themeColor="text1"/>
        </w:rPr>
        <w:t>Navy</w:t>
      </w:r>
      <w:proofErr w:type="gramEnd"/>
      <w:r w:rsidR="00526043" w:rsidRPr="00C725FC">
        <w:rPr>
          <w:rFonts w:ascii="Times New Roman" w:hAnsi="Times New Roman" w:cs="Times New Roman"/>
          <w:color w:val="000000" w:themeColor="text1"/>
        </w:rPr>
        <w:t xml:space="preserve"> and Air forces respectively. It should be able to capture </w:t>
      </w:r>
      <w:r w:rsidR="00BE349F" w:rsidRPr="00C725FC">
        <w:rPr>
          <w:rFonts w:ascii="Times New Roman" w:hAnsi="Times New Roman" w:cs="Times New Roman"/>
          <w:color w:val="000000" w:themeColor="text1"/>
        </w:rPr>
        <w:t>the Simulation</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"Simulation"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of all Services, and so on. From there, we start defining the more formal requirements. From there, we defined the architecture for the system. In our system at a very high level, we understand that there is going to be a </w:t>
      </w:r>
      <w:r w:rsidR="00563044">
        <w:rPr>
          <w:rFonts w:ascii="Times New Roman" w:hAnsi="Times New Roman" w:cs="Times New Roman"/>
          <w:color w:val="000000" w:themeColor="text1"/>
        </w:rPr>
        <w:t>Collaborative</w:t>
      </w:r>
      <w:r w:rsidR="00294A1C">
        <w:rPr>
          <w:rFonts w:ascii="Times New Roman" w:hAnsi="Times New Roman" w:cs="Times New Roman"/>
          <w:color w:val="000000" w:themeColor="text1"/>
        </w:rPr>
        <w:t xml:space="preserve"> Gaming</w:t>
      </w:r>
      <w:r w:rsidR="00526043" w:rsidRPr="00C725FC">
        <w:rPr>
          <w:rFonts w:ascii="Times New Roman" w:hAnsi="Times New Roman" w:cs="Times New Roman"/>
          <w:color w:val="000000" w:themeColor="text1"/>
        </w:rPr>
        <w:t xml:space="preserve"> System</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"System"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xml:space="preserve">. We represent that as a block. And as a Theatre coverage area is very large, the Commander is not going to manage all the lower entities below the defined resolutions. To control that, the </w:t>
      </w:r>
      <w:r w:rsidR="00526043" w:rsidRPr="00C725FC">
        <w:rPr>
          <w:rFonts w:ascii="Times New Roman" w:hAnsi="Times New Roman" w:cs="Times New Roman"/>
          <w:b/>
          <w:bCs/>
          <w:color w:val="000000" w:themeColor="text1"/>
        </w:rPr>
        <w:t>theatre Commander</w:t>
      </w:r>
      <w:r w:rsidR="00526043" w:rsidRPr="00C725FC">
        <w:rPr>
          <w:rFonts w:ascii="Times New Roman" w:hAnsi="Times New Roman" w:cs="Times New Roman"/>
          <w:color w:val="000000" w:themeColor="text1"/>
        </w:rPr>
        <w:t xml:space="preserve"> is going to communicate with the </w:t>
      </w:r>
      <w:r w:rsidR="00526043" w:rsidRPr="00C725FC">
        <w:rPr>
          <w:rFonts w:ascii="Times New Roman" w:hAnsi="Times New Roman" w:cs="Times New Roman"/>
          <w:b/>
          <w:bCs/>
          <w:color w:val="000000" w:themeColor="text1"/>
        </w:rPr>
        <w:t>CDS</w:t>
      </w:r>
      <w:r w:rsidR="00526043" w:rsidRPr="00C725FC">
        <w:rPr>
          <w:rFonts w:ascii="Times New Roman" w:hAnsi="Times New Roman" w:cs="Times New Roman"/>
          <w:color w:val="000000" w:themeColor="text1"/>
        </w:rPr>
        <w:t xml:space="preserve"> and </w:t>
      </w:r>
      <w:r w:rsidR="00526043" w:rsidRPr="00C725FC">
        <w:rPr>
          <w:rFonts w:ascii="Times New Roman" w:hAnsi="Times New Roman" w:cs="Times New Roman"/>
          <w:b/>
          <w:bCs/>
          <w:color w:val="000000" w:themeColor="text1"/>
        </w:rPr>
        <w:t>IDS</w:t>
      </w:r>
      <w:r w:rsidR="00526043" w:rsidRPr="00C725FC">
        <w:rPr>
          <w:rFonts w:ascii="Times New Roman" w:hAnsi="Times New Roman" w:cs="Times New Roman"/>
          <w:color w:val="000000" w:themeColor="text1"/>
        </w:rPr>
        <w:t xml:space="preserve">. There is another block for that, that is </w:t>
      </w:r>
      <w:r w:rsidR="00526043" w:rsidRPr="00C725FC">
        <w:rPr>
          <w:rFonts w:ascii="Times New Roman" w:hAnsi="Times New Roman" w:cs="Times New Roman"/>
          <w:b/>
          <w:bCs/>
          <w:color w:val="000000" w:themeColor="text1"/>
        </w:rPr>
        <w:t>SHQs</w:t>
      </w:r>
      <w:r w:rsidR="00526043" w:rsidRPr="00C725FC">
        <w:rPr>
          <w:rFonts w:ascii="Times New Roman" w:hAnsi="Times New Roman" w:cs="Times New Roman"/>
          <w:color w:val="000000" w:themeColor="text1"/>
        </w:rPr>
        <w:t xml:space="preserve"> (Service Head Quarters). All possible operations including homogeneous as well as heterogeneous at the desired resolutions will be captured in this block. </w:t>
      </w:r>
    </w:p>
    <w:p w14:paraId="7E610D08" w14:textId="77777777" w:rsidR="009878A7" w:rsidRDefault="00526043" w:rsidP="00126AE4">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then we define how these components are going to interact with each other, whether the </w:t>
      </w:r>
      <w:r w:rsidRPr="00C725FC">
        <w:rPr>
          <w:rFonts w:ascii="Times New Roman" w:hAnsi="Times New Roman" w:cs="Times New Roman"/>
          <w:b/>
          <w:bCs/>
          <w:color w:val="000000" w:themeColor="text1"/>
        </w:rPr>
        <w:t>CDS &amp; IDS</w:t>
      </w:r>
      <w:r w:rsidRPr="00C725FC">
        <w:rPr>
          <w:rFonts w:ascii="Times New Roman" w:hAnsi="Times New Roman" w:cs="Times New Roman"/>
          <w:color w:val="000000" w:themeColor="text1"/>
        </w:rPr>
        <w:t xml:space="preserve"> will send </w:t>
      </w:r>
      <w:r w:rsidRPr="00C725FC">
        <w:rPr>
          <w:rFonts w:ascii="Times New Roman" w:hAnsi="Times New Roman" w:cs="Times New Roman"/>
          <w:color w:val="000000" w:themeColor="text1"/>
        </w:rPr>
        <w:lastRenderedPageBreak/>
        <w:t xml:space="preserve">some command to </w:t>
      </w:r>
      <w:r w:rsidRPr="00C725FC">
        <w:rPr>
          <w:rFonts w:ascii="Times New Roman" w:hAnsi="Times New Roman" w:cs="Times New Roman"/>
          <w:b/>
          <w:bCs/>
          <w:color w:val="000000" w:themeColor="text1"/>
        </w:rPr>
        <w:t>SHQs</w:t>
      </w:r>
      <w:r w:rsidRPr="00C725FC">
        <w:rPr>
          <w:rFonts w:ascii="Times New Roman" w:hAnsi="Times New Roman" w:cs="Times New Roman"/>
          <w:color w:val="000000" w:themeColor="text1"/>
        </w:rPr>
        <w:t xml:space="preserve"> and receive some plans from the Individual Service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All these things we start defining in the architecture behavior. Then we start connecting these architecture components with the requirements because we need to represent which component is satisfying which requirement from the stakeholder. Now when we are defining an architecture, we have multiple options available in the domain. There are </w:t>
      </w:r>
      <w:proofErr w:type="gramStart"/>
      <w:r w:rsidRPr="00C725FC">
        <w:rPr>
          <w:rFonts w:ascii="Times New Roman" w:hAnsi="Times New Roman" w:cs="Times New Roman"/>
          <w:color w:val="000000" w:themeColor="text1"/>
        </w:rPr>
        <w:t>a number of</w:t>
      </w:r>
      <w:proofErr w:type="gramEnd"/>
      <w:r w:rsidRPr="00C725FC">
        <w:rPr>
          <w:rFonts w:ascii="Times New Roman" w:hAnsi="Times New Roman" w:cs="Times New Roman"/>
          <w:color w:val="000000" w:themeColor="text1"/>
        </w:rPr>
        <w:t xml:space="preserve"> command-and-control architectures available in the domain that we can use to design our </w:t>
      </w:r>
      <w:r w:rsidR="00294A1C" w:rsidRPr="00C725FC">
        <w:rPr>
          <w:rFonts w:ascii="Times New Roman" w:hAnsi="Times New Roman" w:cs="Times New Roman"/>
          <w:color w:val="000000" w:themeColor="text1"/>
        </w:rPr>
        <w:t>System</w:t>
      </w:r>
      <w:r w:rsidR="00294A1C" w:rsidRPr="00C725FC">
        <w:rPr>
          <w:rFonts w:ascii="Times New Roman" w:hAnsi="Times New Roman" w:cs="Times New Roman"/>
          <w:color w:val="000000" w:themeColor="text1"/>
        </w:rPr>
        <w:fldChar w:fldCharType="begin"/>
      </w:r>
      <w:r w:rsidR="00294A1C" w:rsidRPr="00C725FC">
        <w:rPr>
          <w:rFonts w:ascii="Times New Roman" w:hAnsi="Times New Roman" w:cs="Times New Roman"/>
          <w:color w:val="000000" w:themeColor="text1"/>
        </w:rPr>
        <w:instrText xml:space="preserve"> XE "System" </w:instrText>
      </w:r>
      <w:r w:rsidR="00294A1C" w:rsidRPr="00C725FC">
        <w:rPr>
          <w:rFonts w:ascii="Times New Roman" w:hAnsi="Times New Roman" w:cs="Times New Roman"/>
          <w:color w:val="000000" w:themeColor="text1"/>
        </w:rPr>
        <w:fldChar w:fldCharType="end"/>
      </w:r>
      <w:r w:rsidR="00294A1C" w:rsidRPr="00C725FC">
        <w:rPr>
          <w:rFonts w:ascii="Times New Roman" w:hAnsi="Times New Roman" w:cs="Times New Roman"/>
          <w:color w:val="000000" w:themeColor="text1"/>
        </w:rPr>
        <w:t xml:space="preserve">. </w:t>
      </w:r>
    </w:p>
    <w:p w14:paraId="338BDD50" w14:textId="1F078409" w:rsidR="003D3C2D" w:rsidRDefault="00294A1C" w:rsidP="00126AE4">
      <w:pPr>
        <w:spacing w:after="190" w:line="393" w:lineRule="auto"/>
        <w:ind w:right="68" w:firstLine="284"/>
        <w:jc w:val="both"/>
        <w:rPr>
          <w:rFonts w:ascii="Times New Roman" w:hAnsi="Times New Roman" w:cs="Times New Roman"/>
          <w:color w:val="000000" w:themeColor="text1"/>
        </w:rPr>
        <w:sectPr w:rsidR="003D3C2D" w:rsidSect="00E77192">
          <w:pgSz w:w="5954" w:h="8420" w:code="9"/>
          <w:pgMar w:top="709" w:right="567" w:bottom="851" w:left="567" w:header="283" w:footer="283" w:gutter="0"/>
          <w:cols w:space="708"/>
          <w:docGrid w:linePitch="360"/>
        </w:sectPr>
      </w:pPr>
      <w:r w:rsidRPr="00C725FC">
        <w:rPr>
          <w:rFonts w:ascii="Times New Roman" w:hAnsi="Times New Roman" w:cs="Times New Roman"/>
          <w:color w:val="000000" w:themeColor="text1"/>
        </w:rPr>
        <w:t xml:space="preserve">So which architecture is fitting into our stakeholder need? we start defining those properties of those architecture which we can get from the Services on those components and start doing the analysis of those architectures to understand which is fitting into our need. And as we mentioned, usually the architecture tends to become very complex. But for example, if </w:t>
      </w:r>
      <w:proofErr w:type="gramStart"/>
      <w:r w:rsidRPr="00C725FC">
        <w:rPr>
          <w:rFonts w:ascii="Times New Roman" w:hAnsi="Times New Roman" w:cs="Times New Roman"/>
          <w:color w:val="000000" w:themeColor="text1"/>
        </w:rPr>
        <w:t>I'm</w:t>
      </w:r>
      <w:proofErr w:type="gramEnd"/>
      <w:r w:rsidRPr="00C725FC">
        <w:rPr>
          <w:rFonts w:ascii="Times New Roman" w:hAnsi="Times New Roman" w:cs="Times New Roman"/>
          <w:color w:val="000000" w:themeColor="text1"/>
        </w:rPr>
        <w:t xml:space="preserve"> a theatre </w:t>
      </w:r>
      <w:r w:rsidRPr="00C725FC">
        <w:rPr>
          <w:rFonts w:ascii="Times New Roman" w:hAnsi="Times New Roman" w:cs="Times New Roman"/>
          <w:color w:val="000000" w:themeColor="text1"/>
        </w:rPr>
        <w:lastRenderedPageBreak/>
        <w:t xml:space="preserve">Commander. I want to see the architecture. I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want to see all these things which is having a mathematical component, engineering components, environmental components, et cetera.</w:t>
      </w:r>
    </w:p>
    <w:p w14:paraId="41996B17" w14:textId="482BAE5A" w:rsidR="003D3C2D" w:rsidRDefault="00294A1C" w:rsidP="009426A9">
      <w:pPr>
        <w:tabs>
          <w:tab w:val="left" w:pos="7088"/>
        </w:tabs>
        <w:spacing w:after="190" w:line="393" w:lineRule="auto"/>
        <w:ind w:right="68"/>
        <w:jc w:val="both"/>
        <w:rPr>
          <w:rFonts w:ascii="Times New Roman" w:hAnsi="Times New Roman" w:cs="Times New Roman"/>
          <w:color w:val="000000" w:themeColor="text1"/>
        </w:rPr>
        <w:sectPr w:rsidR="003D3C2D" w:rsidSect="009426A9">
          <w:pgSz w:w="8420" w:h="5954" w:orient="landscape" w:code="9"/>
          <w:pgMar w:top="567" w:right="623" w:bottom="720" w:left="567" w:header="0" w:footer="0" w:gutter="0"/>
          <w:cols w:space="708"/>
          <w:docGrid w:linePitch="360"/>
        </w:sectPr>
      </w:pPr>
      <w:r>
        <w:rPr>
          <w:rFonts w:ascii="Times New Roman" w:hAnsi="Times New Roman" w:cs="Times New Roman"/>
          <w:noProof/>
          <w:color w:val="000000" w:themeColor="text1"/>
        </w:rPr>
        <w:lastRenderedPageBreak/>
        <mc:AlternateContent>
          <mc:Choice Requires="wpg">
            <w:drawing>
              <wp:anchor distT="0" distB="0" distL="114300" distR="114300" simplePos="0" relativeHeight="251658268" behindDoc="0" locked="0" layoutInCell="1" allowOverlap="1" wp14:anchorId="4ECC95FA" wp14:editId="425874AF">
                <wp:simplePos x="0" y="0"/>
                <wp:positionH relativeFrom="page">
                  <wp:align>center</wp:align>
                </wp:positionH>
                <wp:positionV relativeFrom="paragraph">
                  <wp:posOffset>-144780</wp:posOffset>
                </wp:positionV>
                <wp:extent cx="4571392" cy="3013544"/>
                <wp:effectExtent l="0" t="0" r="635" b="0"/>
                <wp:wrapNone/>
                <wp:docPr id="46" name="Group 46"/>
                <wp:cNvGraphicFramePr/>
                <a:graphic xmlns:a="http://schemas.openxmlformats.org/drawingml/2006/main">
                  <a:graphicData uri="http://schemas.microsoft.com/office/word/2010/wordprocessingGroup">
                    <wpg:wgp>
                      <wpg:cNvGrpSpPr/>
                      <wpg:grpSpPr>
                        <a:xfrm>
                          <a:off x="0" y="0"/>
                          <a:ext cx="4571392" cy="3013544"/>
                          <a:chOff x="194781" y="-162797"/>
                          <a:chExt cx="4509834" cy="3230899"/>
                        </a:xfrm>
                      </wpg:grpSpPr>
                      <wps:wsp>
                        <wps:cNvPr id="57364" name="Text Box 57364"/>
                        <wps:cNvSpPr txBox="1"/>
                        <wps:spPr>
                          <a:xfrm>
                            <a:off x="383041" y="2899765"/>
                            <a:ext cx="4269741" cy="168337"/>
                          </a:xfrm>
                          <a:prstGeom prst="rect">
                            <a:avLst/>
                          </a:prstGeom>
                          <a:solidFill>
                            <a:prstClr val="white"/>
                          </a:solidFill>
                          <a:ln>
                            <a:noFill/>
                          </a:ln>
                        </wps:spPr>
                        <wps:txbx>
                          <w:txbxContent>
                            <w:p w14:paraId="1E8F1AF6" w14:textId="7D3DDBB8" w:rsidR="00526043" w:rsidRPr="00EC6921" w:rsidRDefault="00526043" w:rsidP="00BE349F">
                              <w:pPr>
                                <w:pStyle w:val="Caption"/>
                                <w:jc w:val="center"/>
                                <w:rPr>
                                  <w:rFonts w:ascii="Times New Roman" w:hAnsi="Times New Roman" w:cs="Times New Roman"/>
                                  <w:i w:val="0"/>
                                  <w:iCs w:val="0"/>
                                  <w:color w:val="000000" w:themeColor="text1"/>
                                  <w:sz w:val="20"/>
                                  <w:szCs w:val="20"/>
                                </w:rPr>
                              </w:pPr>
                              <w:bookmarkStart w:id="32" w:name="_Toc119670384"/>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12</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composer view of the system at </w:t>
                              </w:r>
                              <w:r w:rsidR="00294A1C" w:rsidRPr="00EC6921">
                                <w:rPr>
                                  <w:rFonts w:ascii="Times New Roman" w:hAnsi="Times New Roman" w:cs="Times New Roman"/>
                                  <w:i w:val="0"/>
                                  <w:iCs w:val="0"/>
                                  <w:color w:val="000000" w:themeColor="text1"/>
                                  <w:sz w:val="20"/>
                                  <w:szCs w:val="20"/>
                                </w:rPr>
                                <w:t xml:space="preserve">the </w:t>
                              </w:r>
                              <w:r w:rsidRPr="00EC6921">
                                <w:rPr>
                                  <w:rFonts w:ascii="Times New Roman" w:hAnsi="Times New Roman" w:cs="Times New Roman"/>
                                  <w:i w:val="0"/>
                                  <w:iCs w:val="0"/>
                                  <w:color w:val="000000" w:themeColor="text1"/>
                                  <w:sz w:val="20"/>
                                  <w:szCs w:val="20"/>
                                </w:rPr>
                                <w:t>deeper level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229" name="Picture 5222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194781" y="-162797"/>
                            <a:ext cx="4509834" cy="29819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CC95FA" id="Group 46" o:spid="_x0000_s1052" style="position:absolute;left:0;text-align:left;margin-left:0;margin-top:-11.4pt;width:359.95pt;height:237.3pt;z-index:251658268;mso-position-horizontal:center;mso-position-horizontal-relative:page;mso-width-relative:margin;mso-height-relative:margin" coordorigin="1947,-1627" coordsize="45098,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">
                <v:shape id="Text Box 57364" o:spid="_x0000_s1053" type="#_x0000_t202" style="position:absolute;left:3830;top:28997;width:42697;height: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" stroked="f">
                  <v:textbox inset="0,0,0,0">
                    <w:txbxContent>
                      <w:p w14:paraId="1E8F1AF6" w14:textId="7D3DDBB8" w:rsidR="00526043" w:rsidRPr="00EC6921" w:rsidRDefault="00526043" w:rsidP="00BE349F">
                        <w:pPr>
                          <w:pStyle w:val="Caption"/>
                          <w:jc w:val="center"/>
                          <w:rPr>
                            <w:rFonts w:ascii="Times New Roman" w:hAnsi="Times New Roman" w:cs="Times New Roman"/>
                            <w:i w:val="0"/>
                            <w:iCs w:val="0"/>
                            <w:color w:val="000000" w:themeColor="text1"/>
                            <w:sz w:val="20"/>
                            <w:szCs w:val="20"/>
                          </w:rPr>
                        </w:pPr>
                        <w:bookmarkStart w:id="33" w:name="_Toc119670384"/>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12</w:t>
                        </w:r>
                        <w:r w:rsidRPr="00EC6921">
                          <w:rPr>
                            <w:rFonts w:ascii="Times New Roman" w:hAnsi="Times New Roman" w:cs="Times New Roman"/>
                            <w:i w:val="0"/>
                            <w:iCs w:val="0"/>
                            <w:noProof/>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System composer view of the system at </w:t>
                        </w:r>
                        <w:r w:rsidR="00294A1C" w:rsidRPr="00EC6921">
                          <w:rPr>
                            <w:rFonts w:ascii="Times New Roman" w:hAnsi="Times New Roman" w:cs="Times New Roman"/>
                            <w:i w:val="0"/>
                            <w:iCs w:val="0"/>
                            <w:color w:val="000000" w:themeColor="text1"/>
                            <w:sz w:val="20"/>
                            <w:szCs w:val="20"/>
                          </w:rPr>
                          <w:t xml:space="preserve">the </w:t>
                        </w:r>
                        <w:r w:rsidRPr="00EC6921">
                          <w:rPr>
                            <w:rFonts w:ascii="Times New Roman" w:hAnsi="Times New Roman" w:cs="Times New Roman"/>
                            <w:i w:val="0"/>
                            <w:iCs w:val="0"/>
                            <w:color w:val="000000" w:themeColor="text1"/>
                            <w:sz w:val="20"/>
                            <w:szCs w:val="20"/>
                          </w:rPr>
                          <w:t>deeper level</w:t>
                        </w:r>
                        <w:bookmarkEnd w:id="33"/>
                      </w:p>
                    </w:txbxContent>
                  </v:textbox>
                </v:shape>
                <v:shape id="Picture 52229" o:spid="_x0000_s1054" type="#_x0000_t75" style="position:absolute;left:1947;top:-1627;width:45099;height:2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">
                  <v:imagedata r:id="rId37" o:title=""/>
                </v:shape>
                <w10:wrap anchorx="page"/>
              </v:group>
            </w:pict>
          </mc:Fallback>
        </mc:AlternateContent>
      </w:r>
    </w:p>
    <w:p w14:paraId="7B780060" w14:textId="77777777" w:rsidR="009878A7" w:rsidRDefault="00526043" w:rsidP="009426A9">
      <w:pPr>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We want to create a more filtered view of the components which are relevant for us so that we can read it and understand it. We can create a view which is relevant to the software engineer, or a view which is relevant to the system engineer for the physical view so that they can focus only on their part, or maybe the different components which are falling into the different views. For example, on Div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which is a physical component but also is a part of a </w:t>
      </w:r>
      <w:r w:rsidR="00294A1C">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view because it is having an algorithm running inside that.  But once all this thing is done, we share these views with the different teams, those teams start developing the algorithms for those components. </w:t>
      </w:r>
    </w:p>
    <w:p w14:paraId="4E89EAE5" w14:textId="77777777" w:rsidR="009878A7" w:rsidRDefault="009878A7" w:rsidP="009878A7">
      <w:pPr>
        <w:spacing w:after="190" w:line="393" w:lineRule="auto"/>
        <w:ind w:firstLine="36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we connect the behavior of those components with the architecture. Now having said that, the different activities that we mentioned starting from requirement, architecture, trade studies, integration, et cetera, a question we faced here is that which all activity of model-based system engineering </w:t>
      </w:r>
      <w:r w:rsidR="00526043" w:rsidRPr="00C725FC">
        <w:rPr>
          <w:rFonts w:ascii="Times New Roman" w:hAnsi="Times New Roman" w:cs="Times New Roman"/>
          <w:color w:val="000000" w:themeColor="text1"/>
        </w:rPr>
        <w:lastRenderedPageBreak/>
        <w:t xml:space="preserve">we are working on or we are planning to work on. Whether we focus on the </w:t>
      </w:r>
      <w:r w:rsidR="00526043" w:rsidRPr="00D45022">
        <w:rPr>
          <w:rFonts w:ascii="Times New Roman" w:hAnsi="Times New Roman" w:cs="Times New Roman"/>
          <w:color w:val="000000" w:themeColor="text1"/>
        </w:rPr>
        <w:t xml:space="preserve">system requirement or the requirement engineering, or we also work on the architecture design, architecture-level analysis trade studies, or we also go all the way till the complete system level simulation and analysts. </w:t>
      </w:r>
    </w:p>
    <w:p w14:paraId="6E2F0997" w14:textId="77777777" w:rsidR="009878A7" w:rsidRDefault="00526043" w:rsidP="009878A7">
      <w:pPr>
        <w:spacing w:after="190" w:line="393" w:lineRule="auto"/>
        <w:ind w:firstLine="360"/>
        <w:jc w:val="both"/>
        <w:rPr>
          <w:rFonts w:ascii="Times New Roman" w:hAnsi="Times New Roman" w:cs="Times New Roman"/>
          <w:color w:val="000000" w:themeColor="text1"/>
        </w:rPr>
      </w:pPr>
      <w:r w:rsidRPr="00D45022">
        <w:rPr>
          <w:rFonts w:ascii="Times New Roman" w:hAnsi="Times New Roman" w:cs="Times New Roman"/>
          <w:color w:val="000000" w:themeColor="text1"/>
        </w:rPr>
        <w:t xml:space="preserve">All these activities are done in </w:t>
      </w:r>
      <w:r w:rsidRPr="009878A7">
        <w:rPr>
          <w:rFonts w:ascii="Times New Roman" w:hAnsi="Times New Roman" w:cs="Times New Roman"/>
          <w:b/>
          <w:bCs/>
          <w:color w:val="000000" w:themeColor="text1"/>
          <w:spacing w:val="40"/>
        </w:rPr>
        <w:t>Simulink</w:t>
      </w:r>
      <w:r w:rsidRPr="00D45022">
        <w:rPr>
          <w:rFonts w:ascii="Times New Roman" w:hAnsi="Times New Roman" w:cs="Times New Roman"/>
          <w:color w:val="000000" w:themeColor="text1"/>
        </w:rPr>
        <w:t xml:space="preserve"> environment with an integrated view and integrated tool chain. Now we can define our requirement in any tool. It might be </w:t>
      </w:r>
      <w:r w:rsidR="00A34A85" w:rsidRPr="00D45022">
        <w:rPr>
          <w:rFonts w:ascii="Times New Roman" w:hAnsi="Times New Roman" w:cs="Times New Roman"/>
          <w:color w:val="000000" w:themeColor="text1"/>
        </w:rPr>
        <w:t>Word;</w:t>
      </w:r>
      <w:r w:rsidRPr="00D45022">
        <w:rPr>
          <w:rFonts w:ascii="Times New Roman" w:hAnsi="Times New Roman" w:cs="Times New Roman"/>
          <w:color w:val="000000" w:themeColor="text1"/>
        </w:rPr>
        <w:t xml:space="preserve"> it might be Excel sheet where we want to use it. Simulink also provide the same environment, what we call the Simulink requirements. In Simulink requirements, we can import our requirement in our design environment, which is Simulink and System</w:t>
      </w:r>
      <w:r w:rsidRPr="00D45022">
        <w:rPr>
          <w:rFonts w:ascii="Times New Roman" w:hAnsi="Times New Roman" w:cs="Times New Roman"/>
          <w:color w:val="000000" w:themeColor="text1"/>
        </w:rPr>
        <w:fldChar w:fldCharType="begin"/>
      </w:r>
      <w:r w:rsidRPr="00D45022">
        <w:rPr>
          <w:rFonts w:ascii="Times New Roman" w:hAnsi="Times New Roman" w:cs="Times New Roman"/>
          <w:color w:val="000000" w:themeColor="text1"/>
        </w:rPr>
        <w:instrText xml:space="preserve"> XE "System" </w:instrText>
      </w:r>
      <w:r w:rsidRPr="00D45022">
        <w:rPr>
          <w:rFonts w:ascii="Times New Roman" w:hAnsi="Times New Roman" w:cs="Times New Roman"/>
          <w:color w:val="000000" w:themeColor="text1"/>
        </w:rPr>
        <w:fldChar w:fldCharType="end"/>
      </w:r>
      <w:r w:rsidRPr="00D45022">
        <w:rPr>
          <w:rFonts w:ascii="Times New Roman" w:hAnsi="Times New Roman" w:cs="Times New Roman"/>
          <w:color w:val="000000" w:themeColor="text1"/>
        </w:rPr>
        <w:t xml:space="preserve"> Composer, or we can alter our</w:t>
      </w:r>
      <w:r w:rsidRPr="00C725FC">
        <w:rPr>
          <w:rFonts w:ascii="Times New Roman" w:hAnsi="Times New Roman" w:cs="Times New Roman"/>
          <w:color w:val="000000" w:themeColor="text1"/>
        </w:rPr>
        <w:t xml:space="preserve"> own requirements or we can edit all the important requirements. Everything can be done in the single environment. we can </w:t>
      </w:r>
      <w:r w:rsidR="00D45022" w:rsidRPr="00C725FC">
        <w:rPr>
          <w:rFonts w:ascii="Times New Roman" w:hAnsi="Times New Roman" w:cs="Times New Roman"/>
          <w:color w:val="000000" w:themeColor="text1"/>
        </w:rPr>
        <w:t>find</w:t>
      </w:r>
      <w:r w:rsidRPr="00C725FC">
        <w:rPr>
          <w:rFonts w:ascii="Times New Roman" w:hAnsi="Times New Roman" w:cs="Times New Roman"/>
          <w:color w:val="000000" w:themeColor="text1"/>
        </w:rPr>
        <w:t xml:space="preserve"> in an interface of Simulink requirements. If we go, we have a hierarchical requirement </w:t>
      </w:r>
      <w:r w:rsidRPr="00C725FC">
        <w:rPr>
          <w:rFonts w:ascii="Times New Roman" w:hAnsi="Times New Roman" w:cs="Times New Roman"/>
          <w:color w:val="000000" w:themeColor="text1"/>
        </w:rPr>
        <w:lastRenderedPageBreak/>
        <w:t xml:space="preserve">where we are showing the stakeholder need of the System to plan </w:t>
      </w:r>
      <w:r w:rsidR="00D45022">
        <w:rPr>
          <w:rFonts w:ascii="Times New Roman" w:hAnsi="Times New Roman" w:cs="Times New Roman"/>
          <w:color w:val="000000" w:themeColor="text1"/>
        </w:rPr>
        <w:t>i</w:t>
      </w:r>
      <w:r w:rsidRPr="00C725FC">
        <w:rPr>
          <w:rFonts w:ascii="Times New Roman" w:hAnsi="Times New Roman" w:cs="Times New Roman"/>
          <w:color w:val="000000" w:themeColor="text1"/>
        </w:rPr>
        <w:t xml:space="preserve">nter </w:t>
      </w:r>
      <w:r w:rsidR="00D45022">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ervice </w:t>
      </w:r>
      <w:r w:rsidR="00D45022">
        <w:rPr>
          <w:rFonts w:ascii="Times New Roman" w:hAnsi="Times New Roman" w:cs="Times New Roman"/>
          <w:color w:val="000000" w:themeColor="text1"/>
        </w:rPr>
        <w:t>o</w:t>
      </w:r>
      <w:r w:rsidRPr="00C725FC">
        <w:rPr>
          <w:rFonts w:ascii="Times New Roman" w:hAnsi="Times New Roman" w:cs="Times New Roman"/>
          <w:color w:val="000000" w:themeColor="text1"/>
        </w:rPr>
        <w:t xml:space="preserve">peration, as well as we captured that it should fit into the light weight mathematical computing package. </w:t>
      </w:r>
    </w:p>
    <w:p w14:paraId="1817E3C8" w14:textId="3686D891" w:rsidR="00526043" w:rsidRPr="00C725FC" w:rsidRDefault="00526043" w:rsidP="009878A7">
      <w:pPr>
        <w:spacing w:after="190" w:line="393" w:lineRule="auto"/>
        <w:ind w:firstLine="36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From there, </w:t>
      </w:r>
      <w:r w:rsidR="00D45022" w:rsidRPr="00C725FC">
        <w:rPr>
          <w:rFonts w:ascii="Times New Roman" w:hAnsi="Times New Roman" w:cs="Times New Roman"/>
          <w:color w:val="000000" w:themeColor="text1"/>
        </w:rPr>
        <w:t>we</w:t>
      </w:r>
      <w:r w:rsidRPr="00C725FC">
        <w:rPr>
          <w:rFonts w:ascii="Times New Roman" w:hAnsi="Times New Roman" w:cs="Times New Roman"/>
          <w:color w:val="000000" w:themeColor="text1"/>
        </w:rPr>
        <w:t xml:space="preserve"> have the </w:t>
      </w:r>
      <w:r w:rsidRPr="00D45022">
        <w:rPr>
          <w:rFonts w:ascii="Times New Roman" w:hAnsi="Times New Roman" w:cs="Times New Roman"/>
          <w:b/>
          <w:bCs/>
          <w:color w:val="000000" w:themeColor="text1"/>
        </w:rPr>
        <w:t xml:space="preserve">System </w:t>
      </w:r>
      <w:r w:rsidR="00D45022">
        <w:rPr>
          <w:rFonts w:ascii="Times New Roman" w:hAnsi="Times New Roman" w:cs="Times New Roman"/>
          <w:b/>
          <w:bCs/>
          <w:color w:val="000000" w:themeColor="text1"/>
        </w:rPr>
        <w:t>C</w:t>
      </w:r>
      <w:r w:rsidRPr="00D45022">
        <w:rPr>
          <w:rFonts w:ascii="Times New Roman" w:hAnsi="Times New Roman" w:cs="Times New Roman"/>
          <w:b/>
          <w:bCs/>
          <w:color w:val="000000" w:themeColor="text1"/>
        </w:rPr>
        <w:t>haracteristics</w:t>
      </w:r>
      <w:r w:rsidRPr="00C725FC">
        <w:rPr>
          <w:rFonts w:ascii="Times New Roman" w:hAnsi="Times New Roman" w:cs="Times New Roman"/>
          <w:color w:val="000000" w:themeColor="text1"/>
        </w:rPr>
        <w:t xml:space="preserve">, like the System should be able to plan an integrated operation participated by all services. It should be of strategic or operational level planning.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whatever the requirement to capture in any tool or in any format we can capture it inside the Simulink requirements or import it inside the Simulink requirements. Why we are doing it? So that we can have requirement and design and architecture in the single environment. What is the benefit of it?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once we have the requirements ready, whether it is in our tool, a third-party tool, or in the Simulink environment, the next phase of the activity is defining the actual architecture.</w:t>
      </w:r>
    </w:p>
    <w:p w14:paraId="67A106B4" w14:textId="77777777" w:rsidR="003D3C2D" w:rsidRDefault="003D3C2D" w:rsidP="00526043">
      <w:pPr>
        <w:spacing w:after="190" w:line="393" w:lineRule="auto"/>
        <w:ind w:right="68"/>
        <w:jc w:val="both"/>
        <w:rPr>
          <w:rFonts w:ascii="Times New Roman" w:hAnsi="Times New Roman" w:cs="Times New Roman"/>
          <w:color w:val="000000" w:themeColor="text1"/>
        </w:rPr>
        <w:sectPr w:rsidR="003D3C2D" w:rsidSect="00E77192">
          <w:pgSz w:w="5954" w:h="8420" w:code="9"/>
          <w:pgMar w:top="709" w:right="567" w:bottom="851" w:left="567" w:header="283" w:footer="283" w:gutter="0"/>
          <w:cols w:space="708"/>
          <w:docGrid w:linePitch="360"/>
        </w:sectPr>
      </w:pPr>
    </w:p>
    <w:p w14:paraId="1CA96FDD" w14:textId="77777777" w:rsidR="003D3C2D" w:rsidRDefault="00526043" w:rsidP="003D3C2D">
      <w:pPr>
        <w:spacing w:after="190" w:line="393" w:lineRule="auto"/>
        <w:ind w:right="68"/>
        <w:jc w:val="both"/>
        <w:rPr>
          <w:rFonts w:ascii="Times New Roman" w:hAnsi="Times New Roman" w:cs="Times New Roman"/>
          <w:color w:val="000000" w:themeColor="text1"/>
        </w:rPr>
        <w:sectPr w:rsidR="003D3C2D" w:rsidSect="00C23AAE">
          <w:pgSz w:w="8420" w:h="5954" w:orient="landscape" w:code="9"/>
          <w:pgMar w:top="567" w:right="340" w:bottom="720" w:left="567" w:header="284" w:footer="284" w:gutter="0"/>
          <w:cols w:space="708"/>
          <w:docGrid w:linePitch="360"/>
        </w:sectPr>
      </w:pPr>
      <w:r w:rsidRPr="00C725FC">
        <w:rPr>
          <w:rFonts w:ascii="Times New Roman" w:hAnsi="Times New Roman" w:cs="Times New Roman"/>
          <w:noProof/>
          <w:color w:val="000000" w:themeColor="text1"/>
        </w:rPr>
        <w:lastRenderedPageBreak/>
        <mc:AlternateContent>
          <mc:Choice Requires="wpg">
            <w:drawing>
              <wp:anchor distT="0" distB="0" distL="114300" distR="114300" simplePos="0" relativeHeight="251658263" behindDoc="0" locked="0" layoutInCell="1" allowOverlap="1" wp14:anchorId="686D9228" wp14:editId="56813204">
                <wp:simplePos x="0" y="0"/>
                <wp:positionH relativeFrom="page">
                  <wp:posOffset>540689</wp:posOffset>
                </wp:positionH>
                <wp:positionV relativeFrom="paragraph">
                  <wp:posOffset>-126724</wp:posOffset>
                </wp:positionV>
                <wp:extent cx="4333461" cy="2735249"/>
                <wp:effectExtent l="0" t="0" r="0" b="8255"/>
                <wp:wrapNone/>
                <wp:docPr id="78852" name="Group 78852"/>
                <wp:cNvGraphicFramePr/>
                <a:graphic xmlns:a="http://schemas.openxmlformats.org/drawingml/2006/main">
                  <a:graphicData uri="http://schemas.microsoft.com/office/word/2010/wordprocessingGroup">
                    <wpg:wgp>
                      <wpg:cNvGrpSpPr/>
                      <wpg:grpSpPr>
                        <a:xfrm>
                          <a:off x="0" y="0"/>
                          <a:ext cx="4333461" cy="2735249"/>
                          <a:chOff x="-127434" y="-925971"/>
                          <a:chExt cx="6393119" cy="6874013"/>
                        </a:xfrm>
                      </wpg:grpSpPr>
                      <pic:pic xmlns:pic="http://schemas.openxmlformats.org/drawingml/2006/picture">
                        <pic:nvPicPr>
                          <pic:cNvPr id="52230" name="Picture 522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27434" y="-925971"/>
                            <a:ext cx="6393119" cy="6334484"/>
                          </a:xfrm>
                          <a:prstGeom prst="rect">
                            <a:avLst/>
                          </a:prstGeom>
                        </pic:spPr>
                      </pic:pic>
                      <wps:wsp>
                        <wps:cNvPr id="51" name="Text Box 51"/>
                        <wps:cNvSpPr txBox="1"/>
                        <wps:spPr>
                          <a:xfrm>
                            <a:off x="311198" y="5472725"/>
                            <a:ext cx="5767070" cy="475317"/>
                          </a:xfrm>
                          <a:prstGeom prst="rect">
                            <a:avLst/>
                          </a:prstGeom>
                          <a:solidFill>
                            <a:prstClr val="white"/>
                          </a:solidFill>
                          <a:ln>
                            <a:noFill/>
                          </a:ln>
                        </wps:spPr>
                        <wps:txbx>
                          <w:txbxContent>
                            <w:p w14:paraId="66465A29" w14:textId="0BEF2460" w:rsidR="00526043" w:rsidRPr="00EC6921" w:rsidRDefault="00526043" w:rsidP="00526043">
                              <w:pPr>
                                <w:pStyle w:val="Caption"/>
                                <w:jc w:val="center"/>
                                <w:rPr>
                                  <w:rFonts w:ascii="Times New Roman" w:hAnsi="Times New Roman" w:cs="Times New Roman"/>
                                  <w:i w:val="0"/>
                                  <w:iCs w:val="0"/>
                                  <w:color w:val="000000" w:themeColor="text1"/>
                                  <w:sz w:val="20"/>
                                  <w:szCs w:val="20"/>
                                </w:rPr>
                              </w:pPr>
                              <w:bookmarkStart w:id="34" w:name="_Toc119670385"/>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13</w:t>
                              </w:r>
                              <w:r w:rsidRPr="00EC6921">
                                <w:rPr>
                                  <w:rFonts w:ascii="Times New Roman" w:hAnsi="Times New Roman" w:cs="Times New Roman"/>
                                  <w:i w:val="0"/>
                                  <w:iCs w:val="0"/>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Requirement </w:t>
                              </w:r>
                              <w:r w:rsidR="00A34A85">
                                <w:rPr>
                                  <w:rFonts w:ascii="Times New Roman" w:hAnsi="Times New Roman" w:cs="Times New Roman"/>
                                  <w:i w:val="0"/>
                                  <w:iCs w:val="0"/>
                                  <w:color w:val="000000" w:themeColor="text1"/>
                                  <w:sz w:val="20"/>
                                  <w:szCs w:val="20"/>
                                </w:rPr>
                                <w:t>a</w:t>
                              </w:r>
                              <w:r w:rsidRPr="00EC6921">
                                <w:rPr>
                                  <w:rFonts w:ascii="Times New Roman" w:hAnsi="Times New Roman" w:cs="Times New Roman"/>
                                  <w:i w:val="0"/>
                                  <w:iCs w:val="0"/>
                                  <w:color w:val="000000" w:themeColor="text1"/>
                                  <w:sz w:val="20"/>
                                  <w:szCs w:val="20"/>
                                </w:rPr>
                                <w:t xml:space="preserve">nalysis of the </w:t>
                              </w:r>
                              <w:r w:rsidR="00A34A85">
                                <w:rPr>
                                  <w:rFonts w:ascii="Times New Roman" w:hAnsi="Times New Roman" w:cs="Times New Roman"/>
                                  <w:i w:val="0"/>
                                  <w:iCs w:val="0"/>
                                  <w:color w:val="000000" w:themeColor="text1"/>
                                  <w:sz w:val="20"/>
                                  <w:szCs w:val="20"/>
                                </w:rPr>
                                <w:t>s</w:t>
                              </w:r>
                              <w:r w:rsidRPr="00EC6921">
                                <w:rPr>
                                  <w:rFonts w:ascii="Times New Roman" w:hAnsi="Times New Roman" w:cs="Times New Roman"/>
                                  <w:i w:val="0"/>
                                  <w:iCs w:val="0"/>
                                  <w:color w:val="000000" w:themeColor="text1"/>
                                  <w:sz w:val="20"/>
                                  <w:szCs w:val="20"/>
                                </w:rPr>
                                <w:t>ystem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D9228" id="Group 78852" o:spid="_x0000_s1055" style="position:absolute;left:0;text-align:left;margin-left:42.55pt;margin-top:-10pt;width:341.2pt;height:215.35pt;z-index:251658263;mso-position-horizontal-relative:page;mso-width-relative:margin;mso-height-relative:margin" coordorigin="-1274,-9259" coordsize="63931,6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">
                <v:shape id="Picture 52230" o:spid="_x0000_s1056" type="#_x0000_t75" style="position:absolute;left:-1274;top:-9259;width:63930;height:63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">
                  <v:imagedata r:id="rId39" o:title=""/>
                </v:shape>
                <v:shape id="Text Box 51" o:spid="_x0000_s1057" type="#_x0000_t202" style="position:absolute;left:3111;top:54727;width:57671;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66465A29" w14:textId="0BEF2460" w:rsidR="00526043" w:rsidRPr="00EC6921" w:rsidRDefault="00526043" w:rsidP="00526043">
                        <w:pPr>
                          <w:pStyle w:val="Caption"/>
                          <w:jc w:val="center"/>
                          <w:rPr>
                            <w:rFonts w:ascii="Times New Roman" w:hAnsi="Times New Roman" w:cs="Times New Roman"/>
                            <w:i w:val="0"/>
                            <w:iCs w:val="0"/>
                            <w:color w:val="000000" w:themeColor="text1"/>
                            <w:sz w:val="20"/>
                            <w:szCs w:val="20"/>
                          </w:rPr>
                        </w:pPr>
                        <w:bookmarkStart w:id="35" w:name="_Toc119670385"/>
                        <w:r w:rsidRPr="00EC6921">
                          <w:rPr>
                            <w:rFonts w:ascii="Times New Roman" w:hAnsi="Times New Roman" w:cs="Times New Roman"/>
                            <w:i w:val="0"/>
                            <w:iCs w:val="0"/>
                            <w:color w:val="000000" w:themeColor="text1"/>
                            <w:sz w:val="20"/>
                            <w:szCs w:val="20"/>
                          </w:rPr>
                          <w:t xml:space="preserve">Figure </w:t>
                        </w:r>
                        <w:r w:rsidRPr="00EC6921">
                          <w:rPr>
                            <w:rFonts w:ascii="Times New Roman" w:hAnsi="Times New Roman" w:cs="Times New Roman"/>
                            <w:i w:val="0"/>
                            <w:iCs w:val="0"/>
                            <w:color w:val="000000" w:themeColor="text1"/>
                            <w:sz w:val="20"/>
                            <w:szCs w:val="20"/>
                          </w:rPr>
                          <w:fldChar w:fldCharType="begin"/>
                        </w:r>
                        <w:r w:rsidRPr="00EC6921">
                          <w:rPr>
                            <w:rFonts w:ascii="Times New Roman" w:hAnsi="Times New Roman" w:cs="Times New Roman"/>
                            <w:i w:val="0"/>
                            <w:iCs w:val="0"/>
                            <w:color w:val="000000" w:themeColor="text1"/>
                            <w:sz w:val="20"/>
                            <w:szCs w:val="20"/>
                          </w:rPr>
                          <w:instrText xml:space="preserve"> SEQ Figure \* ARABIC </w:instrText>
                        </w:r>
                        <w:r w:rsidRPr="00EC6921">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13</w:t>
                        </w:r>
                        <w:r w:rsidRPr="00EC6921">
                          <w:rPr>
                            <w:rFonts w:ascii="Times New Roman" w:hAnsi="Times New Roman" w:cs="Times New Roman"/>
                            <w:i w:val="0"/>
                            <w:iCs w:val="0"/>
                            <w:color w:val="000000" w:themeColor="text1"/>
                            <w:sz w:val="20"/>
                            <w:szCs w:val="20"/>
                          </w:rPr>
                          <w:fldChar w:fldCharType="end"/>
                        </w:r>
                        <w:r w:rsidRPr="00EC6921">
                          <w:rPr>
                            <w:rFonts w:ascii="Times New Roman" w:hAnsi="Times New Roman" w:cs="Times New Roman"/>
                            <w:i w:val="0"/>
                            <w:iCs w:val="0"/>
                            <w:color w:val="000000" w:themeColor="text1"/>
                            <w:sz w:val="20"/>
                            <w:szCs w:val="20"/>
                          </w:rPr>
                          <w:t xml:space="preserve">. Requirement </w:t>
                        </w:r>
                        <w:r w:rsidR="00A34A85">
                          <w:rPr>
                            <w:rFonts w:ascii="Times New Roman" w:hAnsi="Times New Roman" w:cs="Times New Roman"/>
                            <w:i w:val="0"/>
                            <w:iCs w:val="0"/>
                            <w:color w:val="000000" w:themeColor="text1"/>
                            <w:sz w:val="20"/>
                            <w:szCs w:val="20"/>
                          </w:rPr>
                          <w:t>a</w:t>
                        </w:r>
                        <w:r w:rsidRPr="00EC6921">
                          <w:rPr>
                            <w:rFonts w:ascii="Times New Roman" w:hAnsi="Times New Roman" w:cs="Times New Roman"/>
                            <w:i w:val="0"/>
                            <w:iCs w:val="0"/>
                            <w:color w:val="000000" w:themeColor="text1"/>
                            <w:sz w:val="20"/>
                            <w:szCs w:val="20"/>
                          </w:rPr>
                          <w:t xml:space="preserve">nalysis of the </w:t>
                        </w:r>
                        <w:r w:rsidR="00A34A85">
                          <w:rPr>
                            <w:rFonts w:ascii="Times New Roman" w:hAnsi="Times New Roman" w:cs="Times New Roman"/>
                            <w:i w:val="0"/>
                            <w:iCs w:val="0"/>
                            <w:color w:val="000000" w:themeColor="text1"/>
                            <w:sz w:val="20"/>
                            <w:szCs w:val="20"/>
                          </w:rPr>
                          <w:t>s</w:t>
                        </w:r>
                        <w:r w:rsidRPr="00EC6921">
                          <w:rPr>
                            <w:rFonts w:ascii="Times New Roman" w:hAnsi="Times New Roman" w:cs="Times New Roman"/>
                            <w:i w:val="0"/>
                            <w:iCs w:val="0"/>
                            <w:color w:val="000000" w:themeColor="text1"/>
                            <w:sz w:val="20"/>
                            <w:szCs w:val="20"/>
                          </w:rPr>
                          <w:t>ystem</w:t>
                        </w:r>
                        <w:bookmarkEnd w:id="35"/>
                      </w:p>
                    </w:txbxContent>
                  </v:textbox>
                </v:shape>
                <w10:wrap anchorx="page"/>
              </v:group>
            </w:pict>
          </mc:Fallback>
        </mc:AlternateContent>
      </w:r>
    </w:p>
    <w:p w14:paraId="73B70591" w14:textId="77777777" w:rsidR="00E87F10" w:rsidRDefault="00526043" w:rsidP="009426A9">
      <w:pPr>
        <w:tabs>
          <w:tab w:val="left" w:pos="4820"/>
        </w:tabs>
        <w:spacing w:after="190" w:line="393"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Now at very high level, as we have mentioned that we have three </w:t>
      </w:r>
      <w:r w:rsidRPr="00E87F10">
        <w:rPr>
          <w:rFonts w:ascii="Times New Roman" w:hAnsi="Times New Roman" w:cs="Times New Roman"/>
          <w:b/>
          <w:bCs/>
          <w:color w:val="000000" w:themeColor="text1"/>
          <w:spacing w:val="40"/>
        </w:rPr>
        <w:t>components</w:t>
      </w:r>
      <w:r w:rsidRPr="00C725FC">
        <w:rPr>
          <w:rFonts w:ascii="Times New Roman" w:hAnsi="Times New Roman" w:cs="Times New Roman"/>
          <w:color w:val="000000" w:themeColor="text1"/>
        </w:rPr>
        <w:t xml:space="preserve">-- CDS, IDS, and SHQs. </w:t>
      </w:r>
      <w:r w:rsidR="00D45022" w:rsidRPr="00C725FC">
        <w:rPr>
          <w:rFonts w:ascii="Times New Roman" w:hAnsi="Times New Roman" w:cs="Times New Roman"/>
          <w:color w:val="000000" w:themeColor="text1"/>
        </w:rPr>
        <w:t>And</w:t>
      </w:r>
      <w:r w:rsidR="00D45022" w:rsidRPr="00C725FC">
        <w:rPr>
          <w:rFonts w:ascii="Times New Roman" w:hAnsi="Times New Roman" w:cs="Times New Roman"/>
          <w:noProof/>
          <w:color w:val="000000" w:themeColor="text1"/>
        </w:rPr>
        <w:t xml:space="preserve"> </w:t>
      </w:r>
      <w:r w:rsidR="00D45022" w:rsidRPr="00C725FC">
        <w:rPr>
          <w:rFonts w:ascii="Times New Roman" w:hAnsi="Times New Roman" w:cs="Times New Roman"/>
          <w:color w:val="000000" w:themeColor="text1"/>
        </w:rPr>
        <w:t>Formation</w:t>
      </w:r>
      <w:r w:rsidRPr="00C725FC">
        <w:rPr>
          <w:rFonts w:ascii="Times New Roman" w:hAnsi="Times New Roman" w:cs="Times New Roman"/>
          <w:color w:val="000000" w:themeColor="text1"/>
        </w:rPr>
        <w:t xml:space="preserve"> and IND interacting with each other. How are we going to represent that part, represent that </w:t>
      </w:r>
      <w:r w:rsidR="00D45022">
        <w:rPr>
          <w:rFonts w:ascii="Times New Roman" w:hAnsi="Times New Roman" w:cs="Times New Roman"/>
          <w:color w:val="000000" w:themeColor="text1"/>
        </w:rPr>
        <w:t xml:space="preserve">in the </w:t>
      </w:r>
      <w:r w:rsidRPr="00C725FC">
        <w:rPr>
          <w:rFonts w:ascii="Times New Roman" w:hAnsi="Times New Roman" w:cs="Times New Roman"/>
          <w:color w:val="000000" w:themeColor="text1"/>
        </w:rPr>
        <w:t xml:space="preserve">architecture? </w:t>
      </w:r>
      <w:r w:rsidR="00D45022"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the environment that we see is called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What do we have to do is just thread and create a box which represent our Formation and IND, as well as our CDS, IDS and </w:t>
      </w:r>
      <w:r w:rsidR="00D45022" w:rsidRPr="00C725FC">
        <w:rPr>
          <w:rFonts w:ascii="Times New Roman" w:hAnsi="Times New Roman" w:cs="Times New Roman"/>
          <w:color w:val="000000" w:themeColor="text1"/>
        </w:rPr>
        <w:t>SHQ?</w:t>
      </w:r>
      <w:r w:rsidRPr="00C725FC">
        <w:rPr>
          <w:rFonts w:ascii="Times New Roman" w:hAnsi="Times New Roman" w:cs="Times New Roman"/>
          <w:color w:val="000000" w:themeColor="text1"/>
        </w:rPr>
        <w:t xml:space="preserve"> Then we will specify that there will be one command moving from SHQ to Formation and IND. </w:t>
      </w: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called </w:t>
      </w:r>
      <w:r w:rsidR="00D45022" w:rsidRPr="00C725FC">
        <w:rPr>
          <w:rFonts w:ascii="Times New Roman" w:hAnsi="Times New Roman" w:cs="Times New Roman"/>
          <w:color w:val="000000" w:themeColor="text1"/>
        </w:rPr>
        <w:t>those commands</w:t>
      </w:r>
      <w:r w:rsidRPr="00C725FC">
        <w:rPr>
          <w:rFonts w:ascii="Times New Roman" w:hAnsi="Times New Roman" w:cs="Times New Roman"/>
          <w:color w:val="000000" w:themeColor="text1"/>
        </w:rPr>
        <w:t xml:space="preserve">. And then the FORMATION and IND will be sending the scenario specific operational data back to the Command Centers. It is as simple as that. </w:t>
      </w:r>
    </w:p>
    <w:p w14:paraId="38726E57"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we can go inside the SHQ and start designing the operations inside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Naval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and AirForce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It is a hierarchical diagram. We can go deep inside </w:t>
      </w:r>
      <w:proofErr w:type="gramStart"/>
      <w:r w:rsidRPr="00C725FC">
        <w:rPr>
          <w:rFonts w:ascii="Times New Roman" w:hAnsi="Times New Roman" w:cs="Times New Roman"/>
          <w:color w:val="000000" w:themeColor="text1"/>
        </w:rPr>
        <w:t>each and every</w:t>
      </w:r>
      <w:proofErr w:type="gramEnd"/>
      <w:r w:rsidRPr="00C725FC">
        <w:rPr>
          <w:rFonts w:ascii="Times New Roman" w:hAnsi="Times New Roman" w:cs="Times New Roman"/>
          <w:color w:val="000000" w:themeColor="text1"/>
        </w:rPr>
        <w:t xml:space="preserve"> component to start designing the architecture for that. At very high level, this is how our overall system will look </w:t>
      </w:r>
      <w:r w:rsidRPr="00C725FC">
        <w:rPr>
          <w:rFonts w:ascii="Times New Roman" w:hAnsi="Times New Roman" w:cs="Times New Roman"/>
          <w:color w:val="000000" w:themeColor="text1"/>
        </w:rPr>
        <w:lastRenderedPageBreak/>
        <w:t xml:space="preserve">like. It is as simple as creating box and connecting the Commands. When we are doing that, these boxes are nothing but what we call components. These are called ports, which are the entry and exit point from those components. And these are the connectors, which represent there is a message or the command of information flowing from one component to the other component. Now we start creating this architecture. Assume that you define the architecture in detail. We can go inside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and start defining that there is </w:t>
      </w:r>
      <w:proofErr w:type="gramStart"/>
      <w:r w:rsidRPr="00C725FC">
        <w:rPr>
          <w:rFonts w:ascii="Times New Roman" w:hAnsi="Times New Roman" w:cs="Times New Roman"/>
          <w:color w:val="000000" w:themeColor="text1"/>
        </w:rPr>
        <w:t>a</w:t>
      </w:r>
      <w:proofErr w:type="gramEnd"/>
      <w:r w:rsidRPr="00C725FC">
        <w:rPr>
          <w:rFonts w:ascii="Times New Roman" w:hAnsi="Times New Roman" w:cs="Times New Roman"/>
          <w:color w:val="000000" w:themeColor="text1"/>
        </w:rPr>
        <w:t xml:space="preserve"> </w:t>
      </w:r>
      <w:proofErr w:type="spellStart"/>
      <w:r w:rsidRPr="00C725FC">
        <w:rPr>
          <w:rFonts w:ascii="Times New Roman" w:hAnsi="Times New Roman" w:cs="Times New Roman"/>
          <w:color w:val="000000" w:themeColor="text1"/>
        </w:rPr>
        <w:t>Armour</w:t>
      </w:r>
      <w:proofErr w:type="spellEnd"/>
      <w:r w:rsidRPr="00C725FC">
        <w:rPr>
          <w:rFonts w:ascii="Times New Roman" w:hAnsi="Times New Roman" w:cs="Times New Roman"/>
          <w:color w:val="000000" w:themeColor="text1"/>
        </w:rPr>
        <w:t xml:space="preserve"> Division, there's a Mechanized inf Div, there's an Artillery Regiment, there's a SFF Battalion which is having a special operation Troop, and so on. All </w:t>
      </w:r>
      <w:r w:rsidR="00D45022" w:rsidRPr="00C725FC">
        <w:rPr>
          <w:rFonts w:ascii="Times New Roman" w:hAnsi="Times New Roman" w:cs="Times New Roman"/>
          <w:color w:val="000000" w:themeColor="text1"/>
        </w:rPr>
        <w:t>those components</w:t>
      </w:r>
      <w:r w:rsidRPr="00C725FC">
        <w:rPr>
          <w:rFonts w:ascii="Times New Roman" w:hAnsi="Times New Roman" w:cs="Times New Roman"/>
          <w:color w:val="000000" w:themeColor="text1"/>
        </w:rPr>
        <w:t xml:space="preserve"> We can start defining in the Army </w:t>
      </w:r>
      <w:proofErr w:type="spellStart"/>
      <w:r w:rsidRPr="00C725FC">
        <w:rPr>
          <w:rFonts w:ascii="Times New Roman" w:hAnsi="Times New Roman" w:cs="Times New Roman"/>
          <w:color w:val="000000" w:themeColor="text1"/>
        </w:rPr>
        <w:t>Hq</w:t>
      </w:r>
      <w:proofErr w:type="spellEnd"/>
      <w:r w:rsidRPr="00C725FC">
        <w:rPr>
          <w:rFonts w:ascii="Times New Roman" w:hAnsi="Times New Roman" w:cs="Times New Roman"/>
          <w:color w:val="000000" w:themeColor="text1"/>
        </w:rPr>
        <w:t xml:space="preserve">. </w:t>
      </w:r>
    </w:p>
    <w:p w14:paraId="21F5EB3A" w14:textId="77777777" w:rsidR="00536575" w:rsidRDefault="00536575" w:rsidP="00E87F10">
      <w:pPr>
        <w:tabs>
          <w:tab w:val="left" w:pos="4820"/>
        </w:tabs>
        <w:spacing w:after="190" w:line="393" w:lineRule="auto"/>
        <w:ind w:firstLine="270"/>
        <w:jc w:val="both"/>
        <w:rPr>
          <w:rFonts w:ascii="Times New Roman" w:hAnsi="Times New Roman" w:cs="Times New Roman"/>
          <w:color w:val="000000" w:themeColor="text1"/>
        </w:rPr>
      </w:pPr>
      <w:r>
        <w:rPr>
          <w:rFonts w:ascii="Times New Roman" w:hAnsi="Times New Roman" w:cs="Times New Roman"/>
          <w:color w:val="000000" w:themeColor="text1"/>
        </w:rPr>
        <w:t>T</w:t>
      </w:r>
      <w:r w:rsidR="00526043" w:rsidRPr="00C725FC">
        <w:rPr>
          <w:rFonts w:ascii="Times New Roman" w:hAnsi="Times New Roman" w:cs="Times New Roman"/>
          <w:color w:val="000000" w:themeColor="text1"/>
        </w:rPr>
        <w:t xml:space="preserve">he next phase is to represent which component we added for which requirements. Or which component is satisfying which requirement? And for that, what we do is what we call requirement allocation. </w:t>
      </w:r>
      <w:r w:rsidR="00D45022"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t>
      </w:r>
      <w:r>
        <w:rPr>
          <w:rFonts w:ascii="Times New Roman" w:hAnsi="Times New Roman" w:cs="Times New Roman"/>
          <w:color w:val="000000" w:themeColor="text1"/>
        </w:rPr>
        <w:t>we</w:t>
      </w:r>
      <w:r w:rsidR="00526043" w:rsidRPr="00C725FC">
        <w:rPr>
          <w:rFonts w:ascii="Times New Roman" w:hAnsi="Times New Roman" w:cs="Times New Roman"/>
          <w:color w:val="000000" w:themeColor="text1"/>
        </w:rPr>
        <w:t xml:space="preserve"> import the </w:t>
      </w:r>
      <w:r w:rsidR="00526043" w:rsidRPr="00C725FC">
        <w:rPr>
          <w:rFonts w:ascii="Times New Roman" w:hAnsi="Times New Roman" w:cs="Times New Roman"/>
          <w:color w:val="000000" w:themeColor="text1"/>
        </w:rPr>
        <w:lastRenderedPageBreak/>
        <w:t xml:space="preserve">requirement inside the Simulink environment. And that exactly we can see just below </w:t>
      </w:r>
      <w:r>
        <w:rPr>
          <w:rFonts w:ascii="Times New Roman" w:hAnsi="Times New Roman" w:cs="Times New Roman"/>
          <w:color w:val="000000" w:themeColor="text1"/>
        </w:rPr>
        <w:t xml:space="preserve">the </w:t>
      </w:r>
      <w:r w:rsidRPr="00C725FC">
        <w:rPr>
          <w:rFonts w:ascii="Times New Roman" w:hAnsi="Times New Roman" w:cs="Times New Roman"/>
          <w:color w:val="000000" w:themeColor="text1"/>
        </w:rPr>
        <w:t>editing</w:t>
      </w:r>
      <w:r w:rsidR="00526043" w:rsidRPr="00C725FC">
        <w:rPr>
          <w:rFonts w:ascii="Times New Roman" w:hAnsi="Times New Roman" w:cs="Times New Roman"/>
          <w:color w:val="000000" w:themeColor="text1"/>
        </w:rPr>
        <w:t xml:space="preserve"> tool. What we </w:t>
      </w:r>
      <w:proofErr w:type="gramStart"/>
      <w:r w:rsidR="00526043" w:rsidRPr="00C725FC">
        <w:rPr>
          <w:rFonts w:ascii="Times New Roman" w:hAnsi="Times New Roman" w:cs="Times New Roman"/>
          <w:color w:val="000000" w:themeColor="text1"/>
        </w:rPr>
        <w:t>have to</w:t>
      </w:r>
      <w:proofErr w:type="gramEnd"/>
      <w:r w:rsidR="00526043" w:rsidRPr="00C725FC">
        <w:rPr>
          <w:rFonts w:ascii="Times New Roman" w:hAnsi="Times New Roman" w:cs="Times New Roman"/>
          <w:color w:val="000000" w:themeColor="text1"/>
        </w:rPr>
        <w:t xml:space="preserve"> do is just drag a requirement and drop it on any of the components. This activity creates a bidirectional traceability between the components inside our design and the requirements. Now these two are connected. And </w:t>
      </w:r>
      <w:proofErr w:type="gramStart"/>
      <w:r w:rsidR="00526043" w:rsidRPr="00C725FC">
        <w:rPr>
          <w:rFonts w:ascii="Times New Roman" w:hAnsi="Times New Roman" w:cs="Times New Roman"/>
          <w:color w:val="000000" w:themeColor="text1"/>
        </w:rPr>
        <w:t>that's</w:t>
      </w:r>
      <w:proofErr w:type="gramEnd"/>
      <w:r w:rsidR="00526043" w:rsidRPr="00C725FC">
        <w:rPr>
          <w:rFonts w:ascii="Times New Roman" w:hAnsi="Times New Roman" w:cs="Times New Roman"/>
          <w:color w:val="000000" w:themeColor="text1"/>
        </w:rPr>
        <w:t xml:space="preserve"> how we can create an allocation between the requirement and the architecture. Now in this case, if we change a requirement, it will immediately highlight a component inside an architecture and will tell us this is the component which will be impacted because of the requirement change. </w:t>
      </w:r>
    </w:p>
    <w:p w14:paraId="23AEF50E" w14:textId="77777777" w:rsidR="00536575" w:rsidRDefault="00D45022"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if we see an overall view here, through this we can press the system requirement with the architecture using the Simulink requirement tool. At the bottom, we can see the requirements right there just below the editing canvas. And the moment we connect the requirement with the architecture component, we can see that requirement is now visible on </w:t>
      </w:r>
      <w:r w:rsidR="00526043" w:rsidRPr="00C725FC">
        <w:rPr>
          <w:rFonts w:ascii="Times New Roman" w:hAnsi="Times New Roman" w:cs="Times New Roman"/>
          <w:color w:val="000000" w:themeColor="text1"/>
        </w:rPr>
        <w:lastRenderedPageBreak/>
        <w:t xml:space="preserve">the editing canvas with the arrow linking the requirement with the component. Now it is easy for us to review, to audit this whole architecture, to understand which component is implemented for which </w:t>
      </w:r>
      <w:r w:rsidR="00095424">
        <w:rPr>
          <w:rFonts w:ascii="Times New Roman" w:hAnsi="Times New Roman" w:cs="Times New Roman"/>
          <w:color w:val="000000" w:themeColor="text1"/>
        </w:rPr>
        <w:t>Services</w:t>
      </w:r>
      <w:r w:rsidR="00526043" w:rsidRPr="00C725FC">
        <w:rPr>
          <w:rFonts w:ascii="Times New Roman" w:hAnsi="Times New Roman" w:cs="Times New Roman"/>
          <w:color w:val="000000" w:themeColor="text1"/>
        </w:rPr>
        <w:t xml:space="preserve">, or which requirement is implemented by which component-- multi-ways. Now once that is done, the next phase of any architecture design is </w:t>
      </w:r>
      <w:r w:rsidR="00526043" w:rsidRPr="00C725FC">
        <w:rPr>
          <w:rFonts w:ascii="Times New Roman" w:hAnsi="Times New Roman" w:cs="Times New Roman"/>
          <w:b/>
          <w:bCs/>
          <w:color w:val="000000" w:themeColor="text1"/>
        </w:rPr>
        <w:t>defining the interfaces</w:t>
      </w:r>
      <w:r w:rsidR="00526043" w:rsidRPr="00C725FC">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what do we mean by defining the interfaces?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in the beginning, we </w:t>
      </w:r>
      <w:r w:rsidR="00432B6E">
        <w:rPr>
          <w:rFonts w:ascii="Times New Roman" w:hAnsi="Times New Roman" w:cs="Times New Roman"/>
          <w:color w:val="000000" w:themeColor="text1"/>
        </w:rPr>
        <w:t xml:space="preserve">have </w:t>
      </w:r>
      <w:r w:rsidR="00526043" w:rsidRPr="00C725FC">
        <w:rPr>
          <w:rFonts w:ascii="Times New Roman" w:hAnsi="Times New Roman" w:cs="Times New Roman"/>
          <w:color w:val="000000" w:themeColor="text1"/>
        </w:rPr>
        <w:t>mention</w:t>
      </w:r>
      <w:r w:rsidR="00432B6E">
        <w:rPr>
          <w:rFonts w:ascii="Times New Roman" w:hAnsi="Times New Roman" w:cs="Times New Roman"/>
          <w:color w:val="000000" w:themeColor="text1"/>
        </w:rPr>
        <w:t>ed</w:t>
      </w:r>
      <w:r w:rsidR="00526043" w:rsidRPr="00C725FC">
        <w:rPr>
          <w:rFonts w:ascii="Times New Roman" w:hAnsi="Times New Roman" w:cs="Times New Roman"/>
          <w:color w:val="000000" w:themeColor="text1"/>
        </w:rPr>
        <w:t xml:space="preserve"> that the CDS/IDS will send command to SHQ, and Formation/IND will send the operational information back to the CC, which, to represent the overall system and how the components are interacting with each other, is </w:t>
      </w:r>
      <w:proofErr w:type="gramStart"/>
      <w:r w:rsidR="00526043" w:rsidRPr="00C725FC">
        <w:rPr>
          <w:rFonts w:ascii="Times New Roman" w:hAnsi="Times New Roman" w:cs="Times New Roman"/>
          <w:color w:val="000000" w:themeColor="text1"/>
        </w:rPr>
        <w:t>sufficient enough</w:t>
      </w:r>
      <w:proofErr w:type="gramEnd"/>
      <w:r w:rsidR="00526043" w:rsidRPr="00C725FC">
        <w:rPr>
          <w:rFonts w:ascii="Times New Roman" w:hAnsi="Times New Roman" w:cs="Times New Roman"/>
          <w:color w:val="000000" w:themeColor="text1"/>
        </w:rPr>
        <w:t xml:space="preserve">. </w:t>
      </w:r>
    </w:p>
    <w:p w14:paraId="04C05AFD" w14:textId="77777777" w:rsidR="00536575" w:rsidRDefault="00095424" w:rsidP="00E87F10">
      <w:pPr>
        <w:tabs>
          <w:tab w:val="left" w:pos="4820"/>
        </w:tabs>
        <w:spacing w:after="190" w:line="393" w:lineRule="auto"/>
        <w:ind w:firstLine="270"/>
        <w:jc w:val="both"/>
        <w:rPr>
          <w:rFonts w:ascii="Times New Roman" w:hAnsi="Times New Roman" w:cs="Times New Roman"/>
          <w:color w:val="000000" w:themeColor="text1"/>
        </w:rPr>
      </w:pPr>
      <w:r>
        <w:rPr>
          <w:rFonts w:ascii="Times New Roman" w:hAnsi="Times New Roman" w:cs="Times New Roman"/>
          <w:color w:val="000000" w:themeColor="text1"/>
        </w:rPr>
        <w:t>Suppose</w:t>
      </w:r>
      <w:r w:rsidR="00526043" w:rsidRPr="00C725FC">
        <w:rPr>
          <w:rFonts w:ascii="Times New Roman" w:hAnsi="Times New Roman" w:cs="Times New Roman"/>
          <w:color w:val="000000" w:themeColor="text1"/>
        </w:rPr>
        <w:t xml:space="preserve"> we want to </w:t>
      </w:r>
      <w:r>
        <w:rPr>
          <w:rFonts w:ascii="Times New Roman" w:hAnsi="Times New Roman" w:cs="Times New Roman"/>
          <w:color w:val="000000" w:themeColor="text1"/>
        </w:rPr>
        <w:t>design</w:t>
      </w:r>
      <w:r w:rsidR="00526043" w:rsidRPr="00C725FC">
        <w:rPr>
          <w:rFonts w:ascii="Times New Roman" w:hAnsi="Times New Roman" w:cs="Times New Roman"/>
          <w:color w:val="000000" w:themeColor="text1"/>
        </w:rPr>
        <w:t xml:space="preserve"> a </w:t>
      </w:r>
      <w:r w:rsidR="00312641">
        <w:rPr>
          <w:rFonts w:ascii="Times New Roman" w:hAnsi="Times New Roman" w:cs="Times New Roman"/>
          <w:color w:val="000000" w:themeColor="text1"/>
        </w:rPr>
        <w:t>military</w:t>
      </w:r>
      <w:r w:rsidR="00526043" w:rsidRPr="00C725FC">
        <w:rPr>
          <w:rFonts w:ascii="Times New Roman" w:hAnsi="Times New Roman" w:cs="Times New Roman"/>
          <w:color w:val="000000" w:themeColor="text1"/>
        </w:rPr>
        <w:t xml:space="preserve"> operation, for example, to an Air Support to Ground Force and tell the Army HQ and Air HQ, </w:t>
      </w:r>
      <w:r>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is supposed to get the commands. How the </w:t>
      </w:r>
      <w:r w:rsidR="00432B6E">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w:t>
      </w:r>
      <w:r w:rsidR="00526043" w:rsidRPr="00C725FC">
        <w:rPr>
          <w:rFonts w:ascii="Times New Roman" w:hAnsi="Times New Roman" w:cs="Times New Roman"/>
          <w:color w:val="000000" w:themeColor="text1"/>
        </w:rPr>
        <w:lastRenderedPageBreak/>
        <w:t xml:space="preserve">Commander will understand, what do we mean by command? What all goes in this word command. And that is where we </w:t>
      </w:r>
      <w:proofErr w:type="gramStart"/>
      <w:r w:rsidR="00526043" w:rsidRPr="00C725FC">
        <w:rPr>
          <w:rFonts w:ascii="Times New Roman" w:hAnsi="Times New Roman" w:cs="Times New Roman"/>
          <w:color w:val="000000" w:themeColor="text1"/>
        </w:rPr>
        <w:t>have to</w:t>
      </w:r>
      <w:proofErr w:type="gramEnd"/>
      <w:r w:rsidR="00526043" w:rsidRPr="00C725FC">
        <w:rPr>
          <w:rFonts w:ascii="Times New Roman" w:hAnsi="Times New Roman" w:cs="Times New Roman"/>
          <w:color w:val="000000" w:themeColor="text1"/>
        </w:rPr>
        <w:t xml:space="preserve"> specify the interface information on each and every port so that it can go to the </w:t>
      </w:r>
      <w:r w:rsidR="00432B6E">
        <w:rPr>
          <w:rFonts w:ascii="Times New Roman" w:hAnsi="Times New Roman" w:cs="Times New Roman"/>
          <w:color w:val="000000" w:themeColor="text1"/>
        </w:rPr>
        <w:t>Integrated</w:t>
      </w:r>
      <w:r w:rsidR="00526043" w:rsidRPr="00C725FC">
        <w:rPr>
          <w:rFonts w:ascii="Times New Roman" w:hAnsi="Times New Roman" w:cs="Times New Roman"/>
          <w:color w:val="000000" w:themeColor="text1"/>
        </w:rPr>
        <w:t xml:space="preserve"> Task Force </w:t>
      </w:r>
      <w:r w:rsidR="00374201" w:rsidRPr="00C725FC">
        <w:rPr>
          <w:rFonts w:ascii="Times New Roman" w:hAnsi="Times New Roman" w:cs="Times New Roman"/>
          <w:color w:val="000000" w:themeColor="text1"/>
        </w:rPr>
        <w:t>Commander and</w:t>
      </w:r>
      <w:r w:rsidR="00526043" w:rsidRPr="00C725FC">
        <w:rPr>
          <w:rFonts w:ascii="Times New Roman" w:hAnsi="Times New Roman" w:cs="Times New Roman"/>
          <w:color w:val="000000" w:themeColor="text1"/>
        </w:rPr>
        <w:t xml:space="preserve"> even for the domain expert can read it and understand what do we mean by command. And how can we do that? It is as simple as that-- creating a bus object in Simulink. We created one variable or one object create name command. We selected a port and assigned that command interface to that. </w:t>
      </w:r>
      <w:r w:rsidR="00312641"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the moment We click on the port, interface is highlighted, and vice versa. Now in that command, we can create the members or the components in that. For example, our ground Formation/IND will have Attack, Defend, and, </w:t>
      </w:r>
      <w:proofErr w:type="gramStart"/>
      <w:r w:rsidR="00526043" w:rsidRPr="00C725FC">
        <w:rPr>
          <w:rFonts w:ascii="Times New Roman" w:hAnsi="Times New Roman" w:cs="Times New Roman"/>
          <w:color w:val="000000" w:themeColor="text1"/>
        </w:rPr>
        <w:t>let's</w:t>
      </w:r>
      <w:proofErr w:type="gramEnd"/>
      <w:r w:rsidR="00526043" w:rsidRPr="00C725FC">
        <w:rPr>
          <w:rFonts w:ascii="Times New Roman" w:hAnsi="Times New Roman" w:cs="Times New Roman"/>
          <w:color w:val="000000" w:themeColor="text1"/>
        </w:rPr>
        <w:t xml:space="preserve"> say, prosecute/withdraw commands going to the CC. </w:t>
      </w:r>
    </w:p>
    <w:p w14:paraId="21F8EAA3"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The moment We do that, now for </w:t>
      </w:r>
      <w:proofErr w:type="gramStart"/>
      <w:r w:rsidRPr="00C725FC">
        <w:rPr>
          <w:rFonts w:ascii="Times New Roman" w:hAnsi="Times New Roman" w:cs="Times New Roman"/>
          <w:color w:val="000000" w:themeColor="text1"/>
        </w:rPr>
        <w:t>each and every</w:t>
      </w:r>
      <w:proofErr w:type="gramEnd"/>
      <w:r w:rsidRPr="00C725FC">
        <w:rPr>
          <w:rFonts w:ascii="Times New Roman" w:hAnsi="Times New Roman" w:cs="Times New Roman"/>
          <w:color w:val="000000" w:themeColor="text1"/>
        </w:rPr>
        <w:t xml:space="preserve"> of </w:t>
      </w:r>
      <w:r w:rsidR="00312641" w:rsidRPr="00C725FC">
        <w:rPr>
          <w:rFonts w:ascii="Times New Roman" w:hAnsi="Times New Roman" w:cs="Times New Roman"/>
          <w:color w:val="000000" w:themeColor="text1"/>
        </w:rPr>
        <w:t>this attack</w:t>
      </w:r>
      <w:r w:rsidRPr="00C725FC">
        <w:rPr>
          <w:rFonts w:ascii="Times New Roman" w:hAnsi="Times New Roman" w:cs="Times New Roman"/>
          <w:color w:val="000000" w:themeColor="text1"/>
        </w:rPr>
        <w:t xml:space="preserve">, defend, and withdraw, we can see we can specify </w:t>
      </w:r>
      <w:r w:rsidRPr="00C725FC">
        <w:rPr>
          <w:rFonts w:ascii="Times New Roman" w:hAnsi="Times New Roman" w:cs="Times New Roman"/>
          <w:color w:val="000000" w:themeColor="text1"/>
        </w:rPr>
        <w:lastRenderedPageBreak/>
        <w:t xml:space="preserve">what is its duration, what is its rate. What is the minimum/maximum rates and duration? What is the description of this command?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happens is that when we pass this system’s component to the software engineer, that </w:t>
      </w:r>
      <w:r w:rsidR="00432B6E">
        <w:rPr>
          <w:rFonts w:ascii="Times New Roman" w:hAnsi="Times New Roman" w:cs="Times New Roman"/>
          <w:color w:val="000000" w:themeColor="text1"/>
        </w:rPr>
        <w:t xml:space="preserve">software </w:t>
      </w:r>
      <w:r w:rsidRPr="00C725FC">
        <w:rPr>
          <w:rFonts w:ascii="Times New Roman" w:hAnsi="Times New Roman" w:cs="Times New Roman"/>
          <w:color w:val="000000" w:themeColor="text1"/>
        </w:rPr>
        <w:t>engineer will understand that we are going to get three commands from the CC. These are the data types and the specifications of the commands. And now we can start designing the behavior accordingly.</w:t>
      </w:r>
      <w:r w:rsidR="00312641">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interface information is very important, very critical part of the architecture designing. Because when we get these components from the different designers and try to connect it together as an integration engineer, most of the cases we find an issue because the interfaces are not maintained properly or are not synchronized with each other. </w:t>
      </w:r>
    </w:p>
    <w:p w14:paraId="292E4CAF" w14:textId="77777777" w:rsidR="00536575"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And these are the interface control document can help us in doing it. Now inside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we can define these components and these interfaces. And these interfaces </w:t>
      </w:r>
      <w:r w:rsidRPr="00C725FC">
        <w:rPr>
          <w:rFonts w:ascii="Times New Roman" w:hAnsi="Times New Roman" w:cs="Times New Roman"/>
          <w:color w:val="000000" w:themeColor="text1"/>
        </w:rPr>
        <w:lastRenderedPageBreak/>
        <w:t xml:space="preserve">as it is, will be used inside the Simulink, because they use the same bus objects.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there will not be any mismatch between the design phase and the architecture phase.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as we mentioned, we can create the interfaces. Now once we create the interfaces, our architecture design is ready, the interfaces are ready. Now we go to a stage one step forward, and then start defining more </w:t>
      </w:r>
      <w:r w:rsidRPr="00C725FC">
        <w:rPr>
          <w:rFonts w:ascii="Times New Roman" w:hAnsi="Times New Roman" w:cs="Times New Roman"/>
          <w:b/>
          <w:bCs/>
          <w:color w:val="000000" w:themeColor="text1"/>
        </w:rPr>
        <w:t>properties on the architecture</w:t>
      </w:r>
      <w:r w:rsidRPr="00C725FC">
        <w:rPr>
          <w:rFonts w:ascii="Times New Roman" w:hAnsi="Times New Roman" w:cs="Times New Roman"/>
          <w:color w:val="000000" w:themeColor="text1"/>
        </w:rPr>
        <w:t>. We can start capturing the system characteristics and properties. Now on our architecture, we have different components. For example, we have a CDS/IDS/SHQ.</w:t>
      </w:r>
    </w:p>
    <w:p w14:paraId="455B5C2D" w14:textId="6CB4C4D1" w:rsidR="00312641" w:rsidRDefault="00526043" w:rsidP="00E87F10">
      <w:pPr>
        <w:tabs>
          <w:tab w:val="left" w:pos="4820"/>
        </w:tabs>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this system has some cost in terms of decision making or planning. This system has some </w:t>
      </w:r>
      <w:r w:rsidRPr="00C725FC">
        <w:rPr>
          <w:rFonts w:ascii="Times New Roman" w:hAnsi="Times New Roman" w:cs="Times New Roman"/>
          <w:b/>
          <w:bCs/>
          <w:color w:val="000000" w:themeColor="text1"/>
        </w:rPr>
        <w:t>measure of effectiveness</w:t>
      </w:r>
      <w:r w:rsidRPr="00C725FC">
        <w:rPr>
          <w:rFonts w:ascii="Times New Roman" w:hAnsi="Times New Roman" w:cs="Times New Roman"/>
          <w:color w:val="000000" w:themeColor="text1"/>
        </w:rPr>
        <w:t xml:space="preserve">. This system has some combat </w:t>
      </w:r>
      <w:r w:rsidRPr="00C725FC">
        <w:rPr>
          <w:rFonts w:ascii="Times New Roman" w:hAnsi="Times New Roman" w:cs="Times New Roman"/>
          <w:b/>
          <w:bCs/>
          <w:color w:val="000000" w:themeColor="text1"/>
        </w:rPr>
        <w:t>potential, combat power, measure of performance (MOP), measures of effectiveness (MOE)</w:t>
      </w:r>
      <w:r w:rsidRPr="00C725FC">
        <w:rPr>
          <w:rFonts w:ascii="Times New Roman" w:hAnsi="Times New Roman" w:cs="Times New Roman"/>
          <w:color w:val="000000" w:themeColor="text1"/>
        </w:rPr>
        <w:t xml:space="preserve"> etcetera. We should be able to capture those properties on the system component or </w:t>
      </w:r>
      <w:r w:rsidRPr="00C725FC">
        <w:rPr>
          <w:rFonts w:ascii="Times New Roman" w:hAnsi="Times New Roman" w:cs="Times New Roman"/>
          <w:color w:val="000000" w:themeColor="text1"/>
        </w:rPr>
        <w:lastRenderedPageBreak/>
        <w:t>on the force structuring or on the package formation which we used inside the architecture.</w:t>
      </w:r>
    </w:p>
    <w:p w14:paraId="110A7956" w14:textId="77777777" w:rsidR="00536575" w:rsidRDefault="00526043" w:rsidP="00536575">
      <w:pPr>
        <w:spacing w:after="190" w:line="393" w:lineRule="auto"/>
        <w:ind w:firstLine="270"/>
        <w:jc w:val="both"/>
        <w:rPr>
          <w:rFonts w:ascii="Times New Roman" w:hAnsi="Times New Roman" w:cs="Times New Roman"/>
          <w:color w:val="000000" w:themeColor="text1"/>
        </w:rPr>
      </w:pPr>
      <w:proofErr w:type="gramStart"/>
      <w:r w:rsidRPr="00C725FC">
        <w:rPr>
          <w:rFonts w:ascii="Times New Roman" w:hAnsi="Times New Roman" w:cs="Times New Roman"/>
          <w:color w:val="000000" w:themeColor="text1"/>
        </w:rPr>
        <w:t>Let's</w:t>
      </w:r>
      <w:proofErr w:type="gramEnd"/>
      <w:r w:rsidRPr="00C725FC">
        <w:rPr>
          <w:rFonts w:ascii="Times New Roman" w:hAnsi="Times New Roman" w:cs="Times New Roman"/>
          <w:color w:val="000000" w:themeColor="text1"/>
        </w:rPr>
        <w:t xml:space="preserve"> see how we can do that.</w:t>
      </w:r>
      <w:r w:rsidR="00312641">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see here, in this case, we created three different architectures. Why we created three different architectures? Because we have three different </w:t>
      </w:r>
      <w:r w:rsidR="00312641">
        <w:rPr>
          <w:rFonts w:ascii="Times New Roman" w:hAnsi="Times New Roman" w:cs="Times New Roman"/>
          <w:color w:val="000000" w:themeColor="text1"/>
        </w:rPr>
        <w:t>Military</w:t>
      </w:r>
      <w:r w:rsidRPr="00C725FC">
        <w:rPr>
          <w:rFonts w:ascii="Times New Roman" w:hAnsi="Times New Roman" w:cs="Times New Roman"/>
          <w:color w:val="000000" w:themeColor="text1"/>
        </w:rPr>
        <w:t xml:space="preserve"> Operation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conceptualized. One is for </w:t>
      </w:r>
      <w:r w:rsidRPr="00312641">
        <w:rPr>
          <w:rFonts w:ascii="Times New Roman" w:hAnsi="Times New Roman" w:cs="Times New Roman"/>
          <w:b/>
          <w:bCs/>
          <w:color w:val="000000" w:themeColor="text1"/>
        </w:rPr>
        <w:t>Command, Control and Communication</w:t>
      </w:r>
      <w:r w:rsidRPr="00C725FC">
        <w:rPr>
          <w:rFonts w:ascii="Times New Roman" w:hAnsi="Times New Roman" w:cs="Times New Roman"/>
          <w:color w:val="000000" w:themeColor="text1"/>
        </w:rPr>
        <w:t xml:space="preserve">. One is for </w:t>
      </w:r>
      <w:r w:rsidRPr="00312641">
        <w:rPr>
          <w:rFonts w:ascii="Times New Roman" w:hAnsi="Times New Roman" w:cs="Times New Roman"/>
          <w:b/>
          <w:bCs/>
          <w:color w:val="000000" w:themeColor="text1"/>
        </w:rPr>
        <w:t>Resource Management</w:t>
      </w:r>
      <w:r w:rsidRPr="00C725FC">
        <w:rPr>
          <w:rFonts w:ascii="Times New Roman" w:hAnsi="Times New Roman" w:cs="Times New Roman"/>
          <w:color w:val="000000" w:themeColor="text1"/>
        </w:rPr>
        <w:t xml:space="preserve">. Or we can use an architecture focused on the </w:t>
      </w:r>
      <w:r w:rsidRPr="00312641">
        <w:rPr>
          <w:rFonts w:ascii="Times New Roman" w:hAnsi="Times New Roman" w:cs="Times New Roman"/>
          <w:b/>
          <w:bCs/>
          <w:color w:val="000000" w:themeColor="text1"/>
        </w:rPr>
        <w:t>attrition process</w:t>
      </w:r>
      <w:r w:rsidRPr="00C725FC">
        <w:rPr>
          <w:rFonts w:ascii="Times New Roman" w:hAnsi="Times New Roman" w:cs="Times New Roman"/>
          <w:color w:val="000000" w:themeColor="text1"/>
        </w:rPr>
        <w:t xml:space="preserve">. Now we have three different architectures. Any one of this is something that we want to take forward for the design phase.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want to do the designing for all three. Because at the end of the day, we going to use one of it.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need to do the analysis that which system architecture is going to fit into my stakeholder needs. For doing that, we need to define a few properties on the architecture. </w:t>
      </w:r>
    </w:p>
    <w:p w14:paraId="1F63DEB4" w14:textId="77777777" w:rsidR="00536575" w:rsidRDefault="00312641"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So,</w:t>
      </w:r>
      <w:r w:rsidR="00526043" w:rsidRPr="00C725FC">
        <w:rPr>
          <w:rFonts w:ascii="Times New Roman" w:hAnsi="Times New Roman" w:cs="Times New Roman"/>
          <w:color w:val="000000" w:themeColor="text1"/>
        </w:rPr>
        <w:t xml:space="preserve"> when we said properties on the architecture, what do we mean by that? We can define a stereotype. For example, we select an architecture. On the right-hand side, we can see there are multiple properties captured for that-- what is </w:t>
      </w:r>
      <w:r w:rsidR="00526043" w:rsidRPr="00312641">
        <w:rPr>
          <w:rFonts w:ascii="Times New Roman" w:hAnsi="Times New Roman" w:cs="Times New Roman"/>
          <w:b/>
          <w:bCs/>
          <w:color w:val="000000" w:themeColor="text1"/>
        </w:rPr>
        <w:t>operational Capacity</w:t>
      </w:r>
      <w:r w:rsidR="00526043" w:rsidRPr="00C725FC">
        <w:rPr>
          <w:rFonts w:ascii="Times New Roman" w:hAnsi="Times New Roman" w:cs="Times New Roman"/>
          <w:color w:val="000000" w:themeColor="text1"/>
        </w:rPr>
        <w:t xml:space="preserve">, what is </w:t>
      </w:r>
      <w:r w:rsidR="00526043" w:rsidRPr="00312641">
        <w:rPr>
          <w:rFonts w:ascii="Times New Roman" w:hAnsi="Times New Roman" w:cs="Times New Roman"/>
          <w:b/>
          <w:bCs/>
          <w:color w:val="000000" w:themeColor="text1"/>
        </w:rPr>
        <w:t>planning and evaluation time</w:t>
      </w:r>
      <w:r w:rsidR="00526043" w:rsidRPr="00C725FC">
        <w:rPr>
          <w:rFonts w:ascii="Times New Roman" w:hAnsi="Times New Roman" w:cs="Times New Roman"/>
          <w:color w:val="000000" w:themeColor="text1"/>
        </w:rPr>
        <w:t xml:space="preserve">, </w:t>
      </w:r>
      <w:r w:rsidR="00526043" w:rsidRPr="00312641">
        <w:rPr>
          <w:rFonts w:ascii="Times New Roman" w:hAnsi="Times New Roman" w:cs="Times New Roman"/>
          <w:b/>
          <w:bCs/>
          <w:color w:val="000000" w:themeColor="text1"/>
        </w:rPr>
        <w:t xml:space="preserve">duration, </w:t>
      </w:r>
      <w:r w:rsidR="00A34A85" w:rsidRPr="00312641">
        <w:rPr>
          <w:rFonts w:ascii="Times New Roman" w:hAnsi="Times New Roman" w:cs="Times New Roman"/>
          <w:b/>
          <w:bCs/>
          <w:color w:val="000000" w:themeColor="text1"/>
        </w:rPr>
        <w:t>resolution</w:t>
      </w:r>
      <w:r w:rsidR="00526043" w:rsidRPr="00C725FC">
        <w:rPr>
          <w:rFonts w:ascii="Times New Roman" w:hAnsi="Times New Roman" w:cs="Times New Roman"/>
          <w:color w:val="000000" w:themeColor="text1"/>
        </w:rPr>
        <w:t xml:space="preserve"> of the system, total </w:t>
      </w:r>
      <w:r w:rsidR="00526043" w:rsidRPr="00312641">
        <w:rPr>
          <w:rFonts w:ascii="Times New Roman" w:hAnsi="Times New Roman" w:cs="Times New Roman"/>
          <w:b/>
          <w:bCs/>
          <w:color w:val="000000" w:themeColor="text1"/>
        </w:rPr>
        <w:t>resources handling</w:t>
      </w:r>
      <w:r w:rsidR="00526043" w:rsidRPr="00C725FC">
        <w:rPr>
          <w:rFonts w:ascii="Times New Roman" w:hAnsi="Times New Roman" w:cs="Times New Roman"/>
          <w:color w:val="000000" w:themeColor="text1"/>
        </w:rPr>
        <w:t xml:space="preserve">, total </w:t>
      </w:r>
      <w:r w:rsidR="00526043" w:rsidRPr="00312641">
        <w:rPr>
          <w:rFonts w:ascii="Times New Roman" w:hAnsi="Times New Roman" w:cs="Times New Roman"/>
          <w:b/>
          <w:bCs/>
          <w:color w:val="000000" w:themeColor="text1"/>
        </w:rPr>
        <w:t>combat potential</w:t>
      </w:r>
      <w:r w:rsidR="00526043" w:rsidRPr="00C725FC">
        <w:rPr>
          <w:rFonts w:ascii="Times New Roman" w:hAnsi="Times New Roman" w:cs="Times New Roman"/>
          <w:color w:val="000000" w:themeColor="text1"/>
        </w:rPr>
        <w:t xml:space="preserve">, </w:t>
      </w:r>
      <w:r w:rsidR="00526043" w:rsidRPr="00312641">
        <w:rPr>
          <w:rFonts w:ascii="Times New Roman" w:hAnsi="Times New Roman" w:cs="Times New Roman"/>
          <w:b/>
          <w:bCs/>
          <w:color w:val="000000" w:themeColor="text1"/>
        </w:rPr>
        <w:t>combat power</w:t>
      </w:r>
      <w:r w:rsidR="00526043" w:rsidRPr="00C725FC">
        <w:rPr>
          <w:rFonts w:ascii="Times New Roman" w:hAnsi="Times New Roman" w:cs="Times New Roman"/>
          <w:color w:val="000000" w:themeColor="text1"/>
        </w:rPr>
        <w:t xml:space="preserve">, et cetera. Now these properties are static properties. we can get it from open data set. we specify it on the System so that we can use it for further calculation. </w:t>
      </w:r>
    </w:p>
    <w:p w14:paraId="0C8779B8" w14:textId="77777777" w:rsidR="00536575"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We go inside the System architecture and we go to the Combat Potential. Combat Potential for us is nothing but the aggregated combat values of the force.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go further inside, we can see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We have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properties. What is the range coverages of the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What is the FOV, operational synchronization of the </w:t>
      </w:r>
      <w:r w:rsidR="00DF71D3">
        <w:rPr>
          <w:rFonts w:ascii="Times New Roman" w:hAnsi="Times New Roman" w:cs="Times New Roman"/>
          <w:color w:val="000000" w:themeColor="text1"/>
        </w:rPr>
        <w:t>weapon</w:t>
      </w:r>
      <w:r w:rsidRPr="00C725FC">
        <w:rPr>
          <w:rFonts w:ascii="Times New Roman" w:hAnsi="Times New Roman" w:cs="Times New Roman"/>
          <w:color w:val="000000" w:themeColor="text1"/>
        </w:rPr>
        <w:t xml:space="preserve">s? As we can imagine, the coverage and the engagement range </w:t>
      </w:r>
      <w:r w:rsidR="00312641" w:rsidRPr="00C725FC">
        <w:rPr>
          <w:rFonts w:ascii="Times New Roman" w:hAnsi="Times New Roman" w:cs="Times New Roman"/>
          <w:color w:val="000000" w:themeColor="text1"/>
        </w:rPr>
        <w:t>are</w:t>
      </w:r>
      <w:r w:rsidRPr="00C725FC">
        <w:rPr>
          <w:rFonts w:ascii="Times New Roman" w:hAnsi="Times New Roman" w:cs="Times New Roman"/>
          <w:color w:val="000000" w:themeColor="text1"/>
        </w:rPr>
        <w:t xml:space="preserve"> </w:t>
      </w:r>
      <w:r w:rsidRPr="00C725FC">
        <w:rPr>
          <w:rFonts w:ascii="Times New Roman" w:hAnsi="Times New Roman" w:cs="Times New Roman"/>
          <w:color w:val="000000" w:themeColor="text1"/>
        </w:rPr>
        <w:lastRenderedPageBreak/>
        <w:t xml:space="preserve">going to define how much area my </w:t>
      </w:r>
      <w:r w:rsidR="00813F4F">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is going to capture. We go to all three different architectures and start defining these properties for the components that we are going to use. Whether it is C3ISR based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or it is </w:t>
      </w:r>
      <w:r w:rsidR="00312641" w:rsidRPr="00C725FC">
        <w:rPr>
          <w:rFonts w:ascii="Times New Roman" w:hAnsi="Times New Roman" w:cs="Times New Roman"/>
          <w:color w:val="000000" w:themeColor="text1"/>
        </w:rPr>
        <w:t>some Logistic</w:t>
      </w:r>
      <w:r w:rsidRPr="00C725FC">
        <w:rPr>
          <w:rFonts w:ascii="Times New Roman" w:hAnsi="Times New Roman" w:cs="Times New Roman"/>
          <w:color w:val="000000" w:themeColor="text1"/>
        </w:rPr>
        <w:t xml:space="preserve"> Management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or different attrition induced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We start defining these properties. And why do We define those property? So that We can do the analysis on that </w:t>
      </w:r>
      <w:proofErr w:type="gramStart"/>
      <w:r w:rsidRPr="00C725FC">
        <w:rPr>
          <w:rFonts w:ascii="Times New Roman" w:hAnsi="Times New Roman" w:cs="Times New Roman"/>
          <w:color w:val="000000" w:themeColor="text1"/>
        </w:rPr>
        <w:t>particular architecture</w:t>
      </w:r>
      <w:proofErr w:type="gramEnd"/>
      <w:r w:rsidRPr="00C725FC">
        <w:rPr>
          <w:rFonts w:ascii="Times New Roman" w:hAnsi="Times New Roman" w:cs="Times New Roman"/>
          <w:color w:val="000000" w:themeColor="text1"/>
        </w:rPr>
        <w:t xml:space="preserve">.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are seeing right now here at the bottom is what we call analysis viewer. </w:t>
      </w:r>
    </w:p>
    <w:p w14:paraId="1ADE9227" w14:textId="77777777" w:rsidR="00536575"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This is an inbuilt feature of the System Composer, which help us in connecting our architecture with MATLAB engine in the background. Use the MATLAB analysis capability to do the trade study or the analysis at my architecture level. </w:t>
      </w:r>
      <w:r w:rsidR="00312641"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if we remember, our requirement from the stakeholder was that my </w:t>
      </w:r>
      <w:r w:rsidR="00312641">
        <w:rPr>
          <w:rFonts w:ascii="Times New Roman" w:hAnsi="Times New Roman" w:cs="Times New Roman"/>
          <w:color w:val="000000" w:themeColor="text1"/>
        </w:rPr>
        <w:t>system</w:t>
      </w:r>
      <w:r w:rsidRPr="00C725FC">
        <w:rPr>
          <w:rFonts w:ascii="Times New Roman" w:hAnsi="Times New Roman" w:cs="Times New Roman"/>
          <w:color w:val="000000" w:themeColor="text1"/>
        </w:rPr>
        <w:t xml:space="preserve"> should be able to capture planning for conducting operations with all services. What we are going to do is that we are going to calculate the confidence level of </w:t>
      </w:r>
      <w:r w:rsidRPr="00C725FC">
        <w:rPr>
          <w:rFonts w:ascii="Times New Roman" w:hAnsi="Times New Roman" w:cs="Times New Roman"/>
          <w:color w:val="000000" w:themeColor="text1"/>
        </w:rPr>
        <w:lastRenderedPageBreak/>
        <w:t xml:space="preserve">all three architectures and figure out which is fitting into our requirements. </w:t>
      </w:r>
    </w:p>
    <w:p w14:paraId="79E0A0D1" w14:textId="77777777" w:rsidR="00536575" w:rsidRDefault="00312641"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the view that we are seeing here is called the analysis view of the System Architecture. In this, all the components, all the three architectures are defined. If we can see on the left-hand side-- C3ISR based architecture, Logistic based architecture, and attrition-based architecture. This view captured all the different properties inside the architecture, called the MATLAB script in the background, and do the analysis on my architecture. </w:t>
      </w:r>
      <w:r w:rsidR="00B0132C" w:rsidRPr="00C725FC">
        <w:rPr>
          <w:rFonts w:ascii="Times New Roman" w:hAnsi="Times New Roman" w:cs="Times New Roman"/>
          <w:color w:val="000000" w:themeColor="text1"/>
        </w:rPr>
        <w:t>So,</w:t>
      </w:r>
      <w:r w:rsidR="00526043" w:rsidRPr="00C725FC">
        <w:rPr>
          <w:rFonts w:ascii="Times New Roman" w:hAnsi="Times New Roman" w:cs="Times New Roman"/>
          <w:color w:val="000000" w:themeColor="text1"/>
        </w:rPr>
        <w:t xml:space="preserve"> when </w:t>
      </w:r>
      <w:r w:rsidR="00B0132C">
        <w:rPr>
          <w:rFonts w:ascii="Times New Roman" w:hAnsi="Times New Roman" w:cs="Times New Roman"/>
          <w:color w:val="000000" w:themeColor="text1"/>
        </w:rPr>
        <w:t>w</w:t>
      </w:r>
      <w:r w:rsidR="00526043" w:rsidRPr="00C725FC">
        <w:rPr>
          <w:rFonts w:ascii="Times New Roman" w:hAnsi="Times New Roman" w:cs="Times New Roman"/>
          <w:color w:val="000000" w:themeColor="text1"/>
        </w:rPr>
        <w:t>e did that, when we ran our MATLAB analysis on our three different architectures, it calculated the different properties out of it.</w:t>
      </w:r>
    </w:p>
    <w:p w14:paraId="51AFB459" w14:textId="49FF22D3" w:rsidR="00526043" w:rsidRPr="00C725FC" w:rsidRDefault="00526043" w:rsidP="00536575">
      <w:pPr>
        <w:spacing w:after="190" w:line="393" w:lineRule="auto"/>
        <w:ind w:firstLine="270"/>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what we figured out is that only the first architecture is having </w:t>
      </w:r>
      <w:r w:rsidR="00B0132C" w:rsidRPr="00C725FC">
        <w:rPr>
          <w:rFonts w:ascii="Times New Roman" w:hAnsi="Times New Roman" w:cs="Times New Roman"/>
          <w:color w:val="000000" w:themeColor="text1"/>
        </w:rPr>
        <w:t>a</w:t>
      </w:r>
      <w:r w:rsidRPr="00C725FC">
        <w:rPr>
          <w:rFonts w:ascii="Times New Roman" w:hAnsi="Times New Roman" w:cs="Times New Roman"/>
          <w:color w:val="000000" w:themeColor="text1"/>
        </w:rPr>
        <w:t xml:space="preserve"> Confidence level of 95%. Rest two are around 90% and 85%. The moment we did that, we can highlight only the one architecture, one system architecture is fitting </w:t>
      </w:r>
      <w:r w:rsidRPr="00C725FC">
        <w:rPr>
          <w:rFonts w:ascii="Times New Roman" w:hAnsi="Times New Roman" w:cs="Times New Roman"/>
          <w:color w:val="000000" w:themeColor="text1"/>
        </w:rPr>
        <w:lastRenderedPageBreak/>
        <w:t xml:space="preserve">into our stakeholder need of </w:t>
      </w:r>
      <w:r w:rsidR="00B0132C">
        <w:rPr>
          <w:rFonts w:ascii="Times New Roman" w:hAnsi="Times New Roman" w:cs="Times New Roman"/>
          <w:color w:val="000000" w:themeColor="text1"/>
        </w:rPr>
        <w:t>all the</w:t>
      </w:r>
      <w:r w:rsidRPr="00C725FC">
        <w:rPr>
          <w:rFonts w:ascii="Times New Roman" w:hAnsi="Times New Roman" w:cs="Times New Roman"/>
          <w:color w:val="000000" w:themeColor="text1"/>
        </w:rPr>
        <w:t xml:space="preserve"> Services.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can scrap other two architectures and can take the first architecture, which is C3ISR based architecture for the further detailed design, high fidelity design of those components and pass it to the design teams.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at architecture level, we can quickly do a trade study and analysis and figure out which one we want to go forward with.</w:t>
      </w:r>
    </w:p>
    <w:p w14:paraId="5CA68ABB" w14:textId="3A86282D" w:rsidR="00526043" w:rsidRPr="00C725FC" w:rsidRDefault="00526043" w:rsidP="00B0132C">
      <w:pPr>
        <w:spacing w:after="190" w:line="393" w:lineRule="auto"/>
        <w:ind w:right="68"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Now once we do that, we need to pass this architecture to the design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when we say we need to pass the architecture to the design team, the whole architecture will not go to one team. This architecture has few operational components, will go to the software and mathematical modeling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need to create the views. For example, we want to create an architecture view to the modeling team.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can do is that we can just create a filter, then give us a view of all the physical system. The </w:t>
      </w:r>
      <w:r w:rsidRPr="00C725FC">
        <w:rPr>
          <w:rFonts w:ascii="Times New Roman" w:hAnsi="Times New Roman" w:cs="Times New Roman"/>
          <w:color w:val="000000" w:themeColor="text1"/>
        </w:rPr>
        <w:lastRenderedPageBreak/>
        <w:t>moment we do that we can create a view. And as we can see this complex architecture will be filtered out but the components, which are having only system properties.</w:t>
      </w:r>
    </w:p>
    <w:p w14:paraId="6E1E7850"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All the components which will go to the either software engineer or the mathematical modeling team. And we filtered out all the relevant components outside that. So not only that, we can create different other views. For example, hierarchical diagram we can create out of the same architecture. On the right-hand side, we can see the hierarchical diagram, which represent my same architecture that I created more into the functional decomposition view. Like in my sensor module, we will have a sensor and a its view of the operational scenario. What was the ports of that sensor and operational view? What are the properties of those components, et cetera, will be visible in the hierarchical view?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a lot of the people prefer to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architecture as a decomposition view. Not only that, we </w:t>
      </w:r>
      <w:r w:rsidRPr="00C725FC">
        <w:rPr>
          <w:rFonts w:ascii="Times New Roman" w:hAnsi="Times New Roman" w:cs="Times New Roman"/>
          <w:color w:val="000000" w:themeColor="text1"/>
        </w:rPr>
        <w:lastRenderedPageBreak/>
        <w:t xml:space="preserve">can use the same architecture to define more behaviors of the architecture or behavior of the system-- for example, a sequence diagram.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on the right-hand side, what we can see is the sequence diagram of the block diagram that we created on the left-hand side. It represents how the command will be passed from one component to the other component. Or in this case, we call that lifeline. And how the command will be written back, what processing will happen, and so on. </w:t>
      </w:r>
    </w:p>
    <w:p w14:paraId="55BD4386"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If we create a different lifeline in the sequence diagram, automatically components will be created. If we create communication between the lifelines, it will be automatically created inside our architecture. </w:t>
      </w:r>
      <w:r w:rsidR="00BE349F"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both are synchronized with each other, whether it is a sequence diagram or </w:t>
      </w:r>
      <w:proofErr w:type="gramStart"/>
      <w:r w:rsidRPr="00C725FC">
        <w:rPr>
          <w:rFonts w:ascii="Times New Roman" w:hAnsi="Times New Roman" w:cs="Times New Roman"/>
          <w:color w:val="000000" w:themeColor="text1"/>
        </w:rPr>
        <w:t>it is</w:t>
      </w:r>
      <w:proofErr w:type="gramEnd"/>
      <w:r w:rsidRPr="00C725FC">
        <w:rPr>
          <w:rFonts w:ascii="Times New Roman" w:hAnsi="Times New Roman" w:cs="Times New Roman"/>
          <w:color w:val="000000" w:themeColor="text1"/>
        </w:rPr>
        <w:t xml:space="preserve"> a block diagram that we created. Now what we have done is that we created the filter view. We created the different views and passed it to the design teams. Now design teams are going to specify the behavior of those components. And they </w:t>
      </w:r>
      <w:r w:rsidRPr="00C725FC">
        <w:rPr>
          <w:rFonts w:ascii="Times New Roman" w:hAnsi="Times New Roman" w:cs="Times New Roman"/>
          <w:color w:val="000000" w:themeColor="text1"/>
        </w:rPr>
        <w:lastRenderedPageBreak/>
        <w:t xml:space="preserve">use the Simulink to do that. What we need now is to connect our architecture component with the Simulink behavior. </w:t>
      </w:r>
      <w:r w:rsidR="00BE349F"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we can connect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Composer with Simulink in model-based design by simply calling the Simulink models</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"models"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behind those components, whether it is a physical component or </w:t>
      </w:r>
      <w:proofErr w:type="gramStart"/>
      <w:r w:rsidRPr="00C725FC">
        <w:rPr>
          <w:rFonts w:ascii="Times New Roman" w:hAnsi="Times New Roman" w:cs="Times New Roman"/>
          <w:color w:val="000000" w:themeColor="text1"/>
        </w:rPr>
        <w:t>it is</w:t>
      </w:r>
      <w:proofErr w:type="gramEnd"/>
      <w:r w:rsidRPr="00C725FC">
        <w:rPr>
          <w:rFonts w:ascii="Times New Roman" w:hAnsi="Times New Roman" w:cs="Times New Roman"/>
          <w:color w:val="000000" w:themeColor="text1"/>
        </w:rPr>
        <w:t xml:space="preserve"> a control or the calculation algorithm mathematical models, and just simulate the whole architecture. How can we do that? We can have a quick view here. </w:t>
      </w:r>
      <w:r w:rsidR="00B0132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this is the internal architecture of </w:t>
      </w:r>
      <w:r w:rsidR="00B0132C">
        <w:rPr>
          <w:rFonts w:ascii="Times New Roman" w:hAnsi="Times New Roman" w:cs="Times New Roman"/>
          <w:color w:val="000000" w:themeColor="text1"/>
        </w:rPr>
        <w:t>the</w:t>
      </w:r>
      <w:r w:rsidRPr="00C725FC">
        <w:rPr>
          <w:rFonts w:ascii="Times New Roman" w:hAnsi="Times New Roman" w:cs="Times New Roman"/>
          <w:color w:val="000000" w:themeColor="text1"/>
        </w:rPr>
        <w:t xml:space="preserve"> System in which we have a component for a communication interface. </w:t>
      </w:r>
    </w:p>
    <w:p w14:paraId="7F2D6B68"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What we can do is that in that component we just specify there is the Simulink behavior of that component defined. The moment we define the Simulink behavior, we can see the ports are automatically created because it took it from the Simulink models already. What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is that we have to connect this component with the rest of the architecture as simple as just dragging the signal and dropping it on the </w:t>
      </w:r>
      <w:r w:rsidRPr="00C725FC">
        <w:rPr>
          <w:rFonts w:ascii="Times New Roman" w:hAnsi="Times New Roman" w:cs="Times New Roman"/>
          <w:color w:val="000000" w:themeColor="text1"/>
        </w:rPr>
        <w:lastRenderedPageBreak/>
        <w:t xml:space="preserve">component. If we go to the Simulink design and, for example, if we make any change in the design. </w:t>
      </w:r>
      <w:proofErr w:type="gramStart"/>
      <w:r w:rsidRPr="00C725FC">
        <w:rPr>
          <w:rFonts w:ascii="Times New Roman" w:hAnsi="Times New Roman" w:cs="Times New Roman"/>
          <w:color w:val="000000" w:themeColor="text1"/>
        </w:rPr>
        <w:t>That's</w:t>
      </w:r>
      <w:proofErr w:type="gramEnd"/>
      <w:r w:rsidRPr="00C725FC">
        <w:rPr>
          <w:rFonts w:ascii="Times New Roman" w:hAnsi="Times New Roman" w:cs="Times New Roman"/>
          <w:color w:val="000000" w:themeColor="text1"/>
        </w:rPr>
        <w:t xml:space="preserve"> supposed to create and port here, </w:t>
      </w:r>
      <w:r w:rsidR="00B0132C" w:rsidRPr="00C725FC">
        <w:rPr>
          <w:rFonts w:ascii="Times New Roman" w:hAnsi="Times New Roman" w:cs="Times New Roman"/>
          <w:color w:val="000000" w:themeColor="text1"/>
        </w:rPr>
        <w:t>now</w:t>
      </w:r>
      <w:r w:rsidRPr="00C725FC">
        <w:rPr>
          <w:rFonts w:ascii="Times New Roman" w:hAnsi="Times New Roman" w:cs="Times New Roman"/>
          <w:color w:val="000000" w:themeColor="text1"/>
        </w:rPr>
        <w:t xml:space="preserve"> for this port, if we remember, we specified the interface information at the architectural level. we can use the same interface information at the Simulink design level.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have to recreate the interface so that we there is no mismatch in the interface when we connect the different components. The moment we do that, a new port is created at the architectural level for that component. What we </w:t>
      </w:r>
      <w:proofErr w:type="gramStart"/>
      <w:r w:rsidRPr="00C725FC">
        <w:rPr>
          <w:rFonts w:ascii="Times New Roman" w:hAnsi="Times New Roman" w:cs="Times New Roman"/>
          <w:color w:val="000000" w:themeColor="text1"/>
        </w:rPr>
        <w:t>have to</w:t>
      </w:r>
      <w:proofErr w:type="gramEnd"/>
      <w:r w:rsidRPr="00C725FC">
        <w:rPr>
          <w:rFonts w:ascii="Times New Roman" w:hAnsi="Times New Roman" w:cs="Times New Roman"/>
          <w:color w:val="000000" w:themeColor="text1"/>
        </w:rPr>
        <w:t xml:space="preserve"> do is simply connect it with the rest of the components. And now my Simulink, the architecture, is ready with the Simulink behavior, and we can simulate and analyze the whole architecture at the system level. we </w:t>
      </w:r>
      <w:proofErr w:type="gramStart"/>
      <w:r w:rsidRPr="00C725FC">
        <w:rPr>
          <w:rFonts w:ascii="Times New Roman" w:hAnsi="Times New Roman" w:cs="Times New Roman"/>
          <w:color w:val="000000" w:themeColor="text1"/>
        </w:rPr>
        <w:t>don't</w:t>
      </w:r>
      <w:proofErr w:type="gramEnd"/>
      <w:r w:rsidRPr="00C725FC">
        <w:rPr>
          <w:rFonts w:ascii="Times New Roman" w:hAnsi="Times New Roman" w:cs="Times New Roman"/>
          <w:color w:val="000000" w:themeColor="text1"/>
        </w:rPr>
        <w:t xml:space="preserve"> have to do the component-level testing. </w:t>
      </w:r>
    </w:p>
    <w:p w14:paraId="74B7B880"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we can do the complete system-level simulation.  And the moment that is done, what is the next stage? we start doing the testing of my system. And for that, we are using Simulink </w:t>
      </w:r>
      <w:r w:rsidRPr="00C725FC">
        <w:rPr>
          <w:rFonts w:ascii="Times New Roman" w:hAnsi="Times New Roman" w:cs="Times New Roman"/>
          <w:color w:val="000000" w:themeColor="text1"/>
        </w:rPr>
        <w:lastRenderedPageBreak/>
        <w:t xml:space="preserve">Test, which is our test environment. we can link our test scenario with the requirements. we can provide the triggers. Triggers are nothing but the simulation test scenarios to the architecture. And the moment we do that, now we see, whatever we see the graphics here, is </w:t>
      </w:r>
      <w:proofErr w:type="gramStart"/>
      <w:r w:rsidRPr="00C725FC">
        <w:rPr>
          <w:rFonts w:ascii="Times New Roman" w:hAnsi="Times New Roman" w:cs="Times New Roman"/>
          <w:color w:val="000000" w:themeColor="text1"/>
        </w:rPr>
        <w:t>actually the</w:t>
      </w:r>
      <w:proofErr w:type="gramEnd"/>
      <w:r w:rsidRPr="00C725FC">
        <w:rPr>
          <w:rFonts w:ascii="Times New Roman" w:hAnsi="Times New Roman" w:cs="Times New Roman"/>
          <w:color w:val="000000" w:themeColor="text1"/>
        </w:rPr>
        <w:t xml:space="preserve"> complete system simulation which includes the plan</w:t>
      </w:r>
      <w:r w:rsidR="00B0132C">
        <w:rPr>
          <w:rFonts w:ascii="Times New Roman" w:hAnsi="Times New Roman" w:cs="Times New Roman"/>
          <w:color w:val="000000" w:themeColor="text1"/>
        </w:rPr>
        <w:t>s</w:t>
      </w:r>
      <w:r w:rsidRPr="00C725FC">
        <w:rPr>
          <w:rFonts w:ascii="Times New Roman" w:hAnsi="Times New Roman" w:cs="Times New Roman"/>
          <w:color w:val="000000" w:themeColor="text1"/>
        </w:rPr>
        <w:t xml:space="preserve">. It includes the controller. It includes the communication, everything inside that. Now when we do the complete system-level simulation, we can go and see the behavior of my complete system. So, what we are doing here is that we are just opening the activities of the Army Components. So, if we see here, we have the Army movement of Ground Forces, which is a sort of a typical ground activities. </w:t>
      </w:r>
    </w:p>
    <w:p w14:paraId="4FFB47BB" w14:textId="77777777" w:rsidR="00536575"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just below that, we have the actual Operation Planning Tool, which sort of planning the COAs as we expected. We can </w:t>
      </w:r>
      <w:proofErr w:type="gramStart"/>
      <w:r w:rsidRPr="00C725FC">
        <w:rPr>
          <w:rFonts w:ascii="Times New Roman" w:hAnsi="Times New Roman" w:cs="Times New Roman"/>
          <w:color w:val="000000" w:themeColor="text1"/>
        </w:rPr>
        <w:t>look into</w:t>
      </w:r>
      <w:proofErr w:type="gramEnd"/>
      <w:r w:rsidRPr="00C725FC">
        <w:rPr>
          <w:rFonts w:ascii="Times New Roman" w:hAnsi="Times New Roman" w:cs="Times New Roman"/>
          <w:color w:val="000000" w:themeColor="text1"/>
        </w:rPr>
        <w:t xml:space="preserve"> the results and analyses that what exactly our behavior is, that it is fitting into my requirement </w:t>
      </w:r>
      <w:r w:rsidRPr="00C725FC">
        <w:rPr>
          <w:rFonts w:ascii="Times New Roman" w:hAnsi="Times New Roman" w:cs="Times New Roman"/>
          <w:color w:val="000000" w:themeColor="text1"/>
        </w:rPr>
        <w:lastRenderedPageBreak/>
        <w:t xml:space="preserve">or not. The bottom line here is that we are simulating the complete system and not just one component in that. </w:t>
      </w:r>
      <w:r w:rsidR="00203F1C" w:rsidRPr="00C725FC">
        <w:rPr>
          <w:rFonts w:ascii="Times New Roman" w:hAnsi="Times New Roman" w:cs="Times New Roman"/>
          <w:color w:val="000000" w:themeColor="text1"/>
        </w:rPr>
        <w:t>So,</w:t>
      </w:r>
      <w:r w:rsidRPr="00C725FC">
        <w:rPr>
          <w:rFonts w:ascii="Times New Roman" w:hAnsi="Times New Roman" w:cs="Times New Roman"/>
          <w:color w:val="000000" w:themeColor="text1"/>
        </w:rPr>
        <w:t xml:space="preserve"> what we have seen so far, this was our initial flow or the workflow for the model-based system engineering. What we have seen is that we can use Simulink requirements to capture our requirements, can use the System Composer to create and define your architecture, use the properties to link it with the MATLAB environment and do the trade study and analysis, create views to share it with the different stakeholders, and, at the end, connect our architecture with Simulink behavior so that we can do the complete system-level simulation. </w:t>
      </w:r>
    </w:p>
    <w:p w14:paraId="7C24FDF3" w14:textId="1791D093" w:rsidR="00526043" w:rsidRPr="00C725FC" w:rsidRDefault="00526043" w:rsidP="009426A9">
      <w:pPr>
        <w:spacing w:after="190" w:line="393"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t xml:space="preserve">And while doing it, everything </w:t>
      </w:r>
      <w:proofErr w:type="gramStart"/>
      <w:r w:rsidRPr="00C725FC">
        <w:rPr>
          <w:rFonts w:ascii="Times New Roman" w:hAnsi="Times New Roman" w:cs="Times New Roman"/>
          <w:color w:val="000000" w:themeColor="text1"/>
        </w:rPr>
        <w:t>is connected with</w:t>
      </w:r>
      <w:proofErr w:type="gramEnd"/>
      <w:r w:rsidRPr="00C725FC">
        <w:rPr>
          <w:rFonts w:ascii="Times New Roman" w:hAnsi="Times New Roman" w:cs="Times New Roman"/>
          <w:color w:val="000000" w:themeColor="text1"/>
        </w:rPr>
        <w:t xml:space="preserve"> a single digital thread so that any change in our system will directly be captured in the different artifacts and can be seen what will be the impact on the different artifacts for any change in the requirements, architecture, or in the design. Now having </w:t>
      </w:r>
      <w:r w:rsidRPr="00C725FC">
        <w:rPr>
          <w:rFonts w:ascii="Times New Roman" w:hAnsi="Times New Roman" w:cs="Times New Roman"/>
          <w:color w:val="000000" w:themeColor="text1"/>
        </w:rPr>
        <w:lastRenderedPageBreak/>
        <w:t>said that, we understood-- we hope we got the basic behavior or basic workflow of system engineering and how we can implement that in System Composer.</w:t>
      </w:r>
    </w:p>
    <w:p w14:paraId="322F4133" w14:textId="21781350" w:rsidR="00526043" w:rsidRPr="00374201" w:rsidRDefault="00203F1C" w:rsidP="0050676C">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bookmarkStart w:id="36" w:name="_Toc119921720"/>
      <w:r w:rsidRPr="00374201">
        <w:rPr>
          <w:rFonts w:ascii="Times New Roman" w:hAnsi="Times New Roman" w:cs="Times New Roman"/>
          <w:b/>
          <w:bCs/>
          <w:color w:val="000000" w:themeColor="text1"/>
          <w:sz w:val="20"/>
          <w:szCs w:val="20"/>
        </w:rPr>
        <w:t xml:space="preserve">Multiple </w:t>
      </w:r>
      <w:r w:rsidR="00526043" w:rsidRPr="00374201">
        <w:rPr>
          <w:rFonts w:ascii="Times New Roman" w:hAnsi="Times New Roman" w:cs="Times New Roman"/>
          <w:b/>
          <w:bCs/>
          <w:color w:val="000000" w:themeColor="text1"/>
          <w:sz w:val="20"/>
          <w:szCs w:val="20"/>
        </w:rPr>
        <w:fldChar w:fldCharType="begin"/>
      </w:r>
      <w:r w:rsidR="00526043" w:rsidRPr="00374201">
        <w:rPr>
          <w:rFonts w:ascii="Times New Roman" w:hAnsi="Times New Roman" w:cs="Times New Roman"/>
          <w:b/>
          <w:bCs/>
          <w:color w:val="000000" w:themeColor="text1"/>
          <w:sz w:val="20"/>
          <w:szCs w:val="20"/>
        </w:rPr>
        <w:instrText xml:space="preserve"> XE "System" </w:instrText>
      </w:r>
      <w:r w:rsidR="00526043" w:rsidRPr="00374201">
        <w:rPr>
          <w:rFonts w:ascii="Times New Roman" w:hAnsi="Times New Roman" w:cs="Times New Roman"/>
          <w:b/>
          <w:bCs/>
          <w:color w:val="000000" w:themeColor="text1"/>
          <w:sz w:val="20"/>
          <w:szCs w:val="20"/>
        </w:rPr>
        <w:fldChar w:fldCharType="end"/>
      </w:r>
      <w:r w:rsidR="00526043" w:rsidRPr="00374201">
        <w:rPr>
          <w:rFonts w:ascii="Times New Roman" w:hAnsi="Times New Roman" w:cs="Times New Roman"/>
          <w:b/>
          <w:bCs/>
          <w:color w:val="000000" w:themeColor="text1"/>
          <w:sz w:val="20"/>
          <w:szCs w:val="20"/>
        </w:rPr>
        <w:t>View</w:t>
      </w:r>
      <w:r w:rsidR="00607DA1">
        <w:rPr>
          <w:rFonts w:ascii="Times New Roman" w:hAnsi="Times New Roman" w:cs="Times New Roman"/>
          <w:b/>
          <w:bCs/>
          <w:color w:val="000000" w:themeColor="text1"/>
          <w:sz w:val="20"/>
          <w:szCs w:val="20"/>
        </w:rPr>
        <w:t>s</w:t>
      </w:r>
      <w:r w:rsidR="00526043" w:rsidRPr="00374201">
        <w:rPr>
          <w:rFonts w:ascii="Times New Roman" w:hAnsi="Times New Roman" w:cs="Times New Roman"/>
          <w:b/>
          <w:bCs/>
          <w:color w:val="000000" w:themeColor="text1"/>
          <w:sz w:val="20"/>
          <w:szCs w:val="20"/>
        </w:rPr>
        <w:t xml:space="preserve"> </w:t>
      </w:r>
      <w:bookmarkEnd w:id="36"/>
    </w:p>
    <w:p w14:paraId="59E506FC" w14:textId="5762971B" w:rsidR="00526043" w:rsidRPr="00C725FC" w:rsidRDefault="00203F1C" w:rsidP="00526043">
      <w:pPr>
        <w:jc w:val="both"/>
        <w:rPr>
          <w:rFonts w:ascii="Times New Roman" w:hAnsi="Times New Roman" w:cs="Times New Roman"/>
          <w:color w:val="000000" w:themeColor="text1"/>
          <w:lang w:val="en-IN"/>
        </w:rPr>
      </w:pPr>
      <w:r>
        <w:rPr>
          <w:rFonts w:ascii="Times New Roman" w:hAnsi="Times New Roman" w:cs="Times New Roman"/>
          <w:color w:val="000000" w:themeColor="text1"/>
          <w:lang w:val="en-IN"/>
        </w:rPr>
        <w:t>Multiple</w:t>
      </w:r>
      <w:r w:rsidR="00526043" w:rsidRPr="00C725FC">
        <w:rPr>
          <w:rFonts w:ascii="Times New Roman" w:hAnsi="Times New Roman" w:cs="Times New Roman"/>
          <w:color w:val="000000" w:themeColor="text1"/>
          <w:lang w:val="en-IN"/>
        </w:rPr>
        <w:t xml:space="preserve"> view</w:t>
      </w:r>
      <w:r>
        <w:rPr>
          <w:rFonts w:ascii="Times New Roman" w:hAnsi="Times New Roman" w:cs="Times New Roman"/>
          <w:color w:val="000000" w:themeColor="text1"/>
          <w:lang w:val="en-IN"/>
        </w:rPr>
        <w:t>s</w:t>
      </w:r>
      <w:r w:rsidR="00526043" w:rsidRPr="00C725FC">
        <w:rPr>
          <w:rFonts w:ascii="Times New Roman" w:hAnsi="Times New Roman" w:cs="Times New Roman"/>
          <w:color w:val="000000" w:themeColor="text1"/>
          <w:lang w:val="en-IN"/>
        </w:rPr>
        <w:t xml:space="preserve"> show how the </w:t>
      </w:r>
      <w:r>
        <w:rPr>
          <w:rFonts w:ascii="Times New Roman" w:hAnsi="Times New Roman" w:cs="Times New Roman"/>
          <w:color w:val="000000" w:themeColor="text1"/>
          <w:lang w:val="en-IN"/>
        </w:rPr>
        <w:t>components</w:t>
      </w:r>
      <w:r w:rsidR="00526043" w:rsidRPr="00C725FC">
        <w:rPr>
          <w:rFonts w:ascii="Times New Roman" w:hAnsi="Times New Roman" w:cs="Times New Roman"/>
          <w:color w:val="000000" w:themeColor="text1"/>
          <w:lang w:val="en-IN"/>
        </w:rPr>
        <w:t xml:space="preserve"> are deployed and employed to achieve different levels of objectives from the perspective of the </w:t>
      </w:r>
      <w:r>
        <w:rPr>
          <w:rFonts w:ascii="Times New Roman" w:hAnsi="Times New Roman" w:cs="Times New Roman"/>
          <w:color w:val="000000" w:themeColor="text1"/>
          <w:lang w:val="en-IN"/>
        </w:rPr>
        <w:t>system design</w:t>
      </w:r>
      <w:r w:rsidR="00526043" w:rsidRPr="00C725FC">
        <w:rPr>
          <w:rFonts w:ascii="Times New Roman" w:hAnsi="Times New Roman" w:cs="Times New Roman"/>
          <w:color w:val="000000" w:themeColor="text1"/>
          <w:lang w:val="en-IN"/>
        </w:rPr>
        <w:t>.  Based on these objectives’ campaigns are planned and executed. Planning is done by breaking the National Objectives into hierarchy of objectives, i.e., Strategic Objectives, Operational Objectives and Tactical Objectives.</w:t>
      </w:r>
    </w:p>
    <w:p w14:paraId="4249D9FF"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National Security Objectives</w:t>
      </w:r>
      <w:r w:rsidRPr="00C725FC">
        <w:rPr>
          <w:rFonts w:ascii="Times New Roman" w:hAnsi="Times New Roman" w:cs="Times New Roman"/>
          <w:color w:val="000000" w:themeColor="text1"/>
          <w:lang w:val="en-IN"/>
        </w:rPr>
        <w:t>: President decides the national objectives</w:t>
      </w:r>
    </w:p>
    <w:p w14:paraId="263CED6C"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National Military Objectives:</w:t>
      </w:r>
      <w:r w:rsidRPr="00C725FC">
        <w:rPr>
          <w:rFonts w:ascii="Times New Roman" w:hAnsi="Times New Roman" w:cs="Times New Roman"/>
          <w:color w:val="000000" w:themeColor="text1"/>
          <w:lang w:val="en-IN"/>
        </w:rPr>
        <w:t xml:space="preserve"> MoD, CDS decides the military objectives</w:t>
      </w:r>
    </w:p>
    <w:p w14:paraId="0A6CFD4A"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Campaign Objectives:</w:t>
      </w:r>
      <w:r w:rsidRPr="00C725FC">
        <w:rPr>
          <w:rFonts w:ascii="Times New Roman" w:hAnsi="Times New Roman" w:cs="Times New Roman"/>
          <w:color w:val="000000" w:themeColor="text1"/>
          <w:lang w:val="en-IN"/>
        </w:rPr>
        <w:t xml:space="preserve"> Combatant Commander defines campaign Objectives</w:t>
      </w:r>
    </w:p>
    <w:p w14:paraId="123DA414"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lastRenderedPageBreak/>
        <w:t>Operational Objectives:</w:t>
      </w:r>
      <w:r w:rsidRPr="00C725FC">
        <w:rPr>
          <w:rFonts w:ascii="Times New Roman" w:hAnsi="Times New Roman" w:cs="Times New Roman"/>
          <w:color w:val="000000" w:themeColor="text1"/>
          <w:lang w:val="en-IN"/>
        </w:rPr>
        <w:t xml:space="preserve"> Combatant and component commander</w:t>
      </w:r>
    </w:p>
    <w:p w14:paraId="61CC3C79" w14:textId="77777777" w:rsidR="00526043" w:rsidRPr="00C725FC" w:rsidRDefault="00526043" w:rsidP="00170E39">
      <w:pPr>
        <w:numPr>
          <w:ilvl w:val="0"/>
          <w:numId w:val="16"/>
        </w:numPr>
        <w:tabs>
          <w:tab w:val="clear" w:pos="720"/>
        </w:tabs>
        <w:ind w:left="284" w:hanging="284"/>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Operational Tasks:</w:t>
      </w:r>
      <w:r w:rsidRPr="00C725FC">
        <w:rPr>
          <w:rFonts w:ascii="Times New Roman" w:hAnsi="Times New Roman" w:cs="Times New Roman"/>
          <w:color w:val="000000" w:themeColor="text1"/>
          <w:lang w:val="en-IN"/>
        </w:rPr>
        <w:t xml:space="preserve"> elements of component staffs define the operational tasks</w:t>
      </w:r>
    </w:p>
    <w:p w14:paraId="7338EA69" w14:textId="6F3BD27E" w:rsidR="00526043" w:rsidRPr="00C725FC" w:rsidRDefault="00526043" w:rsidP="00126AE4">
      <w:pPr>
        <w:ind w:firstLine="284"/>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Strategies links between different levels of objective in the hierarchy.</w:t>
      </w:r>
      <w:r w:rsidR="009426A9">
        <w:rPr>
          <w:rFonts w:ascii="Times New Roman" w:hAnsi="Times New Roman" w:cs="Times New Roman"/>
          <w:color w:val="000000" w:themeColor="text1"/>
          <w:lang w:val="en-IN"/>
        </w:rPr>
        <w:t xml:space="preserve"> </w:t>
      </w:r>
      <w:r w:rsidRPr="00C725FC">
        <w:rPr>
          <w:rFonts w:ascii="Times New Roman" w:hAnsi="Times New Roman" w:cs="Times New Roman"/>
          <w:color w:val="000000" w:themeColor="text1"/>
          <w:lang w:val="en-IN"/>
        </w:rPr>
        <w:t xml:space="preserve">An objective is achieved through implementation of strategies. Meaning of strategies varies with different levels e.g., at the campaign level when the </w:t>
      </w:r>
      <w:r w:rsidR="00203F1C">
        <w:rPr>
          <w:rFonts w:ascii="Times New Roman" w:hAnsi="Times New Roman" w:cs="Times New Roman"/>
          <w:color w:val="000000" w:themeColor="text1"/>
          <w:lang w:val="en-IN"/>
        </w:rPr>
        <w:t>higher</w:t>
      </w:r>
      <w:r w:rsidRPr="00C725FC">
        <w:rPr>
          <w:rFonts w:ascii="Times New Roman" w:hAnsi="Times New Roman" w:cs="Times New Roman"/>
          <w:color w:val="000000" w:themeColor="text1"/>
          <w:lang w:val="en-IN"/>
        </w:rPr>
        <w:t xml:space="preserve"> commander is thinking about his strategy of assigning weightages of an effort by different components (air, navy, ground) at the same time the Wing Commander or Squadron Commanders are thinking about their strategies of how to execute the operational tasks assigned to them by their higher commander.</w:t>
      </w:r>
    </w:p>
    <w:p w14:paraId="6985B308"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the Strategic/Campaign Level</w:t>
      </w:r>
    </w:p>
    <w:p w14:paraId="4932218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Plan to support national military objectives</w:t>
      </w:r>
    </w:p>
    <w:p w14:paraId="233D404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Plan for certain scenarios</w:t>
      </w:r>
    </w:p>
    <w:p w14:paraId="7FD72CB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Broad idea about the availability of forces</w:t>
      </w:r>
    </w:p>
    <w:p w14:paraId="7CDB7BA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They have Planners and Intelligence Specialists</w:t>
      </w:r>
    </w:p>
    <w:p w14:paraId="0B23128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Define campaign Objectives</w:t>
      </w:r>
    </w:p>
    <w:p w14:paraId="5B8A97B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Weight of effort to air, sea, land components</w:t>
      </w:r>
    </w:p>
    <w:p w14:paraId="6EEA223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Define manoeuvre of ground forces, allocation of air forces, direction of move for naval and amphibious components.</w:t>
      </w:r>
    </w:p>
    <w:p w14:paraId="272E70D1"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While defining the campaign objectives it also details the forces available, allies and constraints.</w:t>
      </w:r>
    </w:p>
    <w:p w14:paraId="3BAAD2A0"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Detailed Planning-COG, objective, intent, matching force elements to this objective, time-phased employment-deployment of forces.</w:t>
      </w:r>
    </w:p>
    <w:p w14:paraId="235F0FA8"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Live adjustment of campaign plans, policies, status of forces based on Intelligence Assessment</w:t>
      </w:r>
    </w:p>
    <w:p w14:paraId="10E8571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Resolving disagreement in effort weights, targeting priority, demand of resources</w:t>
      </w:r>
    </w:p>
    <w:p w14:paraId="3C626DB1" w14:textId="77777777" w:rsidR="00526043" w:rsidRPr="00C725FC" w:rsidRDefault="00526043" w:rsidP="00170E39">
      <w:pPr>
        <w:numPr>
          <w:ilvl w:val="0"/>
          <w:numId w:val="13"/>
        </w:numPr>
        <w:rPr>
          <w:rFonts w:ascii="Times New Roman" w:hAnsi="Times New Roman" w:cs="Times New Roman"/>
          <w:color w:val="000000" w:themeColor="text1"/>
          <w:lang w:val="en-IN"/>
        </w:rPr>
      </w:pPr>
      <w:r w:rsidRPr="00C725FC">
        <w:rPr>
          <w:rFonts w:ascii="Times New Roman" w:hAnsi="Times New Roman" w:cs="Times New Roman"/>
          <w:b/>
          <w:bCs/>
          <w:color w:val="000000" w:themeColor="text1"/>
          <w:lang w:val="en-IN"/>
        </w:rPr>
        <w:t>Models required</w:t>
      </w:r>
      <w:r w:rsidRPr="00C725FC">
        <w:rPr>
          <w:rFonts w:ascii="Times New Roman" w:hAnsi="Times New Roman" w:cs="Times New Roman"/>
          <w:color w:val="000000" w:themeColor="text1"/>
          <w:lang w:val="en-IN"/>
        </w:rPr>
        <w:t xml:space="preserve"> to fulfil above processes are:</w:t>
      </w:r>
    </w:p>
    <w:p w14:paraId="2716F2B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 xml:space="preserve">Effectiveness and performance of components are assessed for different air-scenarios like Recce, air-borne assault, air-to-land, special </w:t>
      </w:r>
      <w:proofErr w:type="spellStart"/>
      <w:r w:rsidRPr="00C725FC">
        <w:rPr>
          <w:rFonts w:ascii="Times New Roman" w:hAnsi="Times New Roman" w:cs="Times New Roman"/>
          <w:color w:val="000000" w:themeColor="text1"/>
          <w:lang w:val="en-IN"/>
        </w:rPr>
        <w:t>heli</w:t>
      </w:r>
      <w:proofErr w:type="spellEnd"/>
      <w:r w:rsidRPr="00C725FC">
        <w:rPr>
          <w:rFonts w:ascii="Times New Roman" w:hAnsi="Times New Roman" w:cs="Times New Roman"/>
          <w:color w:val="000000" w:themeColor="text1"/>
          <w:lang w:val="en-IN"/>
        </w:rPr>
        <w:t>-borne, air transport operations.</w:t>
      </w:r>
    </w:p>
    <w:p w14:paraId="366976DF"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Models for evaluating capabilities of available forces.</w:t>
      </w:r>
    </w:p>
    <w:p w14:paraId="07022B8C"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 for time-phased employment &amp; deployment of forces</w:t>
      </w:r>
    </w:p>
    <w:p w14:paraId="794D47DD"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Model for detailed planning-COG analysis</w:t>
      </w:r>
    </w:p>
    <w:p w14:paraId="24CAD75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lastRenderedPageBreak/>
        <w:t>Battle management –target prioritization, resolve disputes.</w:t>
      </w:r>
    </w:p>
    <w:p w14:paraId="14B49175"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Resource movement</w:t>
      </w:r>
    </w:p>
    <w:p w14:paraId="6E3CEF59"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Operational Level</w:t>
      </w:r>
    </w:p>
    <w:p w14:paraId="32B70BDD"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Employment-deployment of air power</w:t>
      </w:r>
    </w:p>
    <w:p w14:paraId="334EF1B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Weights of effort at operational level</w:t>
      </w:r>
    </w:p>
    <w:p w14:paraId="769C619B"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Allocate air force accordingly</w:t>
      </w:r>
    </w:p>
    <w:p w14:paraId="68596CD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Adjust weights and allocation as battle progress</w:t>
      </w:r>
    </w:p>
    <w:p w14:paraId="49B280B3"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Detailed plans-tasking order (targeting, suppression, refuelling, engagement)</w:t>
      </w:r>
    </w:p>
    <w:p w14:paraId="60003D20"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Engagement Level</w:t>
      </w:r>
    </w:p>
    <w:p w14:paraId="0435D643" w14:textId="4BD0DD90"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Engagement monitoring by AWACS</w:t>
      </w:r>
    </w:p>
    <w:p w14:paraId="20696F7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AWACS directs fighter to interceptors</w:t>
      </w:r>
    </w:p>
    <w:p w14:paraId="07E587F1" w14:textId="0EB67D0A" w:rsidR="00526043" w:rsidRPr="00C725FC" w:rsidRDefault="00DF71D3" w:rsidP="00A5498A">
      <w:pPr>
        <w:numPr>
          <w:ilvl w:val="1"/>
          <w:numId w:val="13"/>
        </w:numPr>
        <w:jc w:val="both"/>
        <w:rPr>
          <w:rFonts w:ascii="Times New Roman" w:hAnsi="Times New Roman" w:cs="Times New Roman"/>
          <w:color w:val="000000" w:themeColor="text1"/>
          <w:lang w:val="en-IN"/>
        </w:rPr>
      </w:pPr>
      <w:r>
        <w:rPr>
          <w:rFonts w:ascii="Times New Roman" w:hAnsi="Times New Roman" w:cs="Times New Roman"/>
          <w:color w:val="000000" w:themeColor="text1"/>
          <w:lang w:val="en-IN"/>
        </w:rPr>
        <w:lastRenderedPageBreak/>
        <w:t>AWACS</w:t>
      </w:r>
      <w:r w:rsidR="00526043" w:rsidRPr="00C725FC">
        <w:rPr>
          <w:rFonts w:ascii="Times New Roman" w:hAnsi="Times New Roman" w:cs="Times New Roman"/>
          <w:color w:val="000000" w:themeColor="text1"/>
          <w:lang w:val="en-IN"/>
        </w:rPr>
        <w:t xml:space="preserve"> aids attacking aircraft with ground targets</w:t>
      </w:r>
    </w:p>
    <w:p w14:paraId="0B9CD104"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Weather monitoring with the attack</w:t>
      </w:r>
    </w:p>
    <w:p w14:paraId="1A0B3D3A"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Target selection (aim point, target status), route selection (ingress-egress, awaking AD, radars), decide on tactics (make use of environment, target properties, weather condition, selecting type of weapon)</w:t>
      </w:r>
      <w:r w:rsidRPr="00C725FC">
        <w:rPr>
          <w:rFonts w:ascii="Times New Roman" w:hAnsi="Times New Roman" w:cs="Times New Roman"/>
          <w:color w:val="000000" w:themeColor="text1"/>
          <w:lang w:val="en-IN"/>
        </w:rPr>
        <w:tab/>
      </w:r>
    </w:p>
    <w:p w14:paraId="3C38AB71" w14:textId="77777777" w:rsidR="00526043" w:rsidRPr="00C725FC" w:rsidRDefault="00526043" w:rsidP="00170E39">
      <w:pPr>
        <w:numPr>
          <w:ilvl w:val="0"/>
          <w:numId w:val="13"/>
        </w:numPr>
        <w:rPr>
          <w:rFonts w:ascii="Times New Roman" w:hAnsi="Times New Roman" w:cs="Times New Roman"/>
          <w:b/>
          <w:bCs/>
          <w:color w:val="000000" w:themeColor="text1"/>
          <w:lang w:val="en-IN"/>
        </w:rPr>
      </w:pPr>
      <w:r w:rsidRPr="00C725FC">
        <w:rPr>
          <w:rFonts w:ascii="Times New Roman" w:hAnsi="Times New Roman" w:cs="Times New Roman"/>
          <w:b/>
          <w:bCs/>
          <w:color w:val="000000" w:themeColor="text1"/>
          <w:lang w:val="en-IN"/>
        </w:rPr>
        <w:t>Processes at all levels</w:t>
      </w:r>
    </w:p>
    <w:p w14:paraId="6515F1E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Intelligence Gathering of Adversaries: performance of weapon system, tactics, intention</w:t>
      </w:r>
    </w:p>
    <w:p w14:paraId="15EF162C"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 xml:space="preserve">Intelligence Assessment: Situational Awareness  </w:t>
      </w:r>
    </w:p>
    <w:p w14:paraId="1032603E" w14:textId="77777777" w:rsidR="00526043" w:rsidRPr="00C725FC" w:rsidRDefault="00526043" w:rsidP="00A5498A">
      <w:pPr>
        <w:numPr>
          <w:ilvl w:val="1"/>
          <w:numId w:val="13"/>
        </w:numPr>
        <w:jc w:val="both"/>
        <w:rPr>
          <w:rFonts w:ascii="Times New Roman" w:hAnsi="Times New Roman" w:cs="Times New Roman"/>
          <w:color w:val="000000" w:themeColor="text1"/>
          <w:lang w:val="en-IN"/>
        </w:rPr>
      </w:pPr>
      <w:r w:rsidRPr="00C725FC">
        <w:rPr>
          <w:rFonts w:ascii="Times New Roman" w:hAnsi="Times New Roman" w:cs="Times New Roman"/>
          <w:color w:val="000000" w:themeColor="text1"/>
          <w:lang w:val="en-IN"/>
        </w:rPr>
        <w:t>Training: Wargaming</w:t>
      </w:r>
    </w:p>
    <w:p w14:paraId="3E341749" w14:textId="59CBCE8C" w:rsidR="00526043" w:rsidRPr="00653975" w:rsidRDefault="00526043" w:rsidP="00A5498A">
      <w:pPr>
        <w:numPr>
          <w:ilvl w:val="1"/>
          <w:numId w:val="13"/>
        </w:numPr>
        <w:jc w:val="both"/>
        <w:rPr>
          <w:rFonts w:ascii="Times New Roman" w:hAnsi="Times New Roman" w:cs="Times New Roman"/>
          <w:color w:val="000000" w:themeColor="text1"/>
          <w:lang w:val="en-IN"/>
        </w:rPr>
        <w:sectPr w:rsidR="00526043" w:rsidRPr="00653975" w:rsidSect="00E77192">
          <w:pgSz w:w="5954" w:h="8420" w:code="9"/>
          <w:pgMar w:top="709" w:right="567" w:bottom="851" w:left="567" w:header="283" w:footer="283" w:gutter="0"/>
          <w:cols w:space="708"/>
          <w:docGrid w:linePitch="360"/>
        </w:sectPr>
      </w:pPr>
      <w:r w:rsidRPr="00C725FC">
        <w:rPr>
          <w:rFonts w:ascii="Times New Roman" w:hAnsi="Times New Roman" w:cs="Times New Roman"/>
          <w:color w:val="000000" w:themeColor="text1"/>
          <w:lang w:val="en-IN"/>
        </w:rPr>
        <w:t>Communications: two-way communications</w:t>
      </w:r>
    </w:p>
    <w:p w14:paraId="32388F11" w14:textId="48585746" w:rsidR="00653975" w:rsidRDefault="00203F1C" w:rsidP="00A9577D">
      <w:pPr>
        <w:keepNext/>
        <w:tabs>
          <w:tab w:val="left" w:pos="1752"/>
          <w:tab w:val="center" w:pos="2716"/>
        </w:tabs>
        <w:jc w:val="center"/>
        <w:rPr>
          <w:rFonts w:ascii="Times New Roman" w:hAnsi="Times New Roman" w:cs="Times New Roman"/>
          <w:color w:val="000000" w:themeColor="text1"/>
        </w:rPr>
      </w:pPr>
      <w:bookmarkStart w:id="37" w:name="_Toc119670386"/>
      <w:r w:rsidRPr="00C725FC">
        <w:rPr>
          <w:rFonts w:ascii="Times New Roman" w:hAnsi="Times New Roman" w:cs="Times New Roman"/>
          <w:noProof/>
          <w:color w:val="000000" w:themeColor="text1"/>
        </w:rPr>
        <w:lastRenderedPageBreak/>
        <w:drawing>
          <wp:anchor distT="0" distB="0" distL="114300" distR="114300" simplePos="0" relativeHeight="251658261" behindDoc="1" locked="0" layoutInCell="1" allowOverlap="1" wp14:anchorId="12A93094" wp14:editId="3568B87E">
            <wp:simplePos x="0" y="0"/>
            <wp:positionH relativeFrom="margin">
              <wp:posOffset>-52070</wp:posOffset>
            </wp:positionH>
            <wp:positionV relativeFrom="margin">
              <wp:posOffset>-111125</wp:posOffset>
            </wp:positionV>
            <wp:extent cx="4444365" cy="2567940"/>
            <wp:effectExtent l="0" t="0" r="0" b="3810"/>
            <wp:wrapTopAndBottom/>
            <wp:docPr id="78862" name="Picture 4">
              <a:extLst xmlns:a="http://schemas.openxmlformats.org/drawingml/2006/main">
                <a:ext uri="{FF2B5EF4-FFF2-40B4-BE49-F238E27FC236}">
                  <a16:creationId xmlns:a16="http://schemas.microsoft.com/office/drawing/2014/main" id="{78D32670-11DA-414E-8147-68A9508E4E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2" name="Picture 4">
                      <a:extLst>
                        <a:ext uri="{FF2B5EF4-FFF2-40B4-BE49-F238E27FC236}">
                          <a16:creationId xmlns:a16="http://schemas.microsoft.com/office/drawing/2014/main" id="{78D32670-11DA-414E-8147-68A9508E4EB3}"/>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43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3975" w:rsidRPr="00C725FC">
        <w:rPr>
          <w:rFonts w:ascii="Times New Roman" w:hAnsi="Times New Roman" w:cs="Times New Roman"/>
          <w:color w:val="000000" w:themeColor="text1"/>
        </w:rPr>
        <w:t xml:space="preserve">Figure </w:t>
      </w:r>
      <w:r w:rsidR="00653975" w:rsidRPr="00C725FC">
        <w:rPr>
          <w:rFonts w:ascii="Times New Roman" w:hAnsi="Times New Roman" w:cs="Times New Roman"/>
          <w:i/>
          <w:iCs/>
          <w:color w:val="000000" w:themeColor="text1"/>
        </w:rPr>
        <w:fldChar w:fldCharType="begin"/>
      </w:r>
      <w:r w:rsidR="00653975" w:rsidRPr="00C725FC">
        <w:rPr>
          <w:rFonts w:ascii="Times New Roman" w:hAnsi="Times New Roman" w:cs="Times New Roman"/>
          <w:color w:val="000000" w:themeColor="text1"/>
        </w:rPr>
        <w:instrText xml:space="preserve"> SEQ Figure \* ARABIC </w:instrText>
      </w:r>
      <w:r w:rsidR="00653975" w:rsidRPr="00C725FC">
        <w:rPr>
          <w:rFonts w:ascii="Times New Roman" w:hAnsi="Times New Roman" w:cs="Times New Roman"/>
          <w:i/>
          <w:iCs/>
          <w:color w:val="000000" w:themeColor="text1"/>
        </w:rPr>
        <w:fldChar w:fldCharType="separate"/>
      </w:r>
      <w:r w:rsidR="00063FF4">
        <w:rPr>
          <w:rFonts w:ascii="Times New Roman" w:hAnsi="Times New Roman" w:cs="Times New Roman"/>
          <w:noProof/>
          <w:color w:val="000000" w:themeColor="text1"/>
        </w:rPr>
        <w:t>14</w:t>
      </w:r>
      <w:r w:rsidR="00653975" w:rsidRPr="00C725FC">
        <w:rPr>
          <w:rFonts w:ascii="Times New Roman" w:hAnsi="Times New Roman" w:cs="Times New Roman"/>
          <w:i/>
          <w:iCs/>
          <w:color w:val="000000" w:themeColor="text1"/>
        </w:rPr>
        <w:fldChar w:fldCharType="end"/>
      </w:r>
      <w:r w:rsidR="00653975" w:rsidRPr="00C725FC">
        <w:rPr>
          <w:rFonts w:ascii="Times New Roman" w:hAnsi="Times New Roman" w:cs="Times New Roman"/>
          <w:color w:val="000000" w:themeColor="text1"/>
        </w:rPr>
        <w:t xml:space="preserve">. </w:t>
      </w:r>
      <w:bookmarkEnd w:id="37"/>
      <w:r w:rsidR="00A5498A">
        <w:rPr>
          <w:rFonts w:ascii="Times New Roman" w:hAnsi="Times New Roman" w:cs="Times New Roman"/>
          <w:color w:val="000000" w:themeColor="text1"/>
        </w:rPr>
        <w:t xml:space="preserve">Block diagram of the </w:t>
      </w:r>
      <w:r w:rsidR="00275218">
        <w:rPr>
          <w:rFonts w:ascii="Times New Roman" w:hAnsi="Times New Roman" w:cs="Times New Roman"/>
          <w:color w:val="000000" w:themeColor="text1"/>
        </w:rPr>
        <w:t>System’s Architecture</w:t>
      </w:r>
    </w:p>
    <w:p w14:paraId="6DB36214" w14:textId="36487820" w:rsidR="00526043" w:rsidRPr="00C725FC" w:rsidRDefault="00526043" w:rsidP="00653975">
      <w:pPr>
        <w:pStyle w:val="Caption"/>
        <w:rPr>
          <w:rFonts w:ascii="Times New Roman" w:hAnsi="Times New Roman" w:cs="Times New Roman"/>
          <w:i w:val="0"/>
          <w:iCs w:val="0"/>
          <w:color w:val="000000" w:themeColor="text1"/>
          <w:sz w:val="20"/>
          <w:szCs w:val="20"/>
        </w:rPr>
        <w:sectPr w:rsidR="00526043" w:rsidRPr="00C725FC" w:rsidSect="00C23AAE">
          <w:pgSz w:w="8392" w:h="5954" w:code="11"/>
          <w:pgMar w:top="992" w:right="567" w:bottom="709" w:left="720" w:header="284" w:footer="284" w:gutter="0"/>
          <w:cols w:space="708"/>
          <w:docGrid w:linePitch="360"/>
        </w:sectPr>
      </w:pPr>
    </w:p>
    <w:p w14:paraId="04AA1720" w14:textId="4ED0BB3A" w:rsidR="00526043" w:rsidRPr="00C725FC" w:rsidRDefault="00563044" w:rsidP="00563044">
      <w:pPr>
        <w:jc w:val="both"/>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system view from the Army commander </w:t>
      </w:r>
      <w:r w:rsidR="003826F3">
        <w:rPr>
          <w:rFonts w:ascii="Times New Roman" w:hAnsi="Times New Roman" w:cs="Times New Roman"/>
          <w:color w:val="000000" w:themeColor="text1"/>
        </w:rPr>
        <w:t>point</w:t>
      </w:r>
      <w:r>
        <w:rPr>
          <w:rFonts w:ascii="Times New Roman" w:hAnsi="Times New Roman" w:cs="Times New Roman"/>
          <w:color w:val="000000" w:themeColor="text1"/>
        </w:rPr>
        <w:t xml:space="preserve"> of view </w:t>
      </w:r>
      <w:r w:rsidR="00526043" w:rsidRPr="00C725FC">
        <w:rPr>
          <w:rFonts w:ascii="Times New Roman" w:hAnsi="Times New Roman" w:cs="Times New Roman"/>
          <w:color w:val="000000" w:themeColor="text1"/>
        </w:rPr>
        <w:t>is based on one of the theater levels measures of effectiveness of FEBA</w:t>
      </w:r>
      <w:r w:rsidR="00675608">
        <w:rPr>
          <w:rFonts w:ascii="Times New Roman" w:hAnsi="Times New Roman" w:cs="Times New Roman"/>
          <w:color w:val="000000" w:themeColor="text1"/>
        </w:rPr>
        <w:t xml:space="preserve"> or FTL or FUP</w:t>
      </w:r>
      <w:r w:rsidR="00526043" w:rsidRPr="00C725FC">
        <w:rPr>
          <w:rFonts w:ascii="Times New Roman" w:hAnsi="Times New Roman" w:cs="Times New Roman"/>
          <w:color w:val="000000" w:themeColor="text1"/>
        </w:rPr>
        <w:t xml:space="preserve"> (Forward Edge of Battle Area</w:t>
      </w:r>
      <w:r w:rsidR="00675608">
        <w:rPr>
          <w:rFonts w:ascii="Times New Roman" w:hAnsi="Times New Roman" w:cs="Times New Roman"/>
          <w:color w:val="000000" w:themeColor="text1"/>
        </w:rPr>
        <w:t xml:space="preserve"> or forward troop line or for</w:t>
      </w:r>
      <w:r w:rsidR="00A0762D">
        <w:rPr>
          <w:rFonts w:ascii="Times New Roman" w:hAnsi="Times New Roman" w:cs="Times New Roman"/>
          <w:color w:val="000000" w:themeColor="text1"/>
        </w:rPr>
        <w:t>ming</w:t>
      </w:r>
      <w:r w:rsidR="00675608">
        <w:rPr>
          <w:rFonts w:ascii="Times New Roman" w:hAnsi="Times New Roman" w:cs="Times New Roman"/>
          <w:color w:val="000000" w:themeColor="text1"/>
        </w:rPr>
        <w:t xml:space="preserve"> up </w:t>
      </w:r>
      <w:r w:rsidR="00A0762D">
        <w:rPr>
          <w:rFonts w:ascii="Times New Roman" w:hAnsi="Times New Roman" w:cs="Times New Roman"/>
          <w:color w:val="000000" w:themeColor="text1"/>
        </w:rPr>
        <w:t>place</w:t>
      </w:r>
      <w:r w:rsidR="00526043" w:rsidRPr="00C725FC">
        <w:rPr>
          <w:rFonts w:ascii="Times New Roman" w:hAnsi="Times New Roman" w:cs="Times New Roman"/>
          <w:color w:val="000000" w:themeColor="text1"/>
        </w:rPr>
        <w:t>). This model is divided into four sub models</w:t>
      </w:r>
      <w:r w:rsidR="00526043" w:rsidRPr="00C725FC">
        <w:rPr>
          <w:rFonts w:ascii="Times New Roman" w:hAnsi="Times New Roman" w:cs="Times New Roman"/>
          <w:color w:val="000000" w:themeColor="text1"/>
        </w:rPr>
        <w:fldChar w:fldCharType="begin"/>
      </w:r>
      <w:r w:rsidR="00526043" w:rsidRPr="00C725FC">
        <w:rPr>
          <w:rFonts w:ascii="Times New Roman" w:hAnsi="Times New Roman" w:cs="Times New Roman"/>
          <w:color w:val="000000" w:themeColor="text1"/>
        </w:rPr>
        <w:instrText xml:space="preserve"> XE "models" </w:instrText>
      </w:r>
      <w:r w:rsidR="00526043" w:rsidRPr="00C725FC">
        <w:rPr>
          <w:rFonts w:ascii="Times New Roman" w:hAnsi="Times New Roman" w:cs="Times New Roman"/>
          <w:color w:val="000000" w:themeColor="text1"/>
        </w:rPr>
        <w:fldChar w:fldCharType="end"/>
      </w:r>
      <w:r w:rsidR="00526043" w:rsidRPr="00C725FC">
        <w:rPr>
          <w:rFonts w:ascii="Times New Roman" w:hAnsi="Times New Roman" w:cs="Times New Roman"/>
          <w:color w:val="000000" w:themeColor="text1"/>
        </w:rPr>
        <w:t>. These are as follow:</w:t>
      </w:r>
    </w:p>
    <w:p w14:paraId="0C45E3FF" w14:textId="77777777" w:rsidR="00526043" w:rsidRPr="00C725FC" w:rsidRDefault="00526043"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C725FC">
        <w:rPr>
          <w:rFonts w:ascii="Times New Roman" w:hAnsi="Times New Roman" w:cs="Times New Roman"/>
          <w:b/>
          <w:bCs/>
          <w:color w:val="000000" w:themeColor="text1"/>
        </w:rPr>
        <w:t>Theatre Control</w:t>
      </w:r>
    </w:p>
    <w:p w14:paraId="7048580B"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Resource Allocation</w:t>
      </w:r>
    </w:p>
    <w:p w14:paraId="226696DC" w14:textId="4738B1B3" w:rsidR="00526043" w:rsidRPr="00247579" w:rsidRDefault="00526043" w:rsidP="00563044">
      <w:pPr>
        <w:ind w:left="567"/>
        <w:rPr>
          <w:rFonts w:ascii="Times New Roman" w:hAnsi="Times New Roman" w:cs="Times New Roman"/>
          <w:color w:val="000000" w:themeColor="text1"/>
          <w:lang w:val="en-IN"/>
        </w:rPr>
      </w:pPr>
      <w:r w:rsidRPr="00563044">
        <w:rPr>
          <w:rFonts w:ascii="Times New Roman" w:hAnsi="Times New Roman" w:cs="Times New Roman"/>
          <w:i/>
          <w:iCs/>
          <w:color w:val="000000" w:themeColor="text1"/>
          <w:lang w:val="en-IN"/>
        </w:rPr>
        <w:t>R</w:t>
      </w:r>
      <w:r w:rsidR="00563044" w:rsidRPr="00563044">
        <w:rPr>
          <w:rFonts w:ascii="Times New Roman" w:hAnsi="Times New Roman" w:cs="Times New Roman"/>
          <w:i/>
          <w:iCs/>
          <w:color w:val="000000" w:themeColor="text1"/>
          <w:lang w:val="en-IN"/>
        </w:rPr>
        <w:t>A</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6"/>
          <w:szCs w:val="16"/>
          <w:lang w:val="en-IN"/>
        </w:rPr>
        <w:t>loss (</w:t>
      </w:r>
      <w:proofErr w:type="spellStart"/>
      <w:r w:rsidRPr="00563044">
        <w:rPr>
          <w:rFonts w:ascii="Times New Roman" w:hAnsi="Times New Roman" w:cs="Times New Roman"/>
          <w:color w:val="000000" w:themeColor="text1"/>
          <w:sz w:val="16"/>
          <w:szCs w:val="16"/>
          <w:lang w:val="en-IN"/>
        </w:rPr>
        <w:t>wpn</w:t>
      </w:r>
      <w:proofErr w:type="spellEnd"/>
      <w:r w:rsidRPr="00563044">
        <w:rPr>
          <w:rFonts w:ascii="Times New Roman" w:hAnsi="Times New Roman" w:cs="Times New Roman"/>
          <w:color w:val="000000" w:themeColor="text1"/>
          <w:sz w:val="16"/>
          <w:szCs w:val="16"/>
          <w:lang w:val="en-IN"/>
        </w:rPr>
        <w:t xml:space="preserve">, </w:t>
      </w:r>
      <w:proofErr w:type="spellStart"/>
      <w:r w:rsidRPr="00563044">
        <w:rPr>
          <w:rFonts w:ascii="Times New Roman" w:hAnsi="Times New Roman" w:cs="Times New Roman"/>
          <w:color w:val="000000" w:themeColor="text1"/>
          <w:sz w:val="16"/>
          <w:szCs w:val="16"/>
          <w:lang w:val="en-IN"/>
        </w:rPr>
        <w:t>pers</w:t>
      </w:r>
      <w:proofErr w:type="spellEnd"/>
      <w:r w:rsidRPr="00563044">
        <w:rPr>
          <w:rFonts w:ascii="Times New Roman" w:hAnsi="Times New Roman" w:cs="Times New Roman"/>
          <w:color w:val="000000" w:themeColor="text1"/>
          <w:sz w:val="16"/>
          <w:szCs w:val="16"/>
          <w:lang w:val="en-IN"/>
        </w:rPr>
        <w:t>), Mission Effectiveness, demand</w:t>
      </w:r>
      <w:r w:rsidRPr="00247579">
        <w:rPr>
          <w:rFonts w:ascii="Times New Roman" w:hAnsi="Times New Roman" w:cs="Times New Roman"/>
          <w:color w:val="000000" w:themeColor="text1"/>
          <w:lang w:val="en-IN"/>
        </w:rPr>
        <w:t>)</w:t>
      </w:r>
    </w:p>
    <w:p w14:paraId="54B628F2"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Initial Deployment</w:t>
      </w:r>
    </w:p>
    <w:p w14:paraId="6B4DC080" w14:textId="01638D92" w:rsidR="00526043" w:rsidRPr="00563044" w:rsidRDefault="00526043" w:rsidP="00563044">
      <w:pPr>
        <w:ind w:left="567"/>
        <w:rPr>
          <w:rFonts w:ascii="Times New Roman" w:hAnsi="Times New Roman" w:cs="Times New Roman"/>
          <w:color w:val="000000" w:themeColor="text1"/>
          <w:sz w:val="18"/>
          <w:szCs w:val="18"/>
          <w:lang w:val="en-IN"/>
        </w:rPr>
      </w:pPr>
      <w:r w:rsidRPr="0036728E">
        <w:rPr>
          <w:rFonts w:ascii="Times New Roman" w:hAnsi="Times New Roman" w:cs="Times New Roman"/>
          <w:i/>
          <w:iCs/>
          <w:color w:val="000000" w:themeColor="text1"/>
          <w:lang w:val="en-IN"/>
        </w:rPr>
        <w:t>Deployment</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8"/>
          <w:szCs w:val="18"/>
          <w:lang w:val="en-IN"/>
        </w:rPr>
        <w:t>(threat, availability, effectiveness)</w:t>
      </w:r>
    </w:p>
    <w:p w14:paraId="20DEE09E" w14:textId="77777777" w:rsidR="00526043" w:rsidRPr="00247579" w:rsidRDefault="00526043"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Reinforce</w:t>
      </w:r>
    </w:p>
    <w:p w14:paraId="215BD974" w14:textId="45E27444" w:rsidR="00526043" w:rsidRPr="00247579" w:rsidRDefault="00526043" w:rsidP="00563044">
      <w:pPr>
        <w:ind w:left="567"/>
        <w:rPr>
          <w:rFonts w:ascii="Times New Roman" w:hAnsi="Times New Roman" w:cs="Times New Roman"/>
          <w:color w:val="000000" w:themeColor="text1"/>
          <w:lang w:val="en-IN"/>
        </w:rPr>
      </w:pPr>
      <w:r w:rsidRPr="00563044">
        <w:rPr>
          <w:rFonts w:ascii="Times New Roman" w:hAnsi="Times New Roman" w:cs="Times New Roman"/>
          <w:i/>
          <w:iCs/>
          <w:color w:val="000000" w:themeColor="text1"/>
          <w:lang w:val="en-IN"/>
        </w:rPr>
        <w:t>R</w:t>
      </w:r>
      <w:r w:rsidRPr="00247579">
        <w:rPr>
          <w:rFonts w:ascii="Times New Roman" w:hAnsi="Times New Roman" w:cs="Times New Roman"/>
          <w:color w:val="000000" w:themeColor="text1"/>
          <w:lang w:val="en-IN"/>
        </w:rPr>
        <w:t>=</w:t>
      </w:r>
      <w:r w:rsidR="00563044" w:rsidRPr="00563044">
        <w:rPr>
          <w:rFonts w:ascii="Times New Roman" w:hAnsi="Times New Roman" w:cs="Times New Roman"/>
          <w:i/>
          <w:iCs/>
          <w:color w:val="000000" w:themeColor="text1"/>
          <w:lang w:val="en-IN"/>
        </w:rPr>
        <w:t>f</w:t>
      </w:r>
      <w:r w:rsidRPr="00247579">
        <w:rPr>
          <w:rFonts w:ascii="Times New Roman" w:hAnsi="Times New Roman" w:cs="Times New Roman"/>
          <w:color w:val="000000" w:themeColor="text1"/>
          <w:lang w:val="en-IN"/>
        </w:rPr>
        <w:t xml:space="preserve"> </w:t>
      </w:r>
      <w:r w:rsidRPr="00563044">
        <w:rPr>
          <w:rFonts w:ascii="Times New Roman" w:hAnsi="Times New Roman" w:cs="Times New Roman"/>
          <w:color w:val="000000" w:themeColor="text1"/>
          <w:sz w:val="16"/>
          <w:szCs w:val="16"/>
          <w:lang w:val="en-IN"/>
        </w:rPr>
        <w:t>(loss (</w:t>
      </w:r>
      <w:proofErr w:type="spellStart"/>
      <w:r w:rsidRPr="00563044">
        <w:rPr>
          <w:rFonts w:ascii="Times New Roman" w:hAnsi="Times New Roman" w:cs="Times New Roman"/>
          <w:color w:val="000000" w:themeColor="text1"/>
          <w:sz w:val="16"/>
          <w:szCs w:val="16"/>
          <w:lang w:val="en-IN"/>
        </w:rPr>
        <w:t>wpn</w:t>
      </w:r>
      <w:proofErr w:type="spellEnd"/>
      <w:r w:rsidRPr="00563044">
        <w:rPr>
          <w:rFonts w:ascii="Times New Roman" w:hAnsi="Times New Roman" w:cs="Times New Roman"/>
          <w:color w:val="000000" w:themeColor="text1"/>
          <w:sz w:val="16"/>
          <w:szCs w:val="16"/>
          <w:lang w:val="en-IN"/>
        </w:rPr>
        <w:t xml:space="preserve">, </w:t>
      </w:r>
      <w:proofErr w:type="spellStart"/>
      <w:r w:rsidRPr="00563044">
        <w:rPr>
          <w:rFonts w:ascii="Times New Roman" w:hAnsi="Times New Roman" w:cs="Times New Roman"/>
          <w:color w:val="000000" w:themeColor="text1"/>
          <w:sz w:val="16"/>
          <w:szCs w:val="16"/>
          <w:lang w:val="en-IN"/>
        </w:rPr>
        <w:t>pers</w:t>
      </w:r>
      <w:proofErr w:type="spellEnd"/>
      <w:r w:rsidRPr="00563044">
        <w:rPr>
          <w:rFonts w:ascii="Times New Roman" w:hAnsi="Times New Roman" w:cs="Times New Roman"/>
          <w:color w:val="000000" w:themeColor="text1"/>
          <w:sz w:val="16"/>
          <w:szCs w:val="16"/>
          <w:lang w:val="en-IN"/>
        </w:rPr>
        <w:t>), Mission Effectiveness, demand)</w:t>
      </w:r>
    </w:p>
    <w:p w14:paraId="5BB1F8A0" w14:textId="77777777" w:rsidR="00526043" w:rsidRPr="00203F1C" w:rsidRDefault="00526043"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203F1C">
        <w:rPr>
          <w:rFonts w:ascii="Times New Roman" w:hAnsi="Times New Roman" w:cs="Times New Roman"/>
          <w:b/>
          <w:bCs/>
          <w:color w:val="000000" w:themeColor="text1"/>
        </w:rPr>
        <w:t>Combat Unit Densities per area</w:t>
      </w:r>
    </w:p>
    <w:p w14:paraId="5E2BEFF8" w14:textId="419E8A87" w:rsidR="004460BA" w:rsidRPr="00703E9B" w:rsidRDefault="00526043" w:rsidP="00170E39">
      <w:pPr>
        <w:numPr>
          <w:ilvl w:val="1"/>
          <w:numId w:val="13"/>
        </w:numPr>
        <w:tabs>
          <w:tab w:val="clear" w:pos="1080"/>
          <w:tab w:val="num" w:pos="567"/>
        </w:tabs>
        <w:ind w:left="567" w:hanging="283"/>
        <w:jc w:val="both"/>
        <w:rPr>
          <w:rFonts w:ascii="Times New Roman" w:hAnsi="Times New Roman" w:cs="Times New Roman"/>
          <w:color w:val="000000" w:themeColor="text1"/>
        </w:rPr>
      </w:pPr>
      <w:r w:rsidRPr="00703E9B">
        <w:rPr>
          <w:rFonts w:ascii="Times New Roman" w:hAnsi="Times New Roman" w:cs="Times New Roman"/>
          <w:color w:val="000000" w:themeColor="text1"/>
          <w:lang w:val="en-IN"/>
        </w:rPr>
        <w:t>Ground Combat</w:t>
      </w:r>
    </w:p>
    <w:p w14:paraId="7631810C" w14:textId="77777777" w:rsidR="004460BA" w:rsidRDefault="004460BA" w:rsidP="004460BA">
      <w:pPr>
        <w:pStyle w:val="Caption"/>
        <w:jc w:val="center"/>
        <w:rPr>
          <w:rFonts w:ascii="Times New Roman" w:hAnsi="Times New Roman" w:cs="Times New Roman"/>
          <w:i w:val="0"/>
          <w:iCs w:val="0"/>
          <w:color w:val="000000" w:themeColor="text1"/>
          <w:sz w:val="20"/>
          <w:szCs w:val="20"/>
        </w:rPr>
        <w:sectPr w:rsidR="004460BA" w:rsidSect="00CD1B5C">
          <w:pgSz w:w="5761" w:h="8641" w:code="130"/>
          <w:pgMar w:top="425" w:right="567" w:bottom="425" w:left="720" w:header="283" w:footer="283" w:gutter="0"/>
          <w:cols w:space="708"/>
          <w:docGrid w:linePitch="360"/>
        </w:sectPr>
      </w:pPr>
    </w:p>
    <w:p w14:paraId="5D9AA2B6" w14:textId="150755A4" w:rsidR="004460BA" w:rsidRPr="00703E9B" w:rsidRDefault="004460BA" w:rsidP="00703E9B">
      <w:pPr>
        <w:pStyle w:val="Caption"/>
        <w:jc w:val="center"/>
        <w:rPr>
          <w:rFonts w:ascii="Times New Roman" w:hAnsi="Times New Roman" w:cs="Times New Roman"/>
          <w:i w:val="0"/>
          <w:iCs w:val="0"/>
          <w:noProof/>
          <w:color w:val="000000" w:themeColor="text1"/>
          <w:sz w:val="20"/>
          <w:szCs w:val="20"/>
        </w:rPr>
        <w:sectPr w:rsidR="004460BA" w:rsidRPr="00703E9B" w:rsidSect="00C23AAE">
          <w:pgSz w:w="8420" w:h="5954" w:orient="landscape" w:code="9"/>
          <w:pgMar w:top="720" w:right="425" w:bottom="567" w:left="425" w:header="284" w:footer="284" w:gutter="0"/>
          <w:cols w:space="708"/>
          <w:docGrid w:linePitch="360"/>
        </w:sectPr>
      </w:pPr>
      <w:r w:rsidRPr="00C725FC">
        <w:rPr>
          <w:rFonts w:ascii="Times New Roman" w:hAnsi="Times New Roman" w:cs="Times New Roman"/>
          <w:noProof/>
          <w:color w:val="000000" w:themeColor="text1"/>
        </w:rPr>
        <w:lastRenderedPageBreak/>
        <w:drawing>
          <wp:anchor distT="0" distB="0" distL="114300" distR="114300" simplePos="0" relativeHeight="251658282" behindDoc="0" locked="0" layoutInCell="1" allowOverlap="1" wp14:anchorId="23636C78" wp14:editId="0D7A88FA">
            <wp:simplePos x="0" y="0"/>
            <wp:positionH relativeFrom="margin">
              <wp:align>center</wp:align>
            </wp:positionH>
            <wp:positionV relativeFrom="page">
              <wp:posOffset>563935</wp:posOffset>
            </wp:positionV>
            <wp:extent cx="4491382" cy="2543175"/>
            <wp:effectExtent l="0" t="0" r="4445" b="0"/>
            <wp:wrapTopAndBottom/>
            <wp:docPr id="57358" name="Picture 5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91382"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65F2F">
        <w:rPr>
          <w:rFonts w:ascii="Times New Roman" w:hAnsi="Times New Roman" w:cs="Times New Roman"/>
          <w:i w:val="0"/>
          <w:iCs w:val="0"/>
          <w:color w:val="000000" w:themeColor="text1"/>
          <w:sz w:val="20"/>
          <w:szCs w:val="20"/>
        </w:rPr>
        <w:t xml:space="preserve">Figure </w:t>
      </w:r>
      <w:r w:rsidRPr="00E65F2F">
        <w:rPr>
          <w:rFonts w:ascii="Times New Roman" w:hAnsi="Times New Roman" w:cs="Times New Roman"/>
          <w:i w:val="0"/>
          <w:iCs w:val="0"/>
          <w:color w:val="000000" w:themeColor="text1"/>
          <w:sz w:val="20"/>
          <w:szCs w:val="20"/>
        </w:rPr>
        <w:fldChar w:fldCharType="begin"/>
      </w:r>
      <w:r w:rsidRPr="00E65F2F">
        <w:rPr>
          <w:rFonts w:ascii="Times New Roman" w:hAnsi="Times New Roman" w:cs="Times New Roman"/>
          <w:i w:val="0"/>
          <w:iCs w:val="0"/>
          <w:color w:val="000000" w:themeColor="text1"/>
          <w:sz w:val="20"/>
          <w:szCs w:val="20"/>
        </w:rPr>
        <w:instrText xml:space="preserve"> SEQ Figure \* ARABIC </w:instrText>
      </w:r>
      <w:r w:rsidRPr="00E65F2F">
        <w:rPr>
          <w:rFonts w:ascii="Times New Roman" w:hAnsi="Times New Roman" w:cs="Times New Roman"/>
          <w:i w:val="0"/>
          <w:iCs w:val="0"/>
          <w:color w:val="000000" w:themeColor="text1"/>
          <w:sz w:val="20"/>
          <w:szCs w:val="20"/>
        </w:rPr>
        <w:fldChar w:fldCharType="separate"/>
      </w:r>
      <w:r w:rsidR="0035132B">
        <w:rPr>
          <w:rFonts w:ascii="Times New Roman" w:hAnsi="Times New Roman" w:cs="Times New Roman"/>
          <w:i w:val="0"/>
          <w:iCs w:val="0"/>
          <w:noProof/>
          <w:color w:val="000000" w:themeColor="text1"/>
          <w:sz w:val="20"/>
          <w:szCs w:val="20"/>
        </w:rPr>
        <w:t>15</w:t>
      </w:r>
      <w:r w:rsidRPr="00E65F2F">
        <w:rPr>
          <w:rFonts w:ascii="Times New Roman" w:hAnsi="Times New Roman" w:cs="Times New Roman"/>
          <w:i w:val="0"/>
          <w:iCs w:val="0"/>
          <w:color w:val="000000" w:themeColor="text1"/>
          <w:sz w:val="20"/>
          <w:szCs w:val="20"/>
        </w:rPr>
        <w:fldChar w:fldCharType="end"/>
      </w:r>
      <w:r w:rsidRPr="00E65F2F">
        <w:rPr>
          <w:rFonts w:ascii="Times New Roman" w:hAnsi="Times New Roman" w:cs="Times New Roman"/>
          <w:i w:val="0"/>
          <w:iCs w:val="0"/>
          <w:color w:val="000000" w:themeColor="text1"/>
          <w:sz w:val="20"/>
          <w:szCs w:val="20"/>
        </w:rPr>
        <w:t>. System view of the flow of operations</w:t>
      </w:r>
    </w:p>
    <w:p w14:paraId="3F598AE9"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Pr>
          <w:rFonts w:ascii="Times New Roman" w:hAnsi="Times New Roman" w:cs="Times New Roman"/>
          <w:color w:val="000000" w:themeColor="text1"/>
        </w:rPr>
        <w:lastRenderedPageBreak/>
        <w:tab/>
      </w:r>
      <w:r w:rsidRPr="00247579">
        <w:rPr>
          <w:rFonts w:ascii="Times New Roman" w:hAnsi="Times New Roman" w:cs="Times New Roman"/>
          <w:color w:val="000000" w:themeColor="text1"/>
          <w:lang w:val="en-IN"/>
        </w:rPr>
        <w:t>Weapon performance/weapon effectiveness</w:t>
      </w:r>
    </w:p>
    <w:p w14:paraId="6932EC07"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Unit Combat effectiveness</w:t>
      </w:r>
    </w:p>
    <w:p w14:paraId="6195AB26" w14:textId="7502FDAD"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Force Correlation (Air</w:t>
      </w:r>
      <w:r w:rsidR="0036728E">
        <w:rPr>
          <w:rFonts w:ascii="Times New Roman" w:hAnsi="Times New Roman" w:cs="Times New Roman"/>
          <w:color w:val="000000" w:themeColor="text1"/>
          <w:lang w:val="en-IN"/>
        </w:rPr>
        <w:t xml:space="preserve"> </w:t>
      </w:r>
      <w:r w:rsidRPr="00247579">
        <w:rPr>
          <w:rFonts w:ascii="Times New Roman" w:hAnsi="Times New Roman" w:cs="Times New Roman"/>
          <w:color w:val="000000" w:themeColor="text1"/>
          <w:lang w:val="en-IN"/>
        </w:rPr>
        <w:t>+ Naval)</w:t>
      </w:r>
    </w:p>
    <w:p w14:paraId="45D3AC24"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Force Exchange (additional Support Elements)</w:t>
      </w:r>
    </w:p>
    <w:p w14:paraId="647FCB06" w14:textId="77777777" w:rsidR="00703E9B" w:rsidRPr="00BE349F" w:rsidRDefault="00703E9B"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BE349F">
        <w:rPr>
          <w:rFonts w:ascii="Times New Roman" w:hAnsi="Times New Roman" w:cs="Times New Roman"/>
          <w:b/>
          <w:bCs/>
          <w:color w:val="000000" w:themeColor="text1"/>
        </w:rPr>
        <w:t>FEBA Movement</w:t>
      </w:r>
    </w:p>
    <w:p w14:paraId="159C9F3E"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Flank Determination</w:t>
      </w:r>
    </w:p>
    <w:p w14:paraId="3495BCE1"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New FEBA position</w:t>
      </w:r>
    </w:p>
    <w:p w14:paraId="6F7BD5C8"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Changes in the Supply Node</w:t>
      </w:r>
    </w:p>
    <w:p w14:paraId="7CC555E2" w14:textId="77777777" w:rsidR="00703E9B" w:rsidRPr="00247579"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247579">
        <w:rPr>
          <w:rFonts w:ascii="Times New Roman" w:hAnsi="Times New Roman" w:cs="Times New Roman"/>
          <w:color w:val="000000" w:themeColor="text1"/>
          <w:lang w:val="en-IN"/>
        </w:rPr>
        <w:t>New Position</w:t>
      </w:r>
    </w:p>
    <w:p w14:paraId="397CC599" w14:textId="77777777" w:rsidR="00703E9B" w:rsidRPr="00C725FC" w:rsidRDefault="00703E9B" w:rsidP="00170E39">
      <w:pPr>
        <w:pStyle w:val="ListParagraph"/>
        <w:numPr>
          <w:ilvl w:val="0"/>
          <w:numId w:val="5"/>
        </w:numPr>
        <w:spacing w:after="200" w:line="276" w:lineRule="auto"/>
        <w:ind w:left="284" w:hanging="284"/>
        <w:rPr>
          <w:rFonts w:ascii="Times New Roman" w:hAnsi="Times New Roman" w:cs="Times New Roman"/>
          <w:b/>
          <w:bCs/>
          <w:color w:val="000000" w:themeColor="text1"/>
        </w:rPr>
      </w:pPr>
      <w:r w:rsidRPr="00C725FC">
        <w:rPr>
          <w:rFonts w:ascii="Times New Roman" w:hAnsi="Times New Roman" w:cs="Times New Roman"/>
          <w:b/>
          <w:bCs/>
          <w:color w:val="000000" w:themeColor="text1"/>
        </w:rPr>
        <w:t>Status Update</w:t>
      </w:r>
    </w:p>
    <w:p w14:paraId="02B55A39"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Loss Recording</w:t>
      </w:r>
    </w:p>
    <w:p w14:paraId="0252F5CE"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Reinforcement Calculation</w:t>
      </w:r>
    </w:p>
    <w:p w14:paraId="43ACA30D"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t>Update Unit Status</w:t>
      </w:r>
    </w:p>
    <w:p w14:paraId="50F7F193" w14:textId="77777777" w:rsidR="00703E9B" w:rsidRPr="00BE349F" w:rsidRDefault="00703E9B" w:rsidP="00170E39">
      <w:pPr>
        <w:numPr>
          <w:ilvl w:val="1"/>
          <w:numId w:val="13"/>
        </w:numPr>
        <w:tabs>
          <w:tab w:val="clear" w:pos="1080"/>
          <w:tab w:val="num" w:pos="567"/>
        </w:tabs>
        <w:ind w:left="567" w:hanging="283"/>
        <w:rPr>
          <w:rFonts w:ascii="Times New Roman" w:hAnsi="Times New Roman" w:cs="Times New Roman"/>
          <w:color w:val="000000" w:themeColor="text1"/>
          <w:lang w:val="en-IN"/>
        </w:rPr>
      </w:pPr>
      <w:r w:rsidRPr="00BE349F">
        <w:rPr>
          <w:rFonts w:ascii="Times New Roman" w:hAnsi="Times New Roman" w:cs="Times New Roman"/>
          <w:color w:val="000000" w:themeColor="text1"/>
          <w:lang w:val="en-IN"/>
        </w:rPr>
        <w:lastRenderedPageBreak/>
        <w:t>Effect of FEBA movement (Position, supply mode, Air bases)</w:t>
      </w:r>
    </w:p>
    <w:p w14:paraId="52FB6E04" w14:textId="77777777" w:rsidR="00703E9B" w:rsidRDefault="00703E9B" w:rsidP="00703E9B">
      <w:pPr>
        <w:jc w:val="both"/>
        <w:rPr>
          <w:rFonts w:ascii="Times New Roman" w:hAnsi="Times New Roman" w:cs="Times New Roman"/>
          <w:color w:val="000000" w:themeColor="text1"/>
        </w:rPr>
      </w:pPr>
      <w:r w:rsidRPr="00C725FC">
        <w:rPr>
          <w:rFonts w:ascii="Times New Roman" w:hAnsi="Times New Roman" w:cs="Times New Roman"/>
          <w:color w:val="000000" w:themeColor="text1"/>
        </w:rPr>
        <w:t>Following figure shows the system</w:t>
      </w:r>
      <w:r w:rsidRPr="00C725FC">
        <w:rPr>
          <w:rFonts w:ascii="Times New Roman" w:hAnsi="Times New Roman" w:cs="Times New Roman"/>
          <w:color w:val="000000" w:themeColor="text1"/>
        </w:rPr>
        <w:fldChar w:fldCharType="begin"/>
      </w:r>
      <w:r w:rsidRPr="00C725FC">
        <w:rPr>
          <w:rFonts w:ascii="Times New Roman" w:hAnsi="Times New Roman" w:cs="Times New Roman"/>
          <w:color w:val="000000" w:themeColor="text1"/>
        </w:rPr>
        <w:instrText xml:space="preserve"> XE "System" </w:instrText>
      </w:r>
      <w:r w:rsidRPr="00C725FC">
        <w:rPr>
          <w:rFonts w:ascii="Times New Roman" w:hAnsi="Times New Roman" w:cs="Times New Roman"/>
          <w:color w:val="000000" w:themeColor="text1"/>
        </w:rPr>
        <w:fldChar w:fldCharType="end"/>
      </w:r>
      <w:r w:rsidRPr="00C725FC">
        <w:rPr>
          <w:rFonts w:ascii="Times New Roman" w:hAnsi="Times New Roman" w:cs="Times New Roman"/>
          <w:color w:val="000000" w:themeColor="text1"/>
        </w:rPr>
        <w:t xml:space="preserve"> view of the flow of the operation.</w:t>
      </w:r>
    </w:p>
    <w:p w14:paraId="12B87296" w14:textId="77777777" w:rsidR="00703E9B" w:rsidRDefault="00703E9B" w:rsidP="00703E9B">
      <w:pPr>
        <w:jc w:val="both"/>
        <w:rPr>
          <w:rFonts w:ascii="Times New Roman" w:hAnsi="Times New Roman" w:cs="Times New Roman"/>
          <w:color w:val="000000" w:themeColor="text1"/>
        </w:rPr>
      </w:pPr>
    </w:p>
    <w:p w14:paraId="5626E4B3" w14:textId="4910A3E2" w:rsidR="004460BA" w:rsidRDefault="004460BA" w:rsidP="00703E9B">
      <w:pPr>
        <w:pStyle w:val="Caption"/>
        <w:tabs>
          <w:tab w:val="left" w:pos="1515"/>
        </w:tabs>
        <w:rPr>
          <w:rFonts w:ascii="Times New Roman" w:hAnsi="Times New Roman" w:cs="Times New Roman"/>
          <w:color w:val="000000" w:themeColor="text1"/>
        </w:rPr>
      </w:pPr>
    </w:p>
    <w:p w14:paraId="068EB62C" w14:textId="4307BCBF" w:rsidR="00703E9B" w:rsidRPr="00703E9B" w:rsidRDefault="00703E9B" w:rsidP="00703E9B">
      <w:pPr>
        <w:tabs>
          <w:tab w:val="left" w:pos="1515"/>
        </w:tabs>
        <w:sectPr w:rsidR="00703E9B" w:rsidRPr="00703E9B" w:rsidSect="00703E9B">
          <w:pgSz w:w="5954" w:h="8420" w:code="130"/>
          <w:pgMar w:top="851" w:right="567" w:bottom="1077" w:left="720" w:header="284" w:footer="284" w:gutter="0"/>
          <w:cols w:space="708"/>
          <w:docGrid w:linePitch="360"/>
        </w:sectPr>
      </w:pPr>
      <w:r>
        <w:tab/>
      </w:r>
    </w:p>
    <w:p w14:paraId="7FEF5E54" w14:textId="091D9D5E" w:rsidR="004460BA" w:rsidRPr="00E65F2F" w:rsidRDefault="00EC6921" w:rsidP="004460BA">
      <w:pPr>
        <w:pStyle w:val="Caption"/>
        <w:jc w:val="center"/>
        <w:rPr>
          <w:rFonts w:ascii="Times New Roman" w:hAnsi="Times New Roman" w:cs="Times New Roman"/>
          <w:i w:val="0"/>
          <w:iCs w:val="0"/>
          <w:noProof/>
          <w:color w:val="000000" w:themeColor="text1"/>
          <w:sz w:val="22"/>
          <w:szCs w:val="22"/>
        </w:rPr>
      </w:pPr>
      <w:r>
        <w:rPr>
          <w:rFonts w:ascii="Times New Roman" w:hAnsi="Times New Roman" w:cs="Times New Roman"/>
          <w:i w:val="0"/>
          <w:iCs w:val="0"/>
          <w:noProof/>
          <w:color w:val="000000" w:themeColor="text1"/>
          <w:sz w:val="20"/>
          <w:szCs w:val="20"/>
        </w:rPr>
        <w:lastRenderedPageBreak/>
        <w:drawing>
          <wp:anchor distT="0" distB="0" distL="114300" distR="114300" simplePos="0" relativeHeight="251698224" behindDoc="1" locked="0" layoutInCell="1" allowOverlap="1" wp14:anchorId="4840B0AD" wp14:editId="30E59213">
            <wp:simplePos x="0" y="0"/>
            <wp:positionH relativeFrom="page">
              <wp:posOffset>508635</wp:posOffset>
            </wp:positionH>
            <wp:positionV relativeFrom="margin">
              <wp:posOffset>-111125</wp:posOffset>
            </wp:positionV>
            <wp:extent cx="4500245" cy="25844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0245"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0BA" w:rsidRPr="00E65F2F">
        <w:rPr>
          <w:rFonts w:ascii="Times New Roman" w:hAnsi="Times New Roman" w:cs="Times New Roman"/>
          <w:i w:val="0"/>
          <w:iCs w:val="0"/>
          <w:color w:val="000000" w:themeColor="text1"/>
          <w:sz w:val="20"/>
          <w:szCs w:val="20"/>
        </w:rPr>
        <w:t xml:space="preserve">Figure </w:t>
      </w:r>
      <w:r w:rsidR="004460BA" w:rsidRPr="00E65F2F">
        <w:rPr>
          <w:rFonts w:ascii="Times New Roman" w:hAnsi="Times New Roman" w:cs="Times New Roman"/>
          <w:i w:val="0"/>
          <w:iCs w:val="0"/>
          <w:color w:val="000000" w:themeColor="text1"/>
          <w:sz w:val="20"/>
          <w:szCs w:val="20"/>
        </w:rPr>
        <w:fldChar w:fldCharType="begin"/>
      </w:r>
      <w:r w:rsidR="004460BA" w:rsidRPr="00E65F2F">
        <w:rPr>
          <w:rFonts w:ascii="Times New Roman" w:hAnsi="Times New Roman" w:cs="Times New Roman"/>
          <w:i w:val="0"/>
          <w:iCs w:val="0"/>
          <w:color w:val="000000" w:themeColor="text1"/>
          <w:sz w:val="20"/>
          <w:szCs w:val="20"/>
        </w:rPr>
        <w:instrText xml:space="preserve"> SEQ Figure \* ARABIC </w:instrText>
      </w:r>
      <w:r w:rsidR="004460BA" w:rsidRPr="00E65F2F">
        <w:rPr>
          <w:rFonts w:ascii="Times New Roman" w:hAnsi="Times New Roman" w:cs="Times New Roman"/>
          <w:i w:val="0"/>
          <w:iCs w:val="0"/>
          <w:color w:val="000000" w:themeColor="text1"/>
          <w:sz w:val="20"/>
          <w:szCs w:val="20"/>
        </w:rPr>
        <w:fldChar w:fldCharType="separate"/>
      </w:r>
      <w:r w:rsidR="00063FF4">
        <w:rPr>
          <w:rFonts w:ascii="Times New Roman" w:hAnsi="Times New Roman" w:cs="Times New Roman"/>
          <w:i w:val="0"/>
          <w:iCs w:val="0"/>
          <w:noProof/>
          <w:color w:val="000000" w:themeColor="text1"/>
          <w:sz w:val="20"/>
          <w:szCs w:val="20"/>
        </w:rPr>
        <w:t>16</w:t>
      </w:r>
      <w:r w:rsidR="004460BA" w:rsidRPr="00E65F2F">
        <w:rPr>
          <w:rFonts w:ascii="Times New Roman" w:hAnsi="Times New Roman" w:cs="Times New Roman"/>
          <w:i w:val="0"/>
          <w:iCs w:val="0"/>
          <w:color w:val="000000" w:themeColor="text1"/>
          <w:sz w:val="20"/>
          <w:szCs w:val="20"/>
        </w:rPr>
        <w:fldChar w:fldCharType="end"/>
      </w:r>
      <w:r w:rsidR="004460BA" w:rsidRPr="00E65F2F">
        <w:rPr>
          <w:rFonts w:ascii="Times New Roman" w:hAnsi="Times New Roman" w:cs="Times New Roman"/>
          <w:i w:val="0"/>
          <w:iCs w:val="0"/>
          <w:color w:val="000000" w:themeColor="text1"/>
          <w:sz w:val="20"/>
          <w:szCs w:val="20"/>
        </w:rPr>
        <w:t>. Sub-modules of the entire flow of the operation</w:t>
      </w:r>
    </w:p>
    <w:p w14:paraId="780DC7E0" w14:textId="1D02BA79" w:rsidR="00653975" w:rsidRDefault="00653975" w:rsidP="00BE349F">
      <w:pPr>
        <w:tabs>
          <w:tab w:val="center" w:pos="2702"/>
        </w:tabs>
        <w:rPr>
          <w:rFonts w:ascii="Times New Roman" w:hAnsi="Times New Roman" w:cs="Times New Roman"/>
          <w:color w:val="000000" w:themeColor="text1"/>
        </w:rPr>
        <w:sectPr w:rsidR="00653975" w:rsidSect="00083F8B">
          <w:pgSz w:w="8420" w:h="5954" w:orient="landscape" w:code="9"/>
          <w:pgMar w:top="720" w:right="992" w:bottom="567" w:left="1077" w:header="284" w:footer="284" w:gutter="0"/>
          <w:cols w:space="708"/>
          <w:docGrid w:linePitch="360"/>
        </w:sectPr>
      </w:pPr>
    </w:p>
    <w:p w14:paraId="283C0A80" w14:textId="6682F8E9" w:rsidR="00703E9B" w:rsidRPr="00C725FC" w:rsidRDefault="00703E9B" w:rsidP="00703E9B">
      <w:pPr>
        <w:spacing w:after="0" w:line="360" w:lineRule="auto"/>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 xml:space="preserve">A </w:t>
      </w:r>
      <w:r w:rsidR="003826F3">
        <w:rPr>
          <w:rFonts w:ascii="Times New Roman" w:hAnsi="Times New Roman" w:cs="Times New Roman"/>
          <w:color w:val="000000" w:themeColor="text1"/>
        </w:rPr>
        <w:t>Joint</w:t>
      </w:r>
      <w:r w:rsidRPr="00C725FC">
        <w:rPr>
          <w:rFonts w:ascii="Times New Roman" w:hAnsi="Times New Roman" w:cs="Times New Roman"/>
          <w:color w:val="000000" w:themeColor="text1"/>
        </w:rPr>
        <w:t xml:space="preserve"> Task Force (</w:t>
      </w:r>
      <w:r w:rsidR="003826F3">
        <w:rPr>
          <w:rFonts w:ascii="Times New Roman" w:hAnsi="Times New Roman" w:cs="Times New Roman"/>
          <w:color w:val="000000" w:themeColor="text1"/>
        </w:rPr>
        <w:t>J</w:t>
      </w:r>
      <w:r w:rsidR="00563044">
        <w:rPr>
          <w:rFonts w:ascii="Times New Roman" w:hAnsi="Times New Roman" w:cs="Times New Roman"/>
          <w:color w:val="000000" w:themeColor="text1"/>
        </w:rPr>
        <w:t>TF</w:t>
      </w:r>
      <w:r w:rsidRPr="00C725FC">
        <w:rPr>
          <w:rFonts w:ascii="Times New Roman" w:hAnsi="Times New Roman" w:cs="Times New Roman"/>
          <w:color w:val="000000" w:themeColor="text1"/>
        </w:rPr>
        <w:t xml:space="preserve">) is a temporary grouping of combat units (assuming at the abstractions level of Army Divisions, Air Half squadrons and Naval Task Force), under one </w:t>
      </w:r>
      <w:r>
        <w:rPr>
          <w:rFonts w:ascii="Times New Roman" w:hAnsi="Times New Roman" w:cs="Times New Roman"/>
          <w:color w:val="000000" w:themeColor="text1"/>
        </w:rPr>
        <w:t>higher</w:t>
      </w:r>
      <w:r w:rsidRPr="00C725FC">
        <w:rPr>
          <w:rFonts w:ascii="Times New Roman" w:hAnsi="Times New Roman" w:cs="Times New Roman"/>
          <w:color w:val="000000" w:themeColor="text1"/>
        </w:rPr>
        <w:t xml:space="preserve"> commander, formed for the purpose of carrying out a specific operation or mission. It may be a semi-permanent organization of units under theater commander, formed for the purpose of carrying out a specific strategic operation. The </w:t>
      </w:r>
      <w:r w:rsidR="003826F3">
        <w:rPr>
          <w:rFonts w:ascii="Times New Roman" w:hAnsi="Times New Roman" w:cs="Times New Roman"/>
          <w:color w:val="000000" w:themeColor="text1"/>
        </w:rPr>
        <w:t>J</w:t>
      </w:r>
      <w:r w:rsidR="00563044">
        <w:rPr>
          <w:rFonts w:ascii="Times New Roman" w:hAnsi="Times New Roman" w:cs="Times New Roman"/>
          <w:color w:val="000000" w:themeColor="text1"/>
        </w:rPr>
        <w:t>TF</w:t>
      </w:r>
      <w:r w:rsidRPr="00C725FC">
        <w:rPr>
          <w:rFonts w:ascii="Times New Roman" w:hAnsi="Times New Roman" w:cs="Times New Roman"/>
          <w:color w:val="000000" w:themeColor="text1"/>
        </w:rPr>
        <w:t xml:space="preserve"> is considered as a combination of Forces and Command, Control &amp; Communication (C3) system used within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 xml:space="preserve"> operations.</w:t>
      </w:r>
    </w:p>
    <w:p w14:paraId="56376D10" w14:textId="5FA3904A" w:rsidR="00703E9B" w:rsidRPr="00703E9B" w:rsidRDefault="00703E9B" w:rsidP="00126AE4">
      <w:pPr>
        <w:ind w:firstLine="360"/>
        <w:jc w:val="both"/>
        <w:rPr>
          <w:rFonts w:ascii="Times New Roman" w:hAnsi="Times New Roman" w:cs="Times New Roman"/>
        </w:rPr>
        <w:sectPr w:rsidR="00703E9B" w:rsidRPr="00703E9B" w:rsidSect="00703E9B">
          <w:pgSz w:w="5761" w:h="8641" w:code="130"/>
          <w:pgMar w:top="567" w:right="658" w:bottom="1077" w:left="567" w:header="283" w:footer="283" w:gutter="0"/>
          <w:cols w:space="708"/>
          <w:docGrid w:linePitch="360"/>
        </w:sectPr>
      </w:pPr>
      <w:r>
        <w:rPr>
          <w:rFonts w:ascii="Times New Roman" w:hAnsi="Times New Roman" w:cs="Times New Roman"/>
          <w:color w:val="000000" w:themeColor="text1"/>
        </w:rPr>
        <w:t>This system</w:t>
      </w:r>
      <w:r w:rsidRPr="00C725FC">
        <w:rPr>
          <w:rFonts w:ascii="Times New Roman" w:hAnsi="Times New Roman" w:cs="Times New Roman"/>
          <w:color w:val="000000" w:themeColor="text1"/>
        </w:rPr>
        <w:t xml:space="preserve"> considers nine major modules, and they are (</w:t>
      </w:r>
      <w:proofErr w:type="spellStart"/>
      <w:r w:rsidRPr="00C725FC">
        <w:rPr>
          <w:rFonts w:ascii="Times New Roman" w:hAnsi="Times New Roman" w:cs="Times New Roman"/>
          <w:color w:val="000000" w:themeColor="text1"/>
        </w:rPr>
        <w:t>i</w:t>
      </w:r>
      <w:proofErr w:type="spellEnd"/>
      <w:r w:rsidRPr="00C725FC">
        <w:rPr>
          <w:rFonts w:ascii="Times New Roman" w:hAnsi="Times New Roman" w:cs="Times New Roman"/>
          <w:color w:val="000000" w:themeColor="text1"/>
        </w:rPr>
        <w:t>) Air (ii) Navy (iii) Land and (iv) Amphibious, (v)</w:t>
      </w:r>
      <w:r w:rsidR="00675608">
        <w:rPr>
          <w:rFonts w:ascii="Times New Roman" w:hAnsi="Times New Roman" w:cs="Times New Roman"/>
          <w:color w:val="000000" w:themeColor="text1"/>
        </w:rPr>
        <w:t xml:space="preserve"> </w:t>
      </w:r>
      <w:r w:rsidR="00563044">
        <w:rPr>
          <w:rFonts w:ascii="Times New Roman" w:hAnsi="Times New Roman" w:cs="Times New Roman"/>
          <w:color w:val="000000" w:themeColor="text1"/>
        </w:rPr>
        <w:t>Collaborative</w:t>
      </w:r>
      <w:r w:rsidRPr="00C725FC">
        <w:rPr>
          <w:rFonts w:ascii="Times New Roman" w:hAnsi="Times New Roman" w:cs="Times New Roman"/>
          <w:color w:val="000000" w:themeColor="text1"/>
        </w:rPr>
        <w:t>-Air-Land Operation (JALO) (vi) Marine Air-to-Land Operations (MALO) (vii) Cyber (viii) Information (ix) Special (</w:t>
      </w:r>
      <w:r>
        <w:rPr>
          <w:rFonts w:ascii="Times New Roman" w:hAnsi="Times New Roman" w:cs="Times New Roman"/>
          <w:color w:val="000000" w:themeColor="text1"/>
        </w:rPr>
        <w:t>see following figure</w:t>
      </w:r>
      <w:r w:rsidRPr="00C725FC">
        <w:rPr>
          <w:rFonts w:ascii="Times New Roman" w:hAnsi="Times New Roman" w:cs="Times New Roman"/>
          <w:color w:val="000000" w:themeColor="text1"/>
        </w:rPr>
        <w:t>). These modules simulate the functioning of the sub-systems as mentioned above. The Data sub-module will keep</w:t>
      </w:r>
    </w:p>
    <w:p w14:paraId="24BC3CAF" w14:textId="2002A4FA" w:rsidR="00526043" w:rsidRPr="00374201" w:rsidRDefault="00526043" w:rsidP="00170E39">
      <w:pPr>
        <w:pStyle w:val="Heading1"/>
        <w:numPr>
          <w:ilvl w:val="1"/>
          <w:numId w:val="20"/>
        </w:numPr>
        <w:spacing w:before="0" w:line="240" w:lineRule="auto"/>
        <w:rPr>
          <w:rFonts w:ascii="Times New Roman" w:hAnsi="Times New Roman" w:cs="Times New Roman"/>
          <w:b/>
          <w:bCs/>
          <w:color w:val="000000" w:themeColor="text1"/>
          <w:sz w:val="20"/>
          <w:szCs w:val="20"/>
        </w:rPr>
      </w:pPr>
      <w:bookmarkStart w:id="38" w:name="_Toc119921724"/>
      <w:r w:rsidRPr="00374201">
        <w:rPr>
          <w:rFonts w:ascii="Times New Roman" w:hAnsi="Times New Roman" w:cs="Times New Roman"/>
          <w:b/>
          <w:bCs/>
          <w:color w:val="000000" w:themeColor="text1"/>
          <w:sz w:val="20"/>
          <w:szCs w:val="20"/>
        </w:rPr>
        <w:lastRenderedPageBreak/>
        <w:t xml:space="preserve">Categorization of </w:t>
      </w:r>
      <w:r w:rsidR="00DC03CE" w:rsidRPr="00374201">
        <w:rPr>
          <w:rFonts w:ascii="Times New Roman" w:hAnsi="Times New Roman" w:cs="Times New Roman"/>
          <w:b/>
          <w:bCs/>
          <w:color w:val="000000" w:themeColor="text1"/>
          <w:sz w:val="20"/>
          <w:szCs w:val="20"/>
        </w:rPr>
        <w:t>the</w:t>
      </w:r>
      <w:r w:rsidRPr="00374201">
        <w:rPr>
          <w:rFonts w:ascii="Times New Roman" w:hAnsi="Times New Roman" w:cs="Times New Roman"/>
          <w:b/>
          <w:bCs/>
          <w:color w:val="000000" w:themeColor="text1"/>
          <w:sz w:val="20"/>
          <w:szCs w:val="20"/>
        </w:rPr>
        <w:t xml:space="preserve"> System</w:t>
      </w:r>
      <w:bookmarkEnd w:id="38"/>
    </w:p>
    <w:p w14:paraId="6470D260" w14:textId="0B13C7E2" w:rsidR="00526043" w:rsidRPr="00DC03CE" w:rsidRDefault="00083F8B" w:rsidP="00083F8B">
      <w:pPr>
        <w:pStyle w:val="BodyTextIndent2"/>
        <w:spacing w:after="0" w:line="240" w:lineRule="auto"/>
        <w:ind w:left="142" w:firstLine="218"/>
        <w:jc w:val="both"/>
        <w:rPr>
          <w:rFonts w:ascii="Times New Roman" w:hAnsi="Times New Roman" w:cs="Times New Roman"/>
          <w:color w:val="000000" w:themeColor="text1"/>
          <w:sz w:val="18"/>
          <w:szCs w:val="18"/>
        </w:rPr>
      </w:pPr>
      <w:r w:rsidRPr="00EC6921">
        <w:rPr>
          <w:rFonts w:ascii="Times New Roman" w:hAnsi="Times New Roman" w:cs="Times New Roman"/>
          <w:noProof/>
          <w:color w:val="000000" w:themeColor="text1"/>
        </w:rPr>
        <w:drawing>
          <wp:anchor distT="0" distB="0" distL="114300" distR="114300" simplePos="0" relativeHeight="251658285" behindDoc="0" locked="0" layoutInCell="1" allowOverlap="1" wp14:anchorId="2953A40B" wp14:editId="72219FAB">
            <wp:simplePos x="0" y="0"/>
            <wp:positionH relativeFrom="margin">
              <wp:posOffset>212311</wp:posOffset>
            </wp:positionH>
            <wp:positionV relativeFrom="paragraph">
              <wp:posOffset>400989</wp:posOffset>
            </wp:positionV>
            <wp:extent cx="4285615" cy="1764665"/>
            <wp:effectExtent l="0" t="0" r="635"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360" b="7870"/>
                    <a:stretch/>
                  </pic:blipFill>
                  <pic:spPr bwMode="auto">
                    <a:xfrm>
                      <a:off x="0" y="0"/>
                      <a:ext cx="4285615" cy="1764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043" w:rsidRPr="00EC6921">
        <w:rPr>
          <w:rFonts w:ascii="Times New Roman" w:hAnsi="Times New Roman" w:cs="Times New Roman"/>
          <w:color w:val="000000" w:themeColor="text1"/>
        </w:rPr>
        <w:t xml:space="preserve">The major components considered for the </w:t>
      </w:r>
      <w:r w:rsidR="00563044">
        <w:rPr>
          <w:rFonts w:ascii="Times New Roman" w:hAnsi="Times New Roman" w:cs="Times New Roman"/>
          <w:color w:val="000000" w:themeColor="text1"/>
        </w:rPr>
        <w:t>Collaborative</w:t>
      </w:r>
      <w:r w:rsidR="00526043" w:rsidRPr="00EC6921">
        <w:rPr>
          <w:rFonts w:ascii="Times New Roman" w:hAnsi="Times New Roman" w:cs="Times New Roman"/>
          <w:color w:val="000000" w:themeColor="text1"/>
        </w:rPr>
        <w:t xml:space="preserve"> Operation Scenarios are illustrated in </w:t>
      </w:r>
      <w:r w:rsidR="00DC03CE" w:rsidRPr="00EC6921">
        <w:rPr>
          <w:rFonts w:ascii="Times New Roman" w:hAnsi="Times New Roman" w:cs="Times New Roman"/>
          <w:color w:val="000000" w:themeColor="text1"/>
        </w:rPr>
        <w:t>following figure</w:t>
      </w:r>
      <w:r w:rsidR="00526043" w:rsidRPr="00DC03CE">
        <w:rPr>
          <w:rFonts w:ascii="Times New Roman" w:hAnsi="Times New Roman" w:cs="Times New Roman"/>
          <w:color w:val="000000" w:themeColor="text1"/>
          <w:sz w:val="18"/>
          <w:szCs w:val="18"/>
        </w:rPr>
        <w:t>.</w:t>
      </w:r>
    </w:p>
    <w:p w14:paraId="7C0CE8B0" w14:textId="23DF764E" w:rsidR="00653975" w:rsidRPr="00C725FC" w:rsidRDefault="00653975" w:rsidP="00653975">
      <w:pPr>
        <w:pStyle w:val="Caption"/>
        <w:jc w:val="center"/>
        <w:rPr>
          <w:rFonts w:ascii="Times New Roman" w:hAnsi="Times New Roman" w:cs="Times New Roman"/>
          <w:i w:val="0"/>
          <w:iCs w:val="0"/>
          <w:color w:val="000000" w:themeColor="text1"/>
          <w:sz w:val="20"/>
          <w:szCs w:val="20"/>
        </w:rPr>
      </w:pPr>
      <w:bookmarkStart w:id="39" w:name="_Toc119670389"/>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063FF4">
        <w:rPr>
          <w:rFonts w:ascii="Times New Roman" w:hAnsi="Times New Roman" w:cs="Times New Roman"/>
          <w:i w:val="0"/>
          <w:iCs w:val="0"/>
          <w:noProof/>
          <w:color w:val="000000" w:themeColor="text1"/>
          <w:sz w:val="20"/>
          <w:szCs w:val="20"/>
        </w:rPr>
        <w:t>17</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rPr>
        <w:t xml:space="preserve">.Major </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ub-</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 xml:space="preserve">ystems of </w:t>
      </w:r>
      <w:r w:rsidR="00D45022">
        <w:rPr>
          <w:rFonts w:ascii="Times New Roman" w:hAnsi="Times New Roman" w:cs="Times New Roman"/>
          <w:i w:val="0"/>
          <w:iCs w:val="0"/>
          <w:color w:val="000000" w:themeColor="text1"/>
          <w:sz w:val="20"/>
          <w:szCs w:val="20"/>
        </w:rPr>
        <w:t xml:space="preserve">the </w:t>
      </w:r>
      <w:r w:rsidR="00563044">
        <w:rPr>
          <w:rFonts w:ascii="Times New Roman" w:hAnsi="Times New Roman" w:cs="Times New Roman"/>
          <w:i w:val="0"/>
          <w:iCs w:val="0"/>
          <w:color w:val="000000" w:themeColor="text1"/>
          <w:sz w:val="20"/>
          <w:szCs w:val="20"/>
        </w:rPr>
        <w:t>Collaborative</w:t>
      </w:r>
      <w:r w:rsidRPr="00C725FC">
        <w:rPr>
          <w:rFonts w:ascii="Times New Roman" w:hAnsi="Times New Roman" w:cs="Times New Roman"/>
          <w:i w:val="0"/>
          <w:iCs w:val="0"/>
          <w:color w:val="000000" w:themeColor="text1"/>
          <w:sz w:val="20"/>
          <w:szCs w:val="20"/>
        </w:rPr>
        <w:t xml:space="preserve"> </w:t>
      </w:r>
      <w:bookmarkEnd w:id="39"/>
      <w:r w:rsidR="00D45022">
        <w:rPr>
          <w:rFonts w:ascii="Times New Roman" w:hAnsi="Times New Roman" w:cs="Times New Roman"/>
          <w:i w:val="0"/>
          <w:iCs w:val="0"/>
          <w:color w:val="000000" w:themeColor="text1"/>
          <w:sz w:val="20"/>
          <w:szCs w:val="20"/>
        </w:rPr>
        <w:t>Gaming System</w:t>
      </w:r>
    </w:p>
    <w:p w14:paraId="07200C2A" w14:textId="77777777" w:rsidR="00703E9B" w:rsidRDefault="00703E9B" w:rsidP="00703E9B">
      <w:pPr>
        <w:spacing w:after="0" w:line="360" w:lineRule="auto"/>
        <w:ind w:firstLine="284"/>
        <w:jc w:val="both"/>
        <w:rPr>
          <w:rFonts w:ascii="Times New Roman" w:hAnsi="Times New Roman" w:cs="Times New Roman"/>
          <w:color w:val="000000" w:themeColor="text1"/>
        </w:rPr>
        <w:sectPr w:rsidR="00703E9B" w:rsidSect="00083F8B">
          <w:pgSz w:w="8420" w:h="5954" w:code="9"/>
          <w:pgMar w:top="703" w:right="567" w:bottom="567" w:left="567" w:header="284" w:footer="284" w:gutter="0"/>
          <w:cols w:space="708"/>
          <w:docGrid w:linePitch="360"/>
        </w:sectPr>
      </w:pPr>
    </w:p>
    <w:p w14:paraId="23FDFDBB" w14:textId="2F41B741" w:rsidR="00703E9B" w:rsidRPr="00C725FC" w:rsidRDefault="00703E9B" w:rsidP="00703E9B">
      <w:pPr>
        <w:spacing w:after="0" w:line="360" w:lineRule="auto"/>
        <w:ind w:firstLine="284"/>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performances of systems in the form of scores or WEIs, whereas Weightages sub-module will store all the information about the operation type and force composition. The Heterogeneity sub-module will consider both sub-unit’s information and Combat form distribution. These modules will contain mathematical models, databases, operational philosophy translated into algorithms and certain decision rules to represent theater level systems/sub-systems.</w:t>
      </w:r>
    </w:p>
    <w:p w14:paraId="61FBC433" w14:textId="1ED6B218" w:rsidR="00703E9B" w:rsidRDefault="00F1578A" w:rsidP="005478F1">
      <w:pPr>
        <w:tabs>
          <w:tab w:val="left" w:pos="4536"/>
        </w:tabs>
        <w:spacing w:after="0" w:line="360" w:lineRule="auto"/>
        <w:ind w:right="68" w:firstLine="284"/>
        <w:jc w:val="both"/>
        <w:rPr>
          <w:rFonts w:ascii="Times New Roman" w:hAnsi="Times New Roman" w:cs="Times New Roman"/>
          <w:color w:val="000000" w:themeColor="text1"/>
        </w:rPr>
      </w:pPr>
      <w:r>
        <w:rPr>
          <w:noProof/>
        </w:rPr>
        <mc:AlternateContent>
          <mc:Choice Requires="wps">
            <w:drawing>
              <wp:anchor distT="0" distB="0" distL="114300" distR="114300" simplePos="0" relativeHeight="251662384" behindDoc="0" locked="0" layoutInCell="1" allowOverlap="1" wp14:anchorId="325F4FC7" wp14:editId="0EF748E1">
                <wp:simplePos x="0" y="0"/>
                <wp:positionH relativeFrom="margin">
                  <wp:align>right</wp:align>
                </wp:positionH>
                <wp:positionV relativeFrom="paragraph">
                  <wp:posOffset>1722755</wp:posOffset>
                </wp:positionV>
                <wp:extent cx="2870200" cy="635"/>
                <wp:effectExtent l="0" t="0" r="6350" b="0"/>
                <wp:wrapSquare wrapText="bothSides"/>
                <wp:docPr id="13" name="Text Box 13"/>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31C6C702" w14:textId="4D6328A0" w:rsidR="00F1578A" w:rsidRPr="005478F1" w:rsidRDefault="00F1578A" w:rsidP="00F1578A">
                            <w:pPr>
                              <w:pStyle w:val="Caption"/>
                              <w:jc w:val="center"/>
                              <w:rPr>
                                <w:rFonts w:ascii="Times New Roman" w:hAnsi="Times New Roman" w:cs="Times New Roman"/>
                                <w:i w:val="0"/>
                                <w:iCs w:val="0"/>
                                <w:noProof/>
                                <w:color w:val="000000" w:themeColor="text1"/>
                                <w:sz w:val="20"/>
                                <w:szCs w:val="20"/>
                              </w:rPr>
                            </w:pPr>
                            <w:r w:rsidRPr="005478F1">
                              <w:rPr>
                                <w:rFonts w:ascii="Times New Roman" w:hAnsi="Times New Roman" w:cs="Times New Roman"/>
                                <w:i w:val="0"/>
                                <w:iCs w:val="0"/>
                                <w:color w:val="000000" w:themeColor="text1"/>
                              </w:rPr>
                              <w:t xml:space="preserve">Figure </w:t>
                            </w:r>
                            <w:r w:rsidRPr="005478F1">
                              <w:rPr>
                                <w:rFonts w:ascii="Times New Roman" w:hAnsi="Times New Roman" w:cs="Times New Roman"/>
                                <w:i w:val="0"/>
                                <w:iCs w:val="0"/>
                                <w:color w:val="000000" w:themeColor="text1"/>
                              </w:rPr>
                              <w:fldChar w:fldCharType="begin"/>
                            </w:r>
                            <w:r w:rsidRPr="005478F1">
                              <w:rPr>
                                <w:rFonts w:ascii="Times New Roman" w:hAnsi="Times New Roman" w:cs="Times New Roman"/>
                                <w:i w:val="0"/>
                                <w:iCs w:val="0"/>
                                <w:color w:val="000000" w:themeColor="text1"/>
                              </w:rPr>
                              <w:instrText xml:space="preserve"> SEQ Figure \* ARABIC </w:instrText>
                            </w:r>
                            <w:r w:rsidRPr="005478F1">
                              <w:rPr>
                                <w:rFonts w:ascii="Times New Roman" w:hAnsi="Times New Roman" w:cs="Times New Roman"/>
                                <w:i w:val="0"/>
                                <w:iCs w:val="0"/>
                                <w:color w:val="000000" w:themeColor="text1"/>
                              </w:rPr>
                              <w:fldChar w:fldCharType="separate"/>
                            </w:r>
                            <w:r w:rsidR="00063FF4">
                              <w:rPr>
                                <w:rFonts w:ascii="Times New Roman" w:hAnsi="Times New Roman" w:cs="Times New Roman"/>
                                <w:i w:val="0"/>
                                <w:iCs w:val="0"/>
                                <w:noProof/>
                                <w:color w:val="000000" w:themeColor="text1"/>
                              </w:rPr>
                              <w:t>18</w:t>
                            </w:r>
                            <w:r w:rsidRPr="005478F1">
                              <w:rPr>
                                <w:rFonts w:ascii="Times New Roman" w:hAnsi="Times New Roman" w:cs="Times New Roman"/>
                                <w:i w:val="0"/>
                                <w:iCs w:val="0"/>
                                <w:color w:val="000000" w:themeColor="text1"/>
                              </w:rPr>
                              <w:fldChar w:fldCharType="end"/>
                            </w:r>
                            <w:r w:rsidRPr="005478F1">
                              <w:rPr>
                                <w:rFonts w:ascii="Times New Roman" w:hAnsi="Times New Roman" w:cs="Times New Roman"/>
                                <w:i w:val="0"/>
                                <w:iCs w:val="0"/>
                                <w:color w:val="000000" w:themeColor="text1"/>
                              </w:rPr>
                              <w:t xml:space="preserve">. Decomposition of </w:t>
                            </w:r>
                            <w:r w:rsidR="00EC6921" w:rsidRPr="005478F1">
                              <w:rPr>
                                <w:rFonts w:ascii="Times New Roman" w:hAnsi="Times New Roman" w:cs="Times New Roman"/>
                                <w:i w:val="0"/>
                                <w:iCs w:val="0"/>
                                <w:color w:val="000000" w:themeColor="text1"/>
                              </w:rPr>
                              <w:t>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F4FC7" id="Text Box 13" o:spid="_x0000_s1058" type="#_x0000_t202" style="position:absolute;left:0;text-align:left;margin-left:174.8pt;margin-top:135.65pt;width:226pt;height:.05pt;z-index:2516623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vlGg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" stroked="f">
                <v:textbox style="mso-fit-shape-to-text:t" inset="0,0,0,0">
                  <w:txbxContent>
                    <w:p w14:paraId="31C6C702" w14:textId="4D6328A0" w:rsidR="00F1578A" w:rsidRPr="005478F1" w:rsidRDefault="00F1578A" w:rsidP="00F1578A">
                      <w:pPr>
                        <w:pStyle w:val="Caption"/>
                        <w:jc w:val="center"/>
                        <w:rPr>
                          <w:rFonts w:ascii="Times New Roman" w:hAnsi="Times New Roman" w:cs="Times New Roman"/>
                          <w:i w:val="0"/>
                          <w:iCs w:val="0"/>
                          <w:noProof/>
                          <w:color w:val="000000" w:themeColor="text1"/>
                          <w:sz w:val="20"/>
                          <w:szCs w:val="20"/>
                        </w:rPr>
                      </w:pPr>
                      <w:r w:rsidRPr="005478F1">
                        <w:rPr>
                          <w:rFonts w:ascii="Times New Roman" w:hAnsi="Times New Roman" w:cs="Times New Roman"/>
                          <w:i w:val="0"/>
                          <w:iCs w:val="0"/>
                          <w:color w:val="000000" w:themeColor="text1"/>
                        </w:rPr>
                        <w:t xml:space="preserve">Figure </w:t>
                      </w:r>
                      <w:r w:rsidRPr="005478F1">
                        <w:rPr>
                          <w:rFonts w:ascii="Times New Roman" w:hAnsi="Times New Roman" w:cs="Times New Roman"/>
                          <w:i w:val="0"/>
                          <w:iCs w:val="0"/>
                          <w:color w:val="000000" w:themeColor="text1"/>
                        </w:rPr>
                        <w:fldChar w:fldCharType="begin"/>
                      </w:r>
                      <w:r w:rsidRPr="005478F1">
                        <w:rPr>
                          <w:rFonts w:ascii="Times New Roman" w:hAnsi="Times New Roman" w:cs="Times New Roman"/>
                          <w:i w:val="0"/>
                          <w:iCs w:val="0"/>
                          <w:color w:val="000000" w:themeColor="text1"/>
                        </w:rPr>
                        <w:instrText xml:space="preserve"> SEQ Figure \* ARABIC </w:instrText>
                      </w:r>
                      <w:r w:rsidRPr="005478F1">
                        <w:rPr>
                          <w:rFonts w:ascii="Times New Roman" w:hAnsi="Times New Roman" w:cs="Times New Roman"/>
                          <w:i w:val="0"/>
                          <w:iCs w:val="0"/>
                          <w:color w:val="000000" w:themeColor="text1"/>
                        </w:rPr>
                        <w:fldChar w:fldCharType="separate"/>
                      </w:r>
                      <w:r w:rsidR="00063FF4">
                        <w:rPr>
                          <w:rFonts w:ascii="Times New Roman" w:hAnsi="Times New Roman" w:cs="Times New Roman"/>
                          <w:i w:val="0"/>
                          <w:iCs w:val="0"/>
                          <w:noProof/>
                          <w:color w:val="000000" w:themeColor="text1"/>
                        </w:rPr>
                        <w:t>18</w:t>
                      </w:r>
                      <w:r w:rsidRPr="005478F1">
                        <w:rPr>
                          <w:rFonts w:ascii="Times New Roman" w:hAnsi="Times New Roman" w:cs="Times New Roman"/>
                          <w:i w:val="0"/>
                          <w:iCs w:val="0"/>
                          <w:color w:val="000000" w:themeColor="text1"/>
                        </w:rPr>
                        <w:fldChar w:fldCharType="end"/>
                      </w:r>
                      <w:r w:rsidRPr="005478F1">
                        <w:rPr>
                          <w:rFonts w:ascii="Times New Roman" w:hAnsi="Times New Roman" w:cs="Times New Roman"/>
                          <w:i w:val="0"/>
                          <w:iCs w:val="0"/>
                          <w:color w:val="000000" w:themeColor="text1"/>
                        </w:rPr>
                        <w:t xml:space="preserve">. Decomposition of </w:t>
                      </w:r>
                      <w:r w:rsidR="00EC6921" w:rsidRPr="005478F1">
                        <w:rPr>
                          <w:rFonts w:ascii="Times New Roman" w:hAnsi="Times New Roman" w:cs="Times New Roman"/>
                          <w:i w:val="0"/>
                          <w:iCs w:val="0"/>
                          <w:color w:val="000000" w:themeColor="text1"/>
                        </w:rPr>
                        <w:t>the system</w:t>
                      </w:r>
                    </w:p>
                  </w:txbxContent>
                </v:textbox>
                <w10:wrap type="square" anchorx="margin"/>
              </v:shape>
            </w:pict>
          </mc:Fallback>
        </mc:AlternateContent>
      </w:r>
      <w:r>
        <w:rPr>
          <w:rFonts w:ascii="Times New Roman" w:hAnsi="Times New Roman" w:cs="Times New Roman"/>
          <w:noProof/>
          <w:color w:val="000000" w:themeColor="text1"/>
        </w:rPr>
        <w:drawing>
          <wp:anchor distT="0" distB="0" distL="114300" distR="114300" simplePos="0" relativeHeight="251660336" behindDoc="0" locked="0" layoutInCell="1" allowOverlap="1" wp14:anchorId="0AB22302" wp14:editId="13C45F05">
            <wp:simplePos x="0" y="0"/>
            <wp:positionH relativeFrom="margin">
              <wp:posOffset>100965</wp:posOffset>
            </wp:positionH>
            <wp:positionV relativeFrom="paragraph">
              <wp:posOffset>1002030</wp:posOffset>
            </wp:positionV>
            <wp:extent cx="2870200" cy="580390"/>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0200" cy="58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E9B" w:rsidRPr="00C725FC">
        <w:rPr>
          <w:rFonts w:ascii="Times New Roman" w:hAnsi="Times New Roman" w:cs="Times New Roman"/>
          <w:color w:val="000000" w:themeColor="text1"/>
        </w:rPr>
        <w:t xml:space="preserve">The designing concept of these nine modules </w:t>
      </w:r>
      <w:r w:rsidR="00703E9B">
        <w:rPr>
          <w:rFonts w:ascii="Times New Roman" w:hAnsi="Times New Roman" w:cs="Times New Roman"/>
          <w:color w:val="000000" w:themeColor="text1"/>
        </w:rPr>
        <w:t>are</w:t>
      </w:r>
      <w:r w:rsidR="00703E9B" w:rsidRPr="00C725FC">
        <w:rPr>
          <w:rFonts w:ascii="Times New Roman" w:hAnsi="Times New Roman" w:cs="Times New Roman"/>
          <w:color w:val="000000" w:themeColor="text1"/>
        </w:rPr>
        <w:t xml:space="preserve"> discussed in the subsequent </w:t>
      </w:r>
      <w:r w:rsidR="00703E9B">
        <w:rPr>
          <w:rFonts w:ascii="Times New Roman" w:hAnsi="Times New Roman" w:cs="Times New Roman"/>
          <w:color w:val="000000" w:themeColor="text1"/>
        </w:rPr>
        <w:t>books</w:t>
      </w:r>
      <w:r w:rsidR="00703E9B" w:rsidRPr="00C725FC">
        <w:rPr>
          <w:rFonts w:ascii="Times New Roman" w:hAnsi="Times New Roman" w:cs="Times New Roman"/>
          <w:color w:val="000000" w:themeColor="text1"/>
        </w:rPr>
        <w:t xml:space="preserve">. The numbers placed in the right-down corner of the blocks indicate corresponding </w:t>
      </w:r>
      <w:r w:rsidR="00703E9B">
        <w:rPr>
          <w:rFonts w:ascii="Times New Roman" w:hAnsi="Times New Roman" w:cs="Times New Roman"/>
          <w:color w:val="000000" w:themeColor="text1"/>
        </w:rPr>
        <w:t>books</w:t>
      </w:r>
      <w:r w:rsidR="00703E9B" w:rsidRPr="00C725FC">
        <w:rPr>
          <w:rFonts w:ascii="Times New Roman" w:hAnsi="Times New Roman" w:cs="Times New Roman"/>
          <w:color w:val="000000" w:themeColor="text1"/>
        </w:rPr>
        <w:t>.</w:t>
      </w:r>
    </w:p>
    <w:p w14:paraId="292E507F" w14:textId="7B644F95" w:rsidR="00703E9B" w:rsidRPr="00703E9B" w:rsidRDefault="00703E9B" w:rsidP="00703E9B">
      <w:pPr>
        <w:tabs>
          <w:tab w:val="left" w:pos="2091"/>
        </w:tabs>
        <w:sectPr w:rsidR="00703E9B" w:rsidRPr="00703E9B" w:rsidSect="00F1578A">
          <w:pgSz w:w="5954" w:h="8420" w:orient="landscape" w:code="9"/>
          <w:pgMar w:top="567" w:right="703" w:bottom="567" w:left="567" w:header="284" w:footer="284" w:gutter="0"/>
          <w:cols w:space="708"/>
          <w:docGrid w:linePitch="360"/>
        </w:sectPr>
      </w:pPr>
      <w:r>
        <w:tab/>
      </w:r>
    </w:p>
    <w:p w14:paraId="27C19A63" w14:textId="5842FA2C" w:rsidR="00DC03CE" w:rsidRDefault="00526043" w:rsidP="00083F8B">
      <w:pPr>
        <w:spacing w:after="0" w:line="240" w:lineRule="auto"/>
        <w:ind w:right="68"/>
        <w:jc w:val="both"/>
        <w:rPr>
          <w:rFonts w:ascii="Times New Roman" w:hAnsi="Times New Roman" w:cs="Times New Roman"/>
          <w:color w:val="000000" w:themeColor="text1"/>
        </w:rPr>
      </w:pPr>
      <w:r w:rsidRPr="00C725FC">
        <w:rPr>
          <w:rFonts w:ascii="Times New Roman" w:hAnsi="Times New Roman" w:cs="Times New Roman"/>
          <w:color w:val="000000" w:themeColor="text1"/>
        </w:rPr>
        <w:lastRenderedPageBreak/>
        <w:t>Each subsystem can be further classified into nine groups as- movement, detection, Engagement, Attrition, Heterogeneity, Weightages, Replenishment, Data and C2. These sub-systems will be integrated in part or in simulation Operation</w:t>
      </w:r>
      <w:r w:rsidR="00DC03CE">
        <w:rPr>
          <w:rFonts w:ascii="Times New Roman" w:hAnsi="Times New Roman" w:cs="Times New Roman"/>
          <w:color w:val="000000" w:themeColor="text1"/>
        </w:rPr>
        <w:t>al</w:t>
      </w:r>
      <w:r w:rsidRPr="00C725FC">
        <w:rPr>
          <w:rFonts w:ascii="Times New Roman" w:hAnsi="Times New Roman" w:cs="Times New Roman"/>
          <w:color w:val="000000" w:themeColor="text1"/>
        </w:rPr>
        <w:t xml:space="preserve"> Scenarios both in event- or time- driven set-up.</w:t>
      </w:r>
    </w:p>
    <w:p w14:paraId="596BE563" w14:textId="289A5DC6" w:rsidR="00526043" w:rsidRPr="00C725FC" w:rsidRDefault="00DC03CE" w:rsidP="00703E9B">
      <w:pPr>
        <w:spacing w:after="0" w:line="240" w:lineRule="auto"/>
        <w:ind w:right="68"/>
        <w:jc w:val="right"/>
        <w:rPr>
          <w:rFonts w:ascii="Times New Roman" w:hAnsi="Times New Roman" w:cs="Times New Roman"/>
          <w:color w:val="000000" w:themeColor="text1"/>
        </w:rPr>
      </w:pPr>
      <w:r w:rsidRPr="00C725FC">
        <w:rPr>
          <w:rFonts w:ascii="Times New Roman" w:hAnsi="Times New Roman" w:cs="Times New Roman"/>
          <w:noProof/>
          <w:color w:val="000000" w:themeColor="text1"/>
        </w:rPr>
        <w:drawing>
          <wp:inline distT="0" distB="0" distL="0" distR="0" wp14:anchorId="165611FD" wp14:editId="65408C61">
            <wp:extent cx="4658360" cy="1812898"/>
            <wp:effectExtent l="0" t="0" r="0" b="0"/>
            <wp:docPr id="57354" name="Picture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9918" cy="1918580"/>
                    </a:xfrm>
                    <a:prstGeom prst="rect">
                      <a:avLst/>
                    </a:prstGeom>
                    <a:noFill/>
                    <a:ln>
                      <a:noFill/>
                    </a:ln>
                  </pic:spPr>
                </pic:pic>
              </a:graphicData>
            </a:graphic>
          </wp:inline>
        </w:drawing>
      </w:r>
    </w:p>
    <w:p w14:paraId="4C77286B" w14:textId="4BAC5FA3" w:rsidR="00526043" w:rsidRPr="00C725FC" w:rsidRDefault="00526043" w:rsidP="00526043">
      <w:pPr>
        <w:pStyle w:val="Caption"/>
        <w:jc w:val="center"/>
        <w:rPr>
          <w:rFonts w:ascii="Times New Roman" w:hAnsi="Times New Roman" w:cs="Times New Roman"/>
          <w:i w:val="0"/>
          <w:iCs w:val="0"/>
          <w:color w:val="000000" w:themeColor="text1"/>
          <w:sz w:val="20"/>
          <w:szCs w:val="20"/>
        </w:rPr>
      </w:pPr>
      <w:bookmarkStart w:id="40" w:name="_Toc119670390"/>
      <w:r w:rsidRPr="00C725FC">
        <w:rPr>
          <w:rFonts w:ascii="Times New Roman" w:hAnsi="Times New Roman" w:cs="Times New Roman"/>
          <w:i w:val="0"/>
          <w:iCs w:val="0"/>
          <w:color w:val="000000" w:themeColor="text1"/>
          <w:sz w:val="20"/>
          <w:szCs w:val="20"/>
        </w:rPr>
        <w:t xml:space="preserve">Figure </w:t>
      </w:r>
      <w:r w:rsidRPr="00C725FC">
        <w:rPr>
          <w:rFonts w:ascii="Times New Roman" w:hAnsi="Times New Roman" w:cs="Times New Roman"/>
          <w:i w:val="0"/>
          <w:iCs w:val="0"/>
          <w:color w:val="000000" w:themeColor="text1"/>
          <w:sz w:val="20"/>
          <w:szCs w:val="20"/>
        </w:rPr>
        <w:fldChar w:fldCharType="begin"/>
      </w:r>
      <w:r w:rsidRPr="00C725FC">
        <w:rPr>
          <w:rFonts w:ascii="Times New Roman" w:hAnsi="Times New Roman" w:cs="Times New Roman"/>
          <w:i w:val="0"/>
          <w:iCs w:val="0"/>
          <w:color w:val="000000" w:themeColor="text1"/>
          <w:sz w:val="20"/>
          <w:szCs w:val="20"/>
        </w:rPr>
        <w:instrText xml:space="preserve"> SEQ Figure \* ARABIC </w:instrText>
      </w:r>
      <w:r w:rsidRPr="00C725FC">
        <w:rPr>
          <w:rFonts w:ascii="Times New Roman" w:hAnsi="Times New Roman" w:cs="Times New Roman"/>
          <w:i w:val="0"/>
          <w:iCs w:val="0"/>
          <w:color w:val="000000" w:themeColor="text1"/>
          <w:sz w:val="20"/>
          <w:szCs w:val="20"/>
        </w:rPr>
        <w:fldChar w:fldCharType="separate"/>
      </w:r>
      <w:r w:rsidR="00063FF4">
        <w:rPr>
          <w:rFonts w:ascii="Times New Roman" w:hAnsi="Times New Roman" w:cs="Times New Roman"/>
          <w:i w:val="0"/>
          <w:iCs w:val="0"/>
          <w:noProof/>
          <w:color w:val="000000" w:themeColor="text1"/>
          <w:sz w:val="20"/>
          <w:szCs w:val="20"/>
        </w:rPr>
        <w:t>19</w:t>
      </w:r>
      <w:r w:rsidRPr="00C725FC">
        <w:rPr>
          <w:rFonts w:ascii="Times New Roman" w:hAnsi="Times New Roman" w:cs="Times New Roman"/>
          <w:i w:val="0"/>
          <w:iCs w:val="0"/>
          <w:color w:val="000000" w:themeColor="text1"/>
          <w:sz w:val="20"/>
          <w:szCs w:val="20"/>
        </w:rPr>
        <w:fldChar w:fldCharType="end"/>
      </w:r>
      <w:r w:rsidRPr="00C725FC">
        <w:rPr>
          <w:rFonts w:ascii="Times New Roman" w:hAnsi="Times New Roman" w:cs="Times New Roman"/>
          <w:i w:val="0"/>
          <w:iCs w:val="0"/>
          <w:color w:val="000000" w:themeColor="text1"/>
          <w:sz w:val="20"/>
          <w:szCs w:val="20"/>
        </w:rPr>
        <w:t xml:space="preserve">.Decomposition of </w:t>
      </w:r>
      <w:r w:rsidR="005478F1">
        <w:rPr>
          <w:rFonts w:ascii="Times New Roman" w:hAnsi="Times New Roman" w:cs="Times New Roman"/>
          <w:i w:val="0"/>
          <w:iCs w:val="0"/>
          <w:color w:val="000000" w:themeColor="text1"/>
          <w:sz w:val="20"/>
          <w:szCs w:val="20"/>
        </w:rPr>
        <w:t>m</w:t>
      </w:r>
      <w:r w:rsidRPr="00C725FC">
        <w:rPr>
          <w:rFonts w:ascii="Times New Roman" w:hAnsi="Times New Roman" w:cs="Times New Roman"/>
          <w:i w:val="0"/>
          <w:iCs w:val="0"/>
          <w:color w:val="000000" w:themeColor="text1"/>
          <w:sz w:val="20"/>
          <w:szCs w:val="20"/>
        </w:rPr>
        <w:t xml:space="preserve">ajor </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ub-</w:t>
      </w:r>
      <w:r w:rsidR="005478F1">
        <w:rPr>
          <w:rFonts w:ascii="Times New Roman" w:hAnsi="Times New Roman" w:cs="Times New Roman"/>
          <w:i w:val="0"/>
          <w:iCs w:val="0"/>
          <w:color w:val="000000" w:themeColor="text1"/>
          <w:sz w:val="20"/>
          <w:szCs w:val="20"/>
        </w:rPr>
        <w:t>s</w:t>
      </w:r>
      <w:r w:rsidRPr="00C725FC">
        <w:rPr>
          <w:rFonts w:ascii="Times New Roman" w:hAnsi="Times New Roman" w:cs="Times New Roman"/>
          <w:i w:val="0"/>
          <w:iCs w:val="0"/>
          <w:color w:val="000000" w:themeColor="text1"/>
          <w:sz w:val="20"/>
          <w:szCs w:val="20"/>
        </w:rPr>
        <w:t>ystems</w:t>
      </w:r>
      <w:del w:id="41" w:author="JAYANT-LAB-09" w:date="2022-11-07T12:01:00Z">
        <w:r w:rsidRPr="00C725FC">
          <w:rPr>
            <w:rFonts w:ascii="Times New Roman" w:hAnsi="Times New Roman" w:cs="Times New Roman"/>
            <w:i w:val="0"/>
            <w:iCs w:val="0"/>
            <w:noProof/>
            <w:color w:val="000000" w:themeColor="text1"/>
            <w:sz w:val="20"/>
            <w:szCs w:val="20"/>
          </w:rPr>
          <mc:AlternateContent>
            <mc:Choice Requires="wpg">
              <w:drawing>
                <wp:anchor distT="0" distB="0" distL="114300" distR="114300" simplePos="0" relativeHeight="251658257" behindDoc="0" locked="0" layoutInCell="0" allowOverlap="1" wp14:anchorId="2B593D07" wp14:editId="7856406C">
                  <wp:simplePos x="0" y="0"/>
                  <wp:positionH relativeFrom="column">
                    <wp:posOffset>411480</wp:posOffset>
                  </wp:positionH>
                  <wp:positionV relativeFrom="paragraph">
                    <wp:posOffset>9410700</wp:posOffset>
                  </wp:positionV>
                  <wp:extent cx="4297680" cy="815340"/>
                  <wp:effectExtent l="0" t="0" r="26670" b="60960"/>
                  <wp:wrapNone/>
                  <wp:docPr id="6" name="Group 6"/>
                  <wp:cNvGraphicFramePr/>
                  <a:graphic xmlns:a="http://schemas.openxmlformats.org/drawingml/2006/main">
                    <a:graphicData uri="http://schemas.microsoft.com/office/word/2010/wordprocessingGroup">
                      <wpg:wgp>
                        <wpg:cNvGrpSpPr/>
                        <wpg:grpSpPr bwMode="auto">
                          <a:xfrm>
                            <a:off x="0" y="0"/>
                            <a:ext cx="4297680" cy="815340"/>
                            <a:chOff x="0" y="0"/>
                            <a:chExt cx="6768" cy="1284"/>
                          </a:xfrm>
                        </wpg:grpSpPr>
                        <wps:wsp>
                          <wps:cNvPr id="20" name="Text Box 219"/>
                          <wps:cNvSpPr txBox="1">
                            <a:spLocks noChangeArrowheads="1"/>
                          </wps:cNvSpPr>
                          <wps:spPr bwMode="auto">
                            <a:xfrm>
                              <a:off x="0" y="575"/>
                              <a:ext cx="2160" cy="432"/>
                            </a:xfrm>
                            <a:prstGeom prst="rect">
                              <a:avLst/>
                            </a:prstGeom>
                            <a:solidFill>
                              <a:srgbClr val="FFFFFF"/>
                            </a:solidFill>
                            <a:ln w="9525">
                              <a:solidFill>
                                <a:srgbClr val="000000"/>
                              </a:solidFill>
                              <a:miter lim="800000"/>
                              <a:headEnd/>
                              <a:tailEnd/>
                            </a:ln>
                          </wps:spPr>
                          <wps:txbx>
                            <w:txbxContent>
                              <w:p w14:paraId="07BC0120" w14:textId="77777777" w:rsidR="00526043" w:rsidRDefault="00526043" w:rsidP="00526043">
                                <w:pPr>
                                  <w:jc w:val="center"/>
                                  <w:rPr>
                                    <w:del w:id="42" w:author="JAYANT-LAB-09" w:date="2022-11-07T12:01:00Z"/>
                                    <w:b/>
                                  </w:rPr>
                                </w:pPr>
                              </w:p>
                            </w:txbxContent>
                          </wps:txbx>
                          <wps:bodyPr rot="0" vert="horz" wrap="square" lIns="91440" tIns="45720" rIns="91440" bIns="45720" anchor="t" anchorCtr="0" upright="1">
                            <a:noAutofit/>
                          </wps:bodyPr>
                        </wps:wsp>
                        <wps:wsp>
                          <wps:cNvPr id="21" name="Text Box 220"/>
                          <wps:cNvSpPr txBox="1">
                            <a:spLocks noChangeArrowheads="1"/>
                          </wps:cNvSpPr>
                          <wps:spPr bwMode="auto">
                            <a:xfrm>
                              <a:off x="4896" y="564"/>
                              <a:ext cx="1872" cy="432"/>
                            </a:xfrm>
                            <a:prstGeom prst="rect">
                              <a:avLst/>
                            </a:prstGeom>
                            <a:solidFill>
                              <a:srgbClr val="FFFFFF"/>
                            </a:solidFill>
                            <a:ln w="9525">
                              <a:solidFill>
                                <a:srgbClr val="000000"/>
                              </a:solidFill>
                              <a:miter lim="800000"/>
                              <a:headEnd/>
                              <a:tailEnd/>
                            </a:ln>
                          </wps:spPr>
                          <wps:txbx>
                            <w:txbxContent>
                              <w:p w14:paraId="269A0EE3" w14:textId="77777777" w:rsidR="00526043" w:rsidRDefault="00526043" w:rsidP="00526043">
                                <w:pPr>
                                  <w:jc w:val="center"/>
                                  <w:rPr>
                                    <w:del w:id="43" w:author="JAYANT-LAB-09" w:date="2022-11-07T12:01:00Z"/>
                                    <w:b/>
                                  </w:rPr>
                                </w:pPr>
                              </w:p>
                            </w:txbxContent>
                          </wps:txbx>
                          <wps:bodyPr rot="0" vert="horz" wrap="square" lIns="91440" tIns="45720" rIns="91440" bIns="45720" anchor="t" anchorCtr="0" upright="1">
                            <a:noAutofit/>
                          </wps:bodyPr>
                        </wps:wsp>
                        <wps:wsp>
                          <wps:cNvPr id="23" name="Line 221"/>
                          <wps:cNvCnPr>
                            <a:cxnSpLocks noChangeShapeType="1"/>
                          </wps:cNvCnPr>
                          <wps:spPr bwMode="auto">
                            <a:xfrm>
                              <a:off x="576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Text Box 222"/>
                          <wps:cNvSpPr txBox="1">
                            <a:spLocks noChangeArrowheads="1"/>
                          </wps:cNvSpPr>
                          <wps:spPr bwMode="auto">
                            <a:xfrm>
                              <a:off x="2880" y="564"/>
                              <a:ext cx="1296" cy="432"/>
                            </a:xfrm>
                            <a:prstGeom prst="rect">
                              <a:avLst/>
                            </a:prstGeom>
                            <a:solidFill>
                              <a:srgbClr val="FFFFFF"/>
                            </a:solidFill>
                            <a:ln w="9525">
                              <a:solidFill>
                                <a:srgbClr val="000000"/>
                              </a:solidFill>
                              <a:miter lim="800000"/>
                              <a:headEnd/>
                              <a:tailEnd/>
                            </a:ln>
                          </wps:spPr>
                          <wps:txbx>
                            <w:txbxContent>
                              <w:p w14:paraId="6C0255A7" w14:textId="77777777" w:rsidR="00526043" w:rsidRDefault="00526043" w:rsidP="00526043">
                                <w:pPr>
                                  <w:jc w:val="center"/>
                                  <w:rPr>
                                    <w:del w:id="44" w:author="JAYANT-LAB-09" w:date="2022-11-07T12:01:00Z"/>
                                    <w:b/>
                                  </w:rPr>
                                </w:pPr>
                              </w:p>
                            </w:txbxContent>
                          </wps:txbx>
                          <wps:bodyPr rot="0" vert="horz" wrap="square" lIns="91440" tIns="45720" rIns="91440" bIns="45720" anchor="t" anchorCtr="0" upright="1">
                            <a:noAutofit/>
                          </wps:bodyPr>
                        </wps:wsp>
                        <wps:wsp>
                          <wps:cNvPr id="33" name="Line 223"/>
                          <wps:cNvCnPr>
                            <a:cxnSpLocks noChangeShapeType="1"/>
                          </wps:cNvCnPr>
                          <wps:spPr bwMode="auto">
                            <a:xfrm>
                              <a:off x="360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Line 224"/>
                          <wps:cNvCnPr>
                            <a:cxnSpLocks noChangeShapeType="1"/>
                          </wps:cNvCnPr>
                          <wps:spPr bwMode="auto">
                            <a:xfrm>
                              <a:off x="2304" y="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225"/>
                          <wps:cNvCnPr>
                            <a:cxnSpLocks noChangeShapeType="1"/>
                          </wps:cNvCnPr>
                          <wps:spPr bwMode="auto">
                            <a:xfrm flipH="1">
                              <a:off x="5904" y="996"/>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593D07" id="Group 6" o:spid="_x0000_s1059" style="position:absolute;left:0;text-align:left;margin-left:32.4pt;margin-top:741pt;width:338.4pt;height:64.2pt;z-index:251658257" coordsize="676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" o:allowincell="f">
                  <v:shape id="Text Box 219" o:spid="_x0000_s1060" type="#_x0000_t202" style="position:absolute;top:575;width:216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">
                    <v:textbox>
                      <w:txbxContent>
                        <w:p w14:paraId="07BC0120" w14:textId="77777777" w:rsidR="00526043" w:rsidRDefault="00526043" w:rsidP="00526043">
                          <w:pPr>
                            <w:jc w:val="center"/>
                            <w:rPr>
                              <w:del w:id="45" w:author="JAYANT-LAB-09" w:date="2022-11-07T12:01:00Z"/>
                              <w:b/>
                            </w:rPr>
                          </w:pPr>
                        </w:p>
                      </w:txbxContent>
                    </v:textbox>
                  </v:shape>
                  <v:shape id="Text Box 220" o:spid="_x0000_s1061" type="#_x0000_t202" style="position:absolute;left:4896;top:564;width:187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">
                    <v:textbox>
                      <w:txbxContent>
                        <w:p w14:paraId="269A0EE3" w14:textId="77777777" w:rsidR="00526043" w:rsidRDefault="00526043" w:rsidP="00526043">
                          <w:pPr>
                            <w:jc w:val="center"/>
                            <w:rPr>
                              <w:del w:id="46" w:author="JAYANT-LAB-09" w:date="2022-11-07T12:01:00Z"/>
                              <w:b/>
                            </w:rPr>
                          </w:pPr>
                        </w:p>
                      </w:txbxContent>
                    </v:textbox>
                  </v:shape>
                  <v:line id="Line 221" o:spid="_x0000_s1062" style="position:absolute;visibility:visible;mso-wrap-style:square" from="5760,288" to="576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">
                    <v:stroke endarrow="block"/>
                  </v:line>
                  <v:shape id="Text Box 222" o:spid="_x0000_s1063" type="#_x0000_t202" style="position:absolute;left:2880;top:564;width:129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">
                    <v:textbox>
                      <w:txbxContent>
                        <w:p w14:paraId="6C0255A7" w14:textId="77777777" w:rsidR="00526043" w:rsidRDefault="00526043" w:rsidP="00526043">
                          <w:pPr>
                            <w:jc w:val="center"/>
                            <w:rPr>
                              <w:del w:id="47" w:author="JAYANT-LAB-09" w:date="2022-11-07T12:01:00Z"/>
                              <w:b/>
                            </w:rPr>
                          </w:pPr>
                        </w:p>
                      </w:txbxContent>
                    </v:textbox>
                  </v:shape>
                  <v:line id="Line 223" o:spid="_x0000_s1064" style="position:absolute;visibility:visible;mso-wrap-style:square" from="3600,288" to="360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line id="Line 224" o:spid="_x0000_s1065" style="position:absolute;visibility:visible;mso-wrap-style:square" from="2304,0" to="230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line id="Line 225" o:spid="_x0000_s1066" style="position:absolute;flip:x;visibility:visible;mso-wrap-style:square" from="5904,996" to="5904,1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">
                    <v:stroke endarrow="block"/>
                  </v:line>
                </v:group>
              </w:pict>
            </mc:Fallback>
          </mc:AlternateContent>
        </w:r>
      </w:del>
      <w:ins w:id="48" w:author="JAYANT-LAB-09" w:date="2022-11-07T12:01:00Z">
        <w:r w:rsidRPr="00C725FC">
          <w:rPr>
            <w:rFonts w:ascii="Times New Roman" w:hAnsi="Times New Roman" w:cs="Times New Roman"/>
            <w:i w:val="0"/>
            <w:iCs w:val="0"/>
            <w:noProof/>
            <w:color w:val="000000" w:themeColor="text1"/>
            <w:sz w:val="20"/>
            <w:szCs w:val="20"/>
          </w:rPr>
          <mc:AlternateContent>
            <mc:Choice Requires="wpg">
              <w:drawing>
                <wp:anchor distT="0" distB="0" distL="114300" distR="114300" simplePos="0" relativeHeight="251658256" behindDoc="0" locked="0" layoutInCell="0" allowOverlap="1" wp14:anchorId="6B94579C" wp14:editId="1FF2719D">
                  <wp:simplePos x="0" y="0"/>
                  <wp:positionH relativeFrom="column">
                    <wp:posOffset>411480</wp:posOffset>
                  </wp:positionH>
                  <wp:positionV relativeFrom="paragraph">
                    <wp:posOffset>9410700</wp:posOffset>
                  </wp:positionV>
                  <wp:extent cx="4297680" cy="815340"/>
                  <wp:effectExtent l="0" t="0" r="26670" b="60960"/>
                  <wp:wrapNone/>
                  <wp:docPr id="57356" name="Group 57356"/>
                  <wp:cNvGraphicFramePr/>
                  <a:graphic xmlns:a="http://schemas.openxmlformats.org/drawingml/2006/main">
                    <a:graphicData uri="http://schemas.microsoft.com/office/word/2010/wordprocessingGroup">
                      <wpg:wgp>
                        <wpg:cNvGrpSpPr/>
                        <wpg:grpSpPr bwMode="auto">
                          <a:xfrm>
                            <a:off x="0" y="0"/>
                            <a:ext cx="4297680" cy="815340"/>
                            <a:chOff x="0" y="0"/>
                            <a:chExt cx="6768" cy="1284"/>
                          </a:xfrm>
                        </wpg:grpSpPr>
                        <wps:wsp>
                          <wps:cNvPr id="131" name="Text Box 219"/>
                          <wps:cNvSpPr txBox="1">
                            <a:spLocks noChangeArrowheads="1"/>
                          </wps:cNvSpPr>
                          <wps:spPr bwMode="auto">
                            <a:xfrm>
                              <a:off x="0" y="575"/>
                              <a:ext cx="2160" cy="432"/>
                            </a:xfrm>
                            <a:prstGeom prst="rect">
                              <a:avLst/>
                            </a:prstGeom>
                            <a:solidFill>
                              <a:srgbClr val="FFFFFF"/>
                            </a:solidFill>
                            <a:ln w="9525">
                              <a:solidFill>
                                <a:srgbClr val="000000"/>
                              </a:solidFill>
                              <a:miter lim="800000"/>
                              <a:headEnd/>
                              <a:tailEnd/>
                            </a:ln>
                          </wps:spPr>
                          <wps:txbx>
                            <w:txbxContent>
                              <w:p w14:paraId="0E66E88A" w14:textId="77777777" w:rsidR="00526043" w:rsidRDefault="00526043" w:rsidP="00526043">
                                <w:pPr>
                                  <w:jc w:val="center"/>
                                  <w:rPr>
                                    <w:ins w:id="49" w:author="JAYANT-LAB-09" w:date="2022-11-07T12:01:00Z"/>
                                    <w:b/>
                                  </w:rPr>
                                </w:pPr>
                              </w:p>
                            </w:txbxContent>
                          </wps:txbx>
                          <wps:bodyPr rot="0" vert="horz" wrap="square" lIns="91440" tIns="45720" rIns="91440" bIns="45720" anchor="t" anchorCtr="0" upright="1">
                            <a:noAutofit/>
                          </wps:bodyPr>
                        </wps:wsp>
                        <wps:wsp>
                          <wps:cNvPr id="132" name="Text Box 220"/>
                          <wps:cNvSpPr txBox="1">
                            <a:spLocks noChangeArrowheads="1"/>
                          </wps:cNvSpPr>
                          <wps:spPr bwMode="auto">
                            <a:xfrm>
                              <a:off x="4896" y="564"/>
                              <a:ext cx="1872" cy="432"/>
                            </a:xfrm>
                            <a:prstGeom prst="rect">
                              <a:avLst/>
                            </a:prstGeom>
                            <a:solidFill>
                              <a:srgbClr val="FFFFFF"/>
                            </a:solidFill>
                            <a:ln w="9525">
                              <a:solidFill>
                                <a:srgbClr val="000000"/>
                              </a:solidFill>
                              <a:miter lim="800000"/>
                              <a:headEnd/>
                              <a:tailEnd/>
                            </a:ln>
                          </wps:spPr>
                          <wps:txbx>
                            <w:txbxContent>
                              <w:p w14:paraId="49AD83A1" w14:textId="77777777" w:rsidR="00526043" w:rsidRDefault="00526043" w:rsidP="00526043">
                                <w:pPr>
                                  <w:jc w:val="center"/>
                                  <w:rPr>
                                    <w:ins w:id="50" w:author="JAYANT-LAB-09" w:date="2022-11-07T12:01:00Z"/>
                                    <w:b/>
                                  </w:rPr>
                                </w:pPr>
                              </w:p>
                            </w:txbxContent>
                          </wps:txbx>
                          <wps:bodyPr rot="0" vert="horz" wrap="square" lIns="91440" tIns="45720" rIns="91440" bIns="45720" anchor="t" anchorCtr="0" upright="1">
                            <a:noAutofit/>
                          </wps:bodyPr>
                        </wps:wsp>
                        <wps:wsp>
                          <wps:cNvPr id="133" name="Line 221"/>
                          <wps:cNvCnPr>
                            <a:cxnSpLocks noChangeShapeType="1"/>
                          </wps:cNvCnPr>
                          <wps:spPr bwMode="auto">
                            <a:xfrm>
                              <a:off x="576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 name="Text Box 222"/>
                          <wps:cNvSpPr txBox="1">
                            <a:spLocks noChangeArrowheads="1"/>
                          </wps:cNvSpPr>
                          <wps:spPr bwMode="auto">
                            <a:xfrm>
                              <a:off x="2880" y="564"/>
                              <a:ext cx="1296" cy="432"/>
                            </a:xfrm>
                            <a:prstGeom prst="rect">
                              <a:avLst/>
                            </a:prstGeom>
                            <a:solidFill>
                              <a:srgbClr val="FFFFFF"/>
                            </a:solidFill>
                            <a:ln w="9525">
                              <a:solidFill>
                                <a:srgbClr val="000000"/>
                              </a:solidFill>
                              <a:miter lim="800000"/>
                              <a:headEnd/>
                              <a:tailEnd/>
                            </a:ln>
                          </wps:spPr>
                          <wps:txbx>
                            <w:txbxContent>
                              <w:p w14:paraId="25B3A863" w14:textId="77777777" w:rsidR="00526043" w:rsidRDefault="00526043" w:rsidP="00526043">
                                <w:pPr>
                                  <w:jc w:val="center"/>
                                  <w:rPr>
                                    <w:ins w:id="51" w:author="JAYANT-LAB-09" w:date="2022-11-07T12:01:00Z"/>
                                    <w:b/>
                                  </w:rPr>
                                </w:pPr>
                              </w:p>
                            </w:txbxContent>
                          </wps:txbx>
                          <wps:bodyPr rot="0" vert="horz" wrap="square" lIns="91440" tIns="45720" rIns="91440" bIns="45720" anchor="t" anchorCtr="0" upright="1">
                            <a:noAutofit/>
                          </wps:bodyPr>
                        </wps:wsp>
                        <wps:wsp>
                          <wps:cNvPr id="135" name="Line 223"/>
                          <wps:cNvCnPr>
                            <a:cxnSpLocks noChangeShapeType="1"/>
                          </wps:cNvCnPr>
                          <wps:spPr bwMode="auto">
                            <a:xfrm>
                              <a:off x="3600" y="288"/>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 name="Line 224"/>
                          <wps:cNvCnPr>
                            <a:cxnSpLocks noChangeShapeType="1"/>
                          </wps:cNvCnPr>
                          <wps:spPr bwMode="auto">
                            <a:xfrm>
                              <a:off x="2304" y="0"/>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 name="Line 225"/>
                          <wps:cNvCnPr>
                            <a:cxnSpLocks noChangeShapeType="1"/>
                          </wps:cNvCnPr>
                          <wps:spPr bwMode="auto">
                            <a:xfrm flipH="1">
                              <a:off x="5904" y="996"/>
                              <a:ext cx="0" cy="2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94579C" id="Group 57356" o:spid="_x0000_s1067" style="position:absolute;left:0;text-align:left;margin-left:32.4pt;margin-top:741pt;width:338.4pt;height:64.2pt;z-index:251658256" coordsize="6768,1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" o:allowincell="f">
                  <v:shape id="Text Box 219" o:spid="_x0000_s1068" type="#_x0000_t202" style="position:absolute;top:575;width:216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">
                    <v:textbox>
                      <w:txbxContent>
                        <w:p w14:paraId="0E66E88A" w14:textId="77777777" w:rsidR="00526043" w:rsidRDefault="00526043" w:rsidP="00526043">
                          <w:pPr>
                            <w:jc w:val="center"/>
                            <w:rPr>
                              <w:ins w:id="52" w:author="JAYANT-LAB-09" w:date="2022-11-07T12:01:00Z"/>
                              <w:b/>
                            </w:rPr>
                          </w:pPr>
                        </w:p>
                      </w:txbxContent>
                    </v:textbox>
                  </v:shape>
                  <v:shape id="Text Box 220" o:spid="_x0000_s1069" type="#_x0000_t202" style="position:absolute;left:4896;top:564;width:1872;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">
                    <v:textbox>
                      <w:txbxContent>
                        <w:p w14:paraId="49AD83A1" w14:textId="77777777" w:rsidR="00526043" w:rsidRDefault="00526043" w:rsidP="00526043">
                          <w:pPr>
                            <w:jc w:val="center"/>
                            <w:rPr>
                              <w:ins w:id="53" w:author="JAYANT-LAB-09" w:date="2022-11-07T12:01:00Z"/>
                              <w:b/>
                            </w:rPr>
                          </w:pPr>
                        </w:p>
                      </w:txbxContent>
                    </v:textbox>
                  </v:shape>
                  <v:line id="Line 221" o:spid="_x0000_s1070" style="position:absolute;visibility:visible;mso-wrap-style:square" from="5760,288" to="576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">
                    <v:stroke endarrow="block"/>
                  </v:line>
                  <v:shape id="Text Box 222" o:spid="_x0000_s1071" type="#_x0000_t202" style="position:absolute;left:2880;top:564;width:1296;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">
                    <v:textbox>
                      <w:txbxContent>
                        <w:p w14:paraId="25B3A863" w14:textId="77777777" w:rsidR="00526043" w:rsidRDefault="00526043" w:rsidP="00526043">
                          <w:pPr>
                            <w:jc w:val="center"/>
                            <w:rPr>
                              <w:ins w:id="54" w:author="JAYANT-LAB-09" w:date="2022-11-07T12:01:00Z"/>
                              <w:b/>
                            </w:rPr>
                          </w:pPr>
                        </w:p>
                      </w:txbxContent>
                    </v:textbox>
                  </v:shape>
                  <v:line id="Line 223" o:spid="_x0000_s1072" style="position:absolute;visibility:visible;mso-wrap-style:square" from="3600,288" to="3600,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">
                    <v:stroke endarrow="block"/>
                  </v:line>
                  <v:line id="Line 224" o:spid="_x0000_s1073" style="position:absolute;visibility:visible;mso-wrap-style:square" from="2304,0" to="230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">
                    <v:stroke endarrow="block"/>
                  </v:line>
                  <v:line id="Line 225" o:spid="_x0000_s1074" style="position:absolute;flip:x;visibility:visible;mso-wrap-style:square" from="5904,996" to="5904,1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">
                    <v:stroke endarrow="block"/>
                  </v:line>
                </v:group>
              </w:pict>
            </mc:Fallback>
          </mc:AlternateContent>
        </w:r>
      </w:ins>
      <w:bookmarkEnd w:id="40"/>
    </w:p>
    <w:p w14:paraId="0CE251E7" w14:textId="77777777" w:rsidR="00653975" w:rsidRDefault="00653975" w:rsidP="00012502">
      <w:pPr>
        <w:jc w:val="both"/>
        <w:rPr>
          <w:rFonts w:ascii="Times New Roman" w:hAnsi="Times New Roman" w:cs="Times New Roman"/>
          <w:color w:val="000000" w:themeColor="text1"/>
        </w:rPr>
        <w:sectPr w:rsidR="00653975" w:rsidSect="00083F8B">
          <w:pgSz w:w="8420" w:h="5954" w:orient="landscape" w:code="9"/>
          <w:pgMar w:top="720" w:right="482" w:bottom="709" w:left="567" w:header="284" w:footer="284" w:gutter="0"/>
          <w:cols w:space="708"/>
          <w:docGrid w:linePitch="360"/>
        </w:sectPr>
      </w:pPr>
    </w:p>
    <w:p w14:paraId="4313AA0D" w14:textId="3A1366CB" w:rsidR="00F7254D" w:rsidRDefault="00F7254D" w:rsidP="00495998">
      <w:pPr>
        <w:pStyle w:val="Heading1"/>
        <w:numPr>
          <w:ilvl w:val="1"/>
          <w:numId w:val="20"/>
        </w:numPr>
        <w:spacing w:before="0" w:after="240" w:line="240" w:lineRule="auto"/>
        <w:ind w:left="357" w:hanging="357"/>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lastRenderedPageBreak/>
        <w:t>Conclusions</w:t>
      </w:r>
    </w:p>
    <w:p w14:paraId="74475A1B" w14:textId="23EF61E0" w:rsidR="00F7254D" w:rsidRPr="00DB1E85" w:rsidRDefault="00F7254D" w:rsidP="00495998">
      <w:pPr>
        <w:jc w:val="both"/>
        <w:rPr>
          <w:rFonts w:ascii="Times New Roman" w:hAnsi="Times New Roman" w:cs="Times New Roman"/>
          <w:color w:val="000000" w:themeColor="text1"/>
        </w:rPr>
      </w:pPr>
      <w:r w:rsidRPr="00DB1E85">
        <w:rPr>
          <w:rFonts w:ascii="Times New Roman" w:hAnsi="Times New Roman" w:cs="Times New Roman"/>
          <w:color w:val="000000" w:themeColor="text1"/>
        </w:rPr>
        <w:t xml:space="preserve">In the overall perspective of </w:t>
      </w:r>
      <w:r w:rsidR="00495998" w:rsidRPr="00DB1E85">
        <w:rPr>
          <w:rFonts w:ascii="Times New Roman" w:hAnsi="Times New Roman" w:cs="Times New Roman"/>
          <w:color w:val="000000" w:themeColor="text1"/>
        </w:rPr>
        <w:t>model-based</w:t>
      </w:r>
      <w:r w:rsidRPr="00DB1E85">
        <w:rPr>
          <w:rFonts w:ascii="Times New Roman" w:hAnsi="Times New Roman" w:cs="Times New Roman"/>
          <w:color w:val="000000" w:themeColor="text1"/>
        </w:rPr>
        <w:t xml:space="preserve"> system</w:t>
      </w:r>
      <w:r w:rsidR="00DB1E85" w:rsidRPr="00DB1E85">
        <w:rPr>
          <w:rFonts w:ascii="Times New Roman" w:hAnsi="Times New Roman" w:cs="Times New Roman"/>
          <w:color w:val="000000" w:themeColor="text1"/>
        </w:rPr>
        <w:t xml:space="preserve"> Design (MSD) approach we can infer some of its important aspects as follows:</w:t>
      </w:r>
    </w:p>
    <w:p w14:paraId="38248D2E" w14:textId="14061D08"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Unifying</w:t>
      </w:r>
      <w:r w:rsidR="00DB1E85" w:rsidRPr="00DB1E85">
        <w:rPr>
          <w:rFonts w:ascii="Times New Roman" w:hAnsi="Times New Roman" w:cs="Times New Roman"/>
          <w:color w:val="000000" w:themeColor="text1"/>
        </w:rPr>
        <w:t xml:space="preserve"> the In</w:t>
      </w:r>
      <w:r>
        <w:rPr>
          <w:rFonts w:ascii="Times New Roman" w:hAnsi="Times New Roman" w:cs="Times New Roman"/>
          <w:color w:val="000000" w:themeColor="text1"/>
        </w:rPr>
        <w:t>terfaces</w:t>
      </w:r>
      <w:r w:rsidR="00DB1E85" w:rsidRPr="00DB1E85">
        <w:rPr>
          <w:rFonts w:ascii="Times New Roman" w:hAnsi="Times New Roman" w:cs="Times New Roman"/>
          <w:color w:val="000000" w:themeColor="text1"/>
        </w:rPr>
        <w:t xml:space="preserve"> and not </w:t>
      </w:r>
      <w:r w:rsidRPr="00DB1E85">
        <w:rPr>
          <w:rFonts w:ascii="Times New Roman" w:hAnsi="Times New Roman" w:cs="Times New Roman"/>
          <w:color w:val="000000" w:themeColor="text1"/>
        </w:rPr>
        <w:t>collecting</w:t>
      </w:r>
      <w:r w:rsidR="00DB1E85" w:rsidRPr="00DB1E85">
        <w:rPr>
          <w:rFonts w:ascii="Times New Roman" w:hAnsi="Times New Roman" w:cs="Times New Roman"/>
          <w:color w:val="000000" w:themeColor="text1"/>
        </w:rPr>
        <w:t xml:space="preserve"> properties.</w:t>
      </w:r>
    </w:p>
    <w:p w14:paraId="01E908A1" w14:textId="7D6D1DF5"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Manifesting</w:t>
      </w:r>
      <w:r w:rsidR="00DB1E85" w:rsidRPr="00DB1E8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the </w:t>
      </w:r>
      <w:r w:rsidR="00DB1E85" w:rsidRPr="00DB1E85">
        <w:rPr>
          <w:rFonts w:ascii="Times New Roman" w:hAnsi="Times New Roman" w:cs="Times New Roman"/>
          <w:color w:val="000000" w:themeColor="text1"/>
        </w:rPr>
        <w:t>main C</w:t>
      </w:r>
      <w:r>
        <w:rPr>
          <w:rFonts w:ascii="Times New Roman" w:hAnsi="Times New Roman" w:cs="Times New Roman"/>
          <w:color w:val="000000" w:themeColor="text1"/>
        </w:rPr>
        <w:t>a</w:t>
      </w:r>
      <w:r w:rsidR="00DB1E85" w:rsidRPr="00DB1E85">
        <w:rPr>
          <w:rFonts w:ascii="Times New Roman" w:hAnsi="Times New Roman" w:cs="Times New Roman"/>
          <w:color w:val="000000" w:themeColor="text1"/>
        </w:rPr>
        <w:t>pabilities.</w:t>
      </w:r>
    </w:p>
    <w:p w14:paraId="684B541E" w14:textId="2EC86516"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Satisfying</w:t>
      </w:r>
      <w:r w:rsidR="00DB1E85" w:rsidRPr="00DB1E85">
        <w:rPr>
          <w:rFonts w:ascii="Times New Roman" w:hAnsi="Times New Roman" w:cs="Times New Roman"/>
          <w:color w:val="000000" w:themeColor="text1"/>
        </w:rPr>
        <w:t xml:space="preserve"> individual </w:t>
      </w:r>
      <w:r>
        <w:rPr>
          <w:rFonts w:ascii="Times New Roman" w:hAnsi="Times New Roman" w:cs="Times New Roman"/>
          <w:color w:val="000000" w:themeColor="text1"/>
        </w:rPr>
        <w:t>requirements</w:t>
      </w:r>
      <w:r w:rsidR="00DB1E85" w:rsidRPr="00DB1E85">
        <w:rPr>
          <w:rFonts w:ascii="Times New Roman" w:hAnsi="Times New Roman" w:cs="Times New Roman"/>
          <w:color w:val="000000" w:themeColor="text1"/>
        </w:rPr>
        <w:t xml:space="preserve"> of </w:t>
      </w:r>
      <w:r>
        <w:rPr>
          <w:rFonts w:ascii="Times New Roman" w:hAnsi="Times New Roman" w:cs="Times New Roman"/>
          <w:color w:val="000000" w:themeColor="text1"/>
        </w:rPr>
        <w:t xml:space="preserve">the </w:t>
      </w:r>
      <w:r w:rsidR="00DB1E85" w:rsidRPr="00DB1E85">
        <w:rPr>
          <w:rFonts w:ascii="Times New Roman" w:hAnsi="Times New Roman" w:cs="Times New Roman"/>
          <w:color w:val="000000" w:themeColor="text1"/>
        </w:rPr>
        <w:t xml:space="preserve">basic components </w:t>
      </w:r>
      <w:r>
        <w:rPr>
          <w:rFonts w:ascii="Times New Roman" w:hAnsi="Times New Roman" w:cs="Times New Roman"/>
          <w:color w:val="000000" w:themeColor="text1"/>
        </w:rPr>
        <w:t xml:space="preserve">so that the </w:t>
      </w:r>
      <w:r w:rsidRPr="00DB1E85">
        <w:rPr>
          <w:rFonts w:ascii="Times New Roman" w:hAnsi="Times New Roman" w:cs="Times New Roman"/>
          <w:color w:val="000000" w:themeColor="text1"/>
        </w:rPr>
        <w:t>overall</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system</w:t>
      </w:r>
      <w:r>
        <w:rPr>
          <w:rFonts w:ascii="Times New Roman" w:hAnsi="Times New Roman" w:cs="Times New Roman"/>
          <w:color w:val="000000" w:themeColor="text1"/>
        </w:rPr>
        <w:t xml:space="preserve">’s </w:t>
      </w:r>
      <w:r w:rsidRPr="00DB1E85">
        <w:rPr>
          <w:rFonts w:ascii="Times New Roman" w:hAnsi="Times New Roman" w:cs="Times New Roman"/>
          <w:color w:val="000000" w:themeColor="text1"/>
        </w:rPr>
        <w:t>requirements</w:t>
      </w:r>
      <w:r>
        <w:rPr>
          <w:rFonts w:ascii="Times New Roman" w:hAnsi="Times New Roman" w:cs="Times New Roman"/>
          <w:color w:val="000000" w:themeColor="text1"/>
        </w:rPr>
        <w:t xml:space="preserve"> can be achieved</w:t>
      </w:r>
      <w:r w:rsidR="00DB1E85" w:rsidRPr="00DB1E85">
        <w:rPr>
          <w:rFonts w:ascii="Times New Roman" w:hAnsi="Times New Roman" w:cs="Times New Roman"/>
          <w:color w:val="000000" w:themeColor="text1"/>
        </w:rPr>
        <w:t>.</w:t>
      </w:r>
    </w:p>
    <w:p w14:paraId="07B7155B" w14:textId="1693EA11"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Realiz</w:t>
      </w:r>
      <w:r>
        <w:rPr>
          <w:rFonts w:ascii="Times New Roman" w:hAnsi="Times New Roman" w:cs="Times New Roman"/>
          <w:color w:val="000000" w:themeColor="text1"/>
        </w:rPr>
        <w:t>ing the</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autonomous</w:t>
      </w:r>
      <w:r w:rsidR="00DB1E85" w:rsidRPr="00DB1E85">
        <w:rPr>
          <w:rFonts w:ascii="Times New Roman" w:hAnsi="Times New Roman" w:cs="Times New Roman"/>
          <w:color w:val="000000" w:themeColor="text1"/>
        </w:rPr>
        <w:t xml:space="preserve"> properties of components.</w:t>
      </w:r>
    </w:p>
    <w:p w14:paraId="1EE30C71" w14:textId="315F16E8" w:rsidR="00DB1E85" w:rsidRPr="00DB1E85" w:rsidRDefault="00E30E81"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Equipping</w:t>
      </w:r>
      <w:r w:rsidR="00DB1E85" w:rsidRPr="00DB1E85">
        <w:rPr>
          <w:rFonts w:ascii="Times New Roman" w:hAnsi="Times New Roman" w:cs="Times New Roman"/>
          <w:color w:val="000000" w:themeColor="text1"/>
        </w:rPr>
        <w:t xml:space="preserve"> </w:t>
      </w:r>
      <w:r w:rsidRPr="00DB1E85">
        <w:rPr>
          <w:rFonts w:ascii="Times New Roman" w:hAnsi="Times New Roman" w:cs="Times New Roman"/>
          <w:color w:val="000000" w:themeColor="text1"/>
        </w:rPr>
        <w:t>self-responsiveness</w:t>
      </w:r>
      <w:r w:rsidR="00DB1E85" w:rsidRPr="00DB1E85">
        <w:rPr>
          <w:rFonts w:ascii="Times New Roman" w:hAnsi="Times New Roman" w:cs="Times New Roman"/>
          <w:color w:val="000000" w:themeColor="text1"/>
        </w:rPr>
        <w:t>.</w:t>
      </w:r>
    </w:p>
    <w:p w14:paraId="4B5F4389" w14:textId="5B4925E2"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sidRPr="00DB1E85">
        <w:rPr>
          <w:rFonts w:ascii="Times New Roman" w:hAnsi="Times New Roman" w:cs="Times New Roman"/>
          <w:color w:val="000000" w:themeColor="text1"/>
        </w:rPr>
        <w:t xml:space="preserve">Training data for </w:t>
      </w:r>
      <w:r w:rsidR="00E30E81">
        <w:rPr>
          <w:rFonts w:ascii="Times New Roman" w:hAnsi="Times New Roman" w:cs="Times New Roman"/>
          <w:color w:val="000000" w:themeColor="text1"/>
        </w:rPr>
        <w:t xml:space="preserve">supporting </w:t>
      </w:r>
      <w:r w:rsidRPr="00DB1E85">
        <w:rPr>
          <w:rFonts w:ascii="Times New Roman" w:hAnsi="Times New Roman" w:cs="Times New Roman"/>
          <w:color w:val="000000" w:themeColor="text1"/>
        </w:rPr>
        <w:t>each component</w:t>
      </w:r>
      <w:r w:rsidR="00E30E81">
        <w:rPr>
          <w:rFonts w:ascii="Times New Roman" w:hAnsi="Times New Roman" w:cs="Times New Roman"/>
          <w:color w:val="000000" w:themeColor="text1"/>
        </w:rPr>
        <w:t>’s</w:t>
      </w:r>
      <w:r w:rsidRPr="00DB1E85">
        <w:rPr>
          <w:rFonts w:ascii="Times New Roman" w:hAnsi="Times New Roman" w:cs="Times New Roman"/>
          <w:color w:val="000000" w:themeColor="text1"/>
        </w:rPr>
        <w:t xml:space="preserve"> behavior.</w:t>
      </w:r>
    </w:p>
    <w:p w14:paraId="38285DFA" w14:textId="33027126"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 xml:space="preserve">Minimizing </w:t>
      </w:r>
      <w:r w:rsidR="00E30E81">
        <w:rPr>
          <w:rFonts w:ascii="Times New Roman" w:hAnsi="Times New Roman" w:cs="Times New Roman"/>
          <w:color w:val="000000" w:themeColor="text1"/>
        </w:rPr>
        <w:t>unnecessary</w:t>
      </w:r>
      <w:r>
        <w:rPr>
          <w:rFonts w:ascii="Times New Roman" w:hAnsi="Times New Roman" w:cs="Times New Roman"/>
          <w:color w:val="000000" w:themeColor="text1"/>
        </w:rPr>
        <w:t xml:space="preserve"> </w:t>
      </w:r>
      <w:r w:rsidR="00E30E81">
        <w:rPr>
          <w:rFonts w:ascii="Times New Roman" w:hAnsi="Times New Roman" w:cs="Times New Roman"/>
          <w:color w:val="000000" w:themeColor="text1"/>
        </w:rPr>
        <w:t>properties</w:t>
      </w:r>
    </w:p>
    <w:p w14:paraId="527C6349" w14:textId="2F13FE8F"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Inculcating basic model implementation.</w:t>
      </w:r>
    </w:p>
    <w:p w14:paraId="67E2F9CB" w14:textId="00F1EA35" w:rsid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Developing model historically</w:t>
      </w:r>
    </w:p>
    <w:p w14:paraId="7AF6BFC0" w14:textId="17E4B013" w:rsidR="00DB1E85" w:rsidRPr="00DB1E85" w:rsidRDefault="00DB1E85" w:rsidP="00DB1E85">
      <w:pPr>
        <w:pStyle w:val="ListParagraph"/>
        <w:numPr>
          <w:ilvl w:val="2"/>
          <w:numId w:val="16"/>
        </w:numPr>
        <w:tabs>
          <w:tab w:val="clear" w:pos="2160"/>
        </w:tabs>
        <w:ind w:left="567" w:hanging="425"/>
        <w:rPr>
          <w:rFonts w:ascii="Times New Roman" w:hAnsi="Times New Roman" w:cs="Times New Roman"/>
          <w:color w:val="000000" w:themeColor="text1"/>
        </w:rPr>
      </w:pPr>
      <w:r>
        <w:rPr>
          <w:rFonts w:ascii="Times New Roman" w:hAnsi="Times New Roman" w:cs="Times New Roman"/>
          <w:color w:val="000000" w:themeColor="text1"/>
        </w:rPr>
        <w:t>Having simple model in its basic core.</w:t>
      </w:r>
    </w:p>
    <w:p w14:paraId="18C8BCD3" w14:textId="77777777" w:rsidR="00F7254D" w:rsidRDefault="00F7254D" w:rsidP="00F7254D"/>
    <w:p w14:paraId="4E21FBA1" w14:textId="14595B63" w:rsidR="002D7212" w:rsidRPr="00374201" w:rsidRDefault="00F560E8" w:rsidP="003826F3">
      <w:pPr>
        <w:pStyle w:val="Heading1"/>
        <w:numPr>
          <w:ilvl w:val="0"/>
          <w:numId w:val="18"/>
        </w:numPr>
        <w:spacing w:after="240" w:line="240" w:lineRule="auto"/>
        <w:ind w:left="425" w:hanging="425"/>
        <w:rPr>
          <w:rFonts w:ascii="Times New Roman" w:hAnsi="Times New Roman" w:cs="Times New Roman"/>
          <w:b/>
          <w:bCs/>
          <w:color w:val="000000" w:themeColor="text1"/>
          <w:sz w:val="20"/>
          <w:szCs w:val="20"/>
        </w:rPr>
      </w:pPr>
      <w:r w:rsidRPr="00374201">
        <w:rPr>
          <w:rFonts w:ascii="Times New Roman" w:hAnsi="Times New Roman" w:cs="Times New Roman"/>
          <w:b/>
          <w:bCs/>
          <w:color w:val="000000" w:themeColor="text1"/>
          <w:sz w:val="20"/>
          <w:szCs w:val="20"/>
        </w:rPr>
        <w:lastRenderedPageBreak/>
        <w:t xml:space="preserve">Appendix 1: </w:t>
      </w:r>
      <w:r w:rsidR="002D7212" w:rsidRPr="00374201">
        <w:rPr>
          <w:rFonts w:ascii="Times New Roman" w:hAnsi="Times New Roman" w:cs="Times New Roman"/>
          <w:b/>
          <w:bCs/>
          <w:color w:val="000000" w:themeColor="text1"/>
          <w:sz w:val="20"/>
          <w:szCs w:val="20"/>
        </w:rPr>
        <w:t>Force Ratio Attrition Model</w:t>
      </w:r>
    </w:p>
    <w:p w14:paraId="08BF3731" w14:textId="2D871BA0" w:rsidR="002D7212" w:rsidRPr="00DC1604" w:rsidRDefault="002D7212" w:rsidP="00D425EA">
      <w:pPr>
        <w:spacing w:before="120"/>
        <w:jc w:val="both"/>
        <w:rPr>
          <w:rFonts w:ascii="Times New Roman" w:hAnsi="Times New Roman" w:cs="Times New Roman"/>
          <w:color w:val="000000" w:themeColor="text1"/>
        </w:rPr>
      </w:pPr>
      <w:r w:rsidRPr="00DC1604">
        <w:rPr>
          <w:rFonts w:ascii="Times New Roman" w:hAnsi="Times New Roman" w:cs="Times New Roman"/>
          <w:color w:val="000000" w:themeColor="text1"/>
        </w:rPr>
        <w:t>In this type of model, the bigger units that are considered, such as Division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"Division"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and Brigade</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"Brigade"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each element of them are combined to create a single Measure. This procedure is done for both the defender and the attacker. Then they are modeled on their ratio and conclusions are drawn on how many damages will be caused on both sides. The three terms are very familiar in this regard. These are the </w:t>
      </w:r>
      <w:r w:rsidRPr="00DC1604">
        <w:rPr>
          <w:rFonts w:ascii="Times New Roman" w:hAnsi="Times New Roman" w:cs="Times New Roman"/>
          <w:b/>
          <w:bCs/>
          <w:color w:val="000000" w:themeColor="text1"/>
        </w:rPr>
        <w:t>Fire Power Score</w:t>
      </w:r>
      <w:r w:rsidRPr="00DC1604">
        <w:rPr>
          <w:rFonts w:ascii="Times New Roman" w:hAnsi="Times New Roman" w:cs="Times New Roman"/>
          <w:color w:val="000000" w:themeColor="text1"/>
        </w:rPr>
        <w:t xml:space="preserve">, </w:t>
      </w:r>
      <w:r w:rsidRPr="00DC1604">
        <w:rPr>
          <w:rFonts w:ascii="Times New Roman" w:hAnsi="Times New Roman" w:cs="Times New Roman"/>
          <w:b/>
          <w:bCs/>
          <w:color w:val="000000" w:themeColor="text1"/>
        </w:rPr>
        <w:t>Fire Power Index</w:t>
      </w:r>
      <w:r w:rsidRPr="00DC1604">
        <w:rPr>
          <w:rFonts w:ascii="Times New Roman" w:hAnsi="Times New Roman" w:cs="Times New Roman"/>
          <w:color w:val="000000" w:themeColor="text1"/>
        </w:rPr>
        <w:t xml:space="preserve">, and </w:t>
      </w:r>
      <w:r w:rsidRPr="00DC1604">
        <w:rPr>
          <w:rFonts w:ascii="Times New Roman" w:hAnsi="Times New Roman" w:cs="Times New Roman"/>
          <w:b/>
          <w:bCs/>
          <w:color w:val="000000" w:themeColor="text1"/>
        </w:rPr>
        <w:t>Force Ratio</w:t>
      </w:r>
      <w:r w:rsidRPr="00DC1604">
        <w:rPr>
          <w:rFonts w:ascii="Times New Roman" w:hAnsi="Times New Roman" w:cs="Times New Roman"/>
          <w:color w:val="000000" w:themeColor="text1"/>
        </w:rPr>
        <w:t>. The score is a relative numerical value for all weapons. The FPI is the aggregated value and the FPR is the ratio of attacker and defender. There are some limitations of this approach, such as the linear additive nature for finding an index for aggregated forces. An example of a force ratio model is the ATLAS ground attrition model.</w:t>
      </w:r>
    </w:p>
    <w:p w14:paraId="2AB51544" w14:textId="77777777" w:rsidR="002D7212" w:rsidRPr="00DC1604" w:rsidRDefault="002D7212" w:rsidP="003826F3">
      <w:pPr>
        <w:ind w:firstLine="142"/>
        <w:jc w:val="both"/>
        <w:rPr>
          <w:rFonts w:ascii="Times New Roman" w:hAnsi="Times New Roman" w:cs="Times New Roman"/>
          <w:color w:val="000000" w:themeColor="text1"/>
        </w:rPr>
      </w:pPr>
      <w:r w:rsidRPr="00DC1604">
        <w:rPr>
          <w:rFonts w:ascii="Times New Roman" w:hAnsi="Times New Roman" w:cs="Times New Roman"/>
          <w:color w:val="000000" w:themeColor="text1"/>
        </w:rPr>
        <w:t xml:space="preserve">The firepower score approach measures the combat power of a unit by summing the combat power values for each weapon system in the unit. Suppose that there are </w:t>
      </w:r>
      <w:proofErr w:type="spellStart"/>
      <w:r w:rsidRPr="00DC1604">
        <w:rPr>
          <w:rFonts w:ascii="Times New Roman" w:hAnsi="Times New Roman" w:cs="Times New Roman"/>
          <w:i/>
          <w:color w:val="000000" w:themeColor="text1"/>
        </w:rPr>
        <w:t>n</w:t>
      </w:r>
      <w:proofErr w:type="spellEnd"/>
      <w:r w:rsidRPr="00DC1604">
        <w:rPr>
          <w:rFonts w:ascii="Times New Roman" w:hAnsi="Times New Roman" w:cs="Times New Roman"/>
          <w:color w:val="000000" w:themeColor="text1"/>
        </w:rPr>
        <w:t xml:space="preserve"> different types of weapon system in a combat unit and that:</w:t>
      </w:r>
    </w:p>
    <w:p w14:paraId="7FFD8999" w14:textId="79F0615D" w:rsidR="002D7212" w:rsidRPr="00DC1604" w:rsidRDefault="002D7212" w:rsidP="00F560E8">
      <w:pPr>
        <w:ind w:firstLine="57"/>
        <w:jc w:val="both"/>
        <w:rPr>
          <w:rFonts w:ascii="Times New Roman" w:hAnsi="Times New Roman" w:cs="Times New Roman"/>
          <w:color w:val="000000" w:themeColor="text1"/>
        </w:rPr>
      </w:pPr>
      <w:r w:rsidRPr="00DC1604">
        <w:rPr>
          <w:rFonts w:ascii="Times New Roman" w:hAnsi="Times New Roman" w:cs="Times New Roman"/>
          <w:i/>
          <w:iCs/>
          <w:color w:val="000000" w:themeColor="text1"/>
        </w:rPr>
        <w:lastRenderedPageBreak/>
        <w:t>X</w:t>
      </w:r>
      <w:r w:rsidRPr="00DC1604">
        <w:rPr>
          <w:rFonts w:ascii="Times New Roman" w:hAnsi="Times New Roman" w:cs="Times New Roman"/>
          <w:i/>
          <w:iCs/>
          <w:color w:val="000000" w:themeColor="text1"/>
          <w:vertAlign w:val="subscript"/>
        </w:rPr>
        <w:t>i</w:t>
      </w:r>
      <w:r w:rsidRPr="00DC1604">
        <w:rPr>
          <w:rFonts w:ascii="Times New Roman" w:hAnsi="Times New Roman" w:cs="Times New Roman"/>
          <w:color w:val="000000" w:themeColor="text1"/>
        </w:rPr>
        <w:t xml:space="preserve"> = number of weapons of type </w:t>
      </w:r>
      <w:proofErr w:type="spellStart"/>
      <w:r w:rsidRPr="005478F1">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in the unit (</w:t>
      </w:r>
      <w:proofErr w:type="spellStart"/>
      <w:r w:rsidRPr="00DC1604">
        <w:rPr>
          <w:rFonts w:ascii="Times New Roman" w:hAnsi="Times New Roman" w:cs="Times New Roman"/>
          <w:i/>
          <w:iCs/>
          <w:color w:val="000000" w:themeColor="text1"/>
        </w:rPr>
        <w:t>i</w:t>
      </w:r>
      <w:proofErr w:type="spellEnd"/>
      <w:r w:rsidRPr="00DC1604">
        <w:rPr>
          <w:rFonts w:ascii="Times New Roman" w:hAnsi="Times New Roman" w:cs="Times New Roman"/>
          <w:i/>
          <w:iCs/>
          <w:color w:val="000000" w:themeColor="text1"/>
        </w:rPr>
        <w:t xml:space="preserve"> </w:t>
      </w:r>
      <w:r w:rsidRPr="00DC1604">
        <w:rPr>
          <w:rFonts w:ascii="Times New Roman" w:hAnsi="Times New Roman" w:cs="Times New Roman"/>
          <w:color w:val="000000" w:themeColor="text1"/>
        </w:rPr>
        <w:t xml:space="preserve">= 1, </w:t>
      </w:r>
      <w:r w:rsidR="00674222" w:rsidRPr="00DC1604">
        <w:rPr>
          <w:rFonts w:ascii="Times New Roman" w:hAnsi="Times New Roman" w:cs="Times New Roman"/>
          <w:color w:val="000000" w:themeColor="text1"/>
        </w:rPr>
        <w:t>2…</w:t>
      </w:r>
      <w:r w:rsidRPr="00DC1604">
        <w:rPr>
          <w:rFonts w:ascii="Times New Roman" w:hAnsi="Times New Roman" w:cs="Times New Roman"/>
          <w:color w:val="000000" w:themeColor="text1"/>
        </w:rPr>
        <w:t xml:space="preserve"> </w:t>
      </w:r>
      <w:r w:rsidRPr="00DC1604">
        <w:rPr>
          <w:rFonts w:ascii="Times New Roman" w:hAnsi="Times New Roman" w:cs="Times New Roman"/>
          <w:i/>
          <w:iCs/>
          <w:color w:val="000000" w:themeColor="text1"/>
        </w:rPr>
        <w:t>n</w:t>
      </w:r>
      <w:r w:rsidRPr="00DC1604">
        <w:rPr>
          <w:rFonts w:ascii="Times New Roman" w:hAnsi="Times New Roman" w:cs="Times New Roman"/>
          <w:color w:val="000000" w:themeColor="text1"/>
        </w:rPr>
        <w:t xml:space="preserve">). Define the firepower score for each weapon of type </w:t>
      </w:r>
      <w:proofErr w:type="spellStart"/>
      <w:r w:rsidRPr="005478F1">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to be</w:t>
      </w:r>
    </w:p>
    <w:p w14:paraId="3C949FC1" w14:textId="77777777" w:rsidR="002D7212" w:rsidRPr="00DC1604" w:rsidRDefault="002D7212" w:rsidP="00324382">
      <w:pPr>
        <w:spacing w:after="0"/>
        <w:ind w:firstLine="57"/>
        <w:jc w:val="both"/>
        <w:rPr>
          <w:rFonts w:ascii="Times New Roman" w:hAnsi="Times New Roman" w:cs="Times New Roman"/>
          <w:color w:val="000000" w:themeColor="text1"/>
        </w:rPr>
      </w:pPr>
      <w:r w:rsidRPr="00DC1604">
        <w:rPr>
          <w:rFonts w:ascii="Times New Roman" w:hAnsi="Times New Roman" w:cs="Times New Roman"/>
          <w:i/>
          <w:iCs/>
          <w:color w:val="000000" w:themeColor="text1"/>
        </w:rPr>
        <w:t>S</w:t>
      </w:r>
      <w:r w:rsidRPr="00DC1604">
        <w:rPr>
          <w:rFonts w:ascii="Times New Roman" w:hAnsi="Times New Roman" w:cs="Times New Roman"/>
          <w:i/>
          <w:iCs/>
          <w:color w:val="000000" w:themeColor="text1"/>
          <w:vertAlign w:val="subscript"/>
        </w:rPr>
        <w:t>i</w:t>
      </w:r>
      <w:r w:rsidRPr="00DC1604">
        <w:rPr>
          <w:rFonts w:ascii="Times New Roman" w:hAnsi="Times New Roman" w:cs="Times New Roman"/>
          <w:color w:val="000000" w:themeColor="text1"/>
        </w:rPr>
        <w:t xml:space="preserve"> = score value representing combat power for each type </w:t>
      </w:r>
      <w:proofErr w:type="spellStart"/>
      <w:r w:rsidRPr="00DC1604">
        <w:rPr>
          <w:rFonts w:ascii="Times New Roman" w:hAnsi="Times New Roman" w:cs="Times New Roman"/>
          <w:i/>
          <w:iCs/>
          <w:color w:val="000000" w:themeColor="text1"/>
        </w:rPr>
        <w:t>i</w:t>
      </w:r>
      <w:proofErr w:type="spellEnd"/>
      <w:r w:rsidRPr="00DC1604">
        <w:rPr>
          <w:rFonts w:ascii="Times New Roman" w:hAnsi="Times New Roman" w:cs="Times New Roman"/>
          <w:color w:val="000000" w:themeColor="text1"/>
        </w:rPr>
        <w:t xml:space="preserve"> weapon, and define the firepower index of the aggregated unit to be</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65198A38" w14:textId="77777777" w:rsidTr="00741B6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2CC17B9E" w14:textId="77777777" w:rsidR="002D7212" w:rsidRPr="00DC1604" w:rsidRDefault="002D7212" w:rsidP="00F560E8">
            <w:pPr>
              <w:spacing w:before="0" w:after="0" w:line="240" w:lineRule="auto"/>
              <w:jc w:val="both"/>
              <w:rPr>
                <w:rFonts w:ascii="Times New Roman" w:hAnsi="Times New Roman" w:cs="Times New Roman"/>
                <w:color w:val="000000" w:themeColor="text1"/>
              </w:rPr>
            </w:pPr>
          </w:p>
        </w:tc>
        <w:tc>
          <w:tcPr>
            <w:tcW w:w="4373" w:type="pct"/>
          </w:tcPr>
          <w:p w14:paraId="15B02156" w14:textId="669D8F46" w:rsidR="002D7212" w:rsidRPr="00F1578A" w:rsidRDefault="00F1578A"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
              <m:r>
                <m:rPr>
                  <m:sty m:val="bi"/>
                </m:rPr>
                <w:rPr>
                  <w:rFonts w:ascii="Cambria Math" w:hAnsi="Cambria Math" w:cs="Times New Roman"/>
                  <w:color w:val="000000" w:themeColor="text1"/>
                </w:rPr>
                <m:t>FPI=</m:t>
              </m:r>
              <m:nary>
                <m:naryPr>
                  <m:chr m:val="∑"/>
                  <m:limLoc m:val="undOvr"/>
                  <m:ctrlPr>
                    <w:rPr>
                      <w:rFonts w:ascii="Cambria Math" w:hAnsi="Cambria Math" w:cs="Times New Roman"/>
                      <w:b w:val="0"/>
                      <w:bCs/>
                      <w:i/>
                      <w:color w:val="000000" w:themeColor="text1"/>
                    </w:rPr>
                  </m:ctrlPr>
                </m:naryPr>
                <m:sub>
                  <m:r>
                    <m:rPr>
                      <m:sty m:val="bi"/>
                    </m:rPr>
                    <w:rPr>
                      <w:rFonts w:ascii="Cambria Math" w:hAnsi="Cambria Math" w:cs="Times New Roman"/>
                      <w:color w:val="000000" w:themeColor="text1"/>
                    </w:rPr>
                    <m:t>i=1</m:t>
                  </m:r>
                </m:sub>
                <m:sup>
                  <m:r>
                    <m:rPr>
                      <m:sty m:val="bi"/>
                    </m:rPr>
                    <w:rPr>
                      <w:rFonts w:ascii="Cambria Math" w:hAnsi="Cambria Math" w:cs="Times New Roman"/>
                      <w:color w:val="000000" w:themeColor="text1"/>
                    </w:rPr>
                    <m:t>n</m:t>
                  </m:r>
                </m:sup>
                <m:e>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X</m:t>
                      </m:r>
                    </m:e>
                    <m:sub>
                      <m:r>
                        <m:rPr>
                          <m:sty m:val="bi"/>
                        </m:rPr>
                        <w:rPr>
                          <w:rFonts w:ascii="Cambria Math" w:hAnsi="Cambria Math" w:cs="Times New Roman"/>
                          <w:color w:val="000000" w:themeColor="text1"/>
                        </w:rPr>
                        <m:t>i</m:t>
                      </m:r>
                    </m:sub>
                  </m:sSub>
                  <m:r>
                    <m:rPr>
                      <m:sty m:val="bi"/>
                    </m:rPr>
                    <w:rPr>
                      <w:rFonts w:ascii="Cambria Math" w:hAnsi="Cambria Math" w:cs="Times New Roman"/>
                      <w:color w:val="000000" w:themeColor="text1"/>
                    </w:rPr>
                    <m:t>×</m:t>
                  </m:r>
                  <m:sSub>
                    <m:sSubPr>
                      <m:ctrlPr>
                        <w:rPr>
                          <w:rFonts w:ascii="Cambria Math" w:hAnsi="Cambria Math" w:cs="Times New Roman"/>
                          <w:b w:val="0"/>
                          <w:bCs/>
                          <w:i/>
                          <w:color w:val="000000" w:themeColor="text1"/>
                        </w:rPr>
                      </m:ctrlPr>
                    </m:sSubPr>
                    <m:e>
                      <m:r>
                        <m:rPr>
                          <m:sty m:val="bi"/>
                        </m:rPr>
                        <w:rPr>
                          <w:rFonts w:ascii="Cambria Math" w:hAnsi="Cambria Math" w:cs="Times New Roman"/>
                          <w:color w:val="000000" w:themeColor="text1"/>
                        </w:rPr>
                        <m:t>S</m:t>
                      </m:r>
                    </m:e>
                    <m:sub>
                      <m:r>
                        <m:rPr>
                          <m:sty m:val="bi"/>
                        </m:rPr>
                        <w:rPr>
                          <w:rFonts w:ascii="Cambria Math" w:hAnsi="Cambria Math" w:cs="Times New Roman"/>
                          <w:color w:val="000000" w:themeColor="text1"/>
                        </w:rPr>
                        <m:t>i</m:t>
                      </m:r>
                    </m:sub>
                  </m:sSub>
                </m:e>
              </m:nary>
            </m:oMath>
            <w:r w:rsidR="00324382" w:rsidRPr="00F1578A">
              <w:rPr>
                <w:rFonts w:ascii="Times New Roman" w:eastAsiaTheme="minorEastAsia" w:hAnsi="Times New Roman" w:cs="Times New Roman"/>
                <w:b w:val="0"/>
                <w:bCs/>
                <w:color w:val="000000" w:themeColor="text1"/>
              </w:rPr>
              <w:t xml:space="preserve"> </w:t>
            </w:r>
          </w:p>
        </w:tc>
        <w:tc>
          <w:tcPr>
            <w:tcW w:w="433" w:type="pct"/>
            <w:vAlign w:val="bottom"/>
          </w:tcPr>
          <w:p w14:paraId="6EFFC445" w14:textId="0F9DF0AE"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1</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1FD869A0" w14:textId="77777777" w:rsidR="002D7212" w:rsidRPr="00DC1604" w:rsidRDefault="002D7212" w:rsidP="00324382">
      <w:pPr>
        <w:spacing w:before="120"/>
        <w:jc w:val="both"/>
        <w:rPr>
          <w:rFonts w:ascii="Times New Roman" w:eastAsiaTheme="minorEastAsia" w:hAnsi="Times New Roman" w:cs="Times New Roman"/>
          <w:color w:val="000000" w:themeColor="text1"/>
        </w:rPr>
      </w:pPr>
      <w:r w:rsidRPr="00DC1604">
        <w:rPr>
          <w:rFonts w:ascii="Times New Roman" w:eastAsiaTheme="minorEastAsia" w:hAnsi="Times New Roman" w:cs="Times New Roman"/>
          <w:color w:val="000000" w:themeColor="text1"/>
        </w:rPr>
        <w:t xml:space="preserve">If </w:t>
      </w:r>
      <w:r w:rsidRPr="005478F1">
        <w:rPr>
          <w:rFonts w:ascii="Times New Roman" w:eastAsiaTheme="minorEastAsia" w:hAnsi="Times New Roman" w:cs="Times New Roman"/>
          <w:i/>
          <w:iCs/>
          <w:color w:val="000000" w:themeColor="text1"/>
        </w:rPr>
        <w:t>FPI(A)</w:t>
      </w:r>
      <w:r w:rsidRPr="00DC1604">
        <w:rPr>
          <w:rFonts w:ascii="Times New Roman" w:eastAsiaTheme="minorEastAsia" w:hAnsi="Times New Roman" w:cs="Times New Roman"/>
          <w:color w:val="000000" w:themeColor="text1"/>
        </w:rPr>
        <w:t xml:space="preserve"> and </w:t>
      </w:r>
      <w:r w:rsidRPr="005478F1">
        <w:rPr>
          <w:rFonts w:ascii="Times New Roman" w:eastAsiaTheme="minorEastAsia" w:hAnsi="Times New Roman" w:cs="Times New Roman"/>
          <w:i/>
          <w:iCs/>
          <w:color w:val="000000" w:themeColor="text1"/>
        </w:rPr>
        <w:t>FPI(D)</w:t>
      </w:r>
      <w:r w:rsidRPr="00DC1604">
        <w:rPr>
          <w:rFonts w:ascii="Times New Roman" w:eastAsiaTheme="minorEastAsia" w:hAnsi="Times New Roman" w:cs="Times New Roman"/>
          <w:color w:val="000000" w:themeColor="text1"/>
        </w:rPr>
        <w:t xml:space="preserve"> represent the total fire power index of the attacking and defending force respectively then force ratio is defined as:</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309672BB" w14:textId="77777777" w:rsidTr="00741B61">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4C58EC73" w14:textId="77777777" w:rsidR="002D7212" w:rsidRPr="00DC1604" w:rsidRDefault="002D7212" w:rsidP="00F560E8">
            <w:pPr>
              <w:spacing w:before="0" w:after="0" w:line="240" w:lineRule="auto"/>
              <w:jc w:val="both"/>
              <w:rPr>
                <w:rFonts w:ascii="Times New Roman" w:hAnsi="Times New Roman" w:cs="Times New Roman"/>
                <w:color w:val="000000" w:themeColor="text1"/>
              </w:rPr>
            </w:pPr>
          </w:p>
        </w:tc>
        <w:tc>
          <w:tcPr>
            <w:tcW w:w="4373" w:type="pct"/>
          </w:tcPr>
          <w:p w14:paraId="0A73E301" w14:textId="56D31619" w:rsidR="002D7212" w:rsidRPr="001B0653" w:rsidRDefault="001B0653"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
              <m:r>
                <m:rPr>
                  <m:sty m:val="bi"/>
                </m:rPr>
                <w:rPr>
                  <w:rFonts w:ascii="Cambria Math" w:eastAsiaTheme="minorEastAsia" w:hAnsi="Cambria Math" w:cs="Times New Roman"/>
                  <w:color w:val="000000" w:themeColor="text1"/>
                </w:rPr>
                <m:t>FR=</m:t>
              </m:r>
              <m:f>
                <m:fPr>
                  <m:ctrlPr>
                    <w:rPr>
                      <w:rFonts w:ascii="Cambria Math" w:eastAsiaTheme="minorEastAsia" w:hAnsi="Cambria Math" w:cs="Times New Roman"/>
                      <w:b w:val="0"/>
                      <w:bCs/>
                      <w:i/>
                      <w:color w:val="000000" w:themeColor="text1"/>
                    </w:rPr>
                  </m:ctrlPr>
                </m:fPr>
                <m:num>
                  <m:r>
                    <m:rPr>
                      <m:sty m:val="bi"/>
                    </m:rPr>
                    <w:rPr>
                      <w:rFonts w:ascii="Cambria Math" w:eastAsiaTheme="minorEastAsia" w:hAnsi="Cambria Math" w:cs="Times New Roman"/>
                      <w:color w:val="000000" w:themeColor="text1"/>
                    </w:rPr>
                    <m:t>FPI(A)</m:t>
                  </m:r>
                </m:num>
                <m:den>
                  <m:r>
                    <m:rPr>
                      <m:sty m:val="bi"/>
                    </m:rPr>
                    <w:rPr>
                      <w:rFonts w:ascii="Cambria Math" w:eastAsiaTheme="minorEastAsia" w:hAnsi="Cambria Math" w:cs="Times New Roman"/>
                      <w:color w:val="000000" w:themeColor="text1"/>
                    </w:rPr>
                    <m:t>FPI(D)</m:t>
                  </m:r>
                </m:den>
              </m:f>
            </m:oMath>
            <w:r w:rsidR="00324382" w:rsidRPr="001B0653">
              <w:rPr>
                <w:rFonts w:ascii="Times New Roman" w:eastAsiaTheme="minorEastAsia" w:hAnsi="Times New Roman" w:cs="Times New Roman"/>
                <w:b w:val="0"/>
                <w:bCs/>
                <w:color w:val="000000" w:themeColor="text1"/>
              </w:rPr>
              <w:t xml:space="preserve">      </w:t>
            </w:r>
          </w:p>
        </w:tc>
        <w:tc>
          <w:tcPr>
            <w:tcW w:w="433" w:type="pct"/>
            <w:vAlign w:val="bottom"/>
          </w:tcPr>
          <w:p w14:paraId="7737BE8F" w14:textId="306B1865"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2</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4C95AE92" w14:textId="3DD270C1" w:rsidR="002D7212" w:rsidRPr="00DC1604" w:rsidRDefault="002D7212" w:rsidP="00324382">
      <w:pPr>
        <w:spacing w:before="120"/>
        <w:jc w:val="both"/>
        <w:rPr>
          <w:rFonts w:ascii="Times New Roman" w:eastAsiaTheme="minorEastAsia" w:hAnsi="Times New Roman" w:cs="Times New Roman"/>
          <w:color w:val="000000" w:themeColor="text1"/>
        </w:rPr>
      </w:pPr>
      <w:r w:rsidRPr="00DC1604">
        <w:rPr>
          <w:rFonts w:ascii="Times New Roman" w:eastAsiaTheme="minorEastAsia" w:hAnsi="Times New Roman" w:cs="Times New Roman"/>
          <w:color w:val="000000" w:themeColor="text1"/>
        </w:rPr>
        <w:t>For area weapons (artillery) the firepower score was defined as:</w:t>
      </w:r>
    </w:p>
    <w:tbl>
      <w:tblPr>
        <w:tblStyle w:val="FinancialTable"/>
        <w:tblW w:w="4978"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5"/>
      </w:tblGrid>
      <w:tr w:rsidR="00DC1604" w:rsidRPr="00DC1604" w14:paraId="0475E812" w14:textId="77777777" w:rsidTr="00324382">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4516" w:type="pct"/>
          </w:tcPr>
          <w:p w14:paraId="4FDD29E3" w14:textId="107E6D70" w:rsidR="00324382" w:rsidRPr="00DC1604" w:rsidRDefault="00324382" w:rsidP="00324382">
            <w:pPr>
              <w:spacing w:before="0" w:after="0" w:line="240" w:lineRule="auto"/>
              <w:jc w:val="right"/>
              <w:rPr>
                <w:rFonts w:ascii="Times New Roman" w:hAnsi="Times New Roman" w:cs="Times New Roman"/>
                <w:b w:val="0"/>
                <w:color w:val="000000" w:themeColor="text1"/>
              </w:rPr>
            </w:pPr>
            <w:r w:rsidRPr="005478F1">
              <w:rPr>
                <w:rFonts w:ascii="Times New Roman" w:hAnsi="Times New Roman" w:cs="Times New Roman"/>
                <w:b w:val="0"/>
                <w:i/>
                <w:iCs/>
                <w:color w:val="000000" w:themeColor="text1"/>
              </w:rPr>
              <w:t>Si</w:t>
            </w:r>
            <w:r w:rsidRPr="00DC1604">
              <w:rPr>
                <w:rFonts w:ascii="Times New Roman" w:hAnsi="Times New Roman" w:cs="Times New Roman"/>
                <w:b w:val="0"/>
                <w:color w:val="000000" w:themeColor="text1"/>
              </w:rPr>
              <w:t xml:space="preserve"> = (daily ammunition expenditure) * (lethal area per </w:t>
            </w:r>
            <w:proofErr w:type="gramStart"/>
            <w:r w:rsidR="005478F1" w:rsidRPr="00DC1604">
              <w:rPr>
                <w:rFonts w:ascii="Times New Roman" w:hAnsi="Times New Roman" w:cs="Times New Roman"/>
                <w:b w:val="0"/>
                <w:color w:val="000000" w:themeColor="text1"/>
              </w:rPr>
              <w:t>round)</w:t>
            </w:r>
            <w:r w:rsidR="005478F1" w:rsidRPr="00DC1604">
              <w:rPr>
                <w:rFonts w:ascii="Times New Roman" w:eastAsiaTheme="minorEastAsia" w:hAnsi="Times New Roman" w:cs="Times New Roman"/>
                <w:b w:val="0"/>
                <w:color w:val="000000" w:themeColor="text1"/>
              </w:rPr>
              <w:t xml:space="preserve">  </w:t>
            </w:r>
            <w:r w:rsidRPr="00DC1604">
              <w:rPr>
                <w:rFonts w:ascii="Times New Roman" w:eastAsiaTheme="minorEastAsia" w:hAnsi="Times New Roman" w:cs="Times New Roman"/>
                <w:b w:val="0"/>
                <w:color w:val="000000" w:themeColor="text1"/>
              </w:rPr>
              <w:t xml:space="preserve"> </w:t>
            </w:r>
            <w:proofErr w:type="gramEnd"/>
            <w:r w:rsidRPr="00DC1604">
              <w:rPr>
                <w:rFonts w:ascii="Times New Roman" w:eastAsiaTheme="minorEastAsia" w:hAnsi="Times New Roman" w:cs="Times New Roman"/>
                <w:b w:val="0"/>
                <w:color w:val="000000" w:themeColor="text1"/>
              </w:rPr>
              <w:t xml:space="preserve">                                    </w:t>
            </w:r>
          </w:p>
        </w:tc>
        <w:tc>
          <w:tcPr>
            <w:tcW w:w="484" w:type="pct"/>
            <w:vAlign w:val="center"/>
          </w:tcPr>
          <w:p w14:paraId="729CCD1E" w14:textId="03B08D8B" w:rsidR="00324382" w:rsidRPr="00DC1604" w:rsidRDefault="00324382" w:rsidP="00D978B0">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3</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3A54AADE" w14:textId="77777777" w:rsidR="002D7212" w:rsidRPr="00DC1604" w:rsidRDefault="002D7212" w:rsidP="00F560E8">
      <w:pPr>
        <w:pStyle w:val="BodyText"/>
        <w:spacing w:before="228" w:line="456" w:lineRule="auto"/>
        <w:ind w:left="993" w:right="60" w:hanging="993"/>
        <w:jc w:val="both"/>
        <w:rPr>
          <w:rFonts w:eastAsiaTheme="minorHAnsi"/>
          <w:color w:val="000000" w:themeColor="text1"/>
          <w:sz w:val="20"/>
          <w:szCs w:val="20"/>
          <w:lang w:eastAsia="ja-JP" w:bidi="ar-SA"/>
        </w:rPr>
      </w:pPr>
      <w:r w:rsidRPr="00DC1604">
        <w:rPr>
          <w:rFonts w:eastAsiaTheme="minorHAnsi"/>
          <w:color w:val="000000" w:themeColor="text1"/>
          <w:sz w:val="20"/>
          <w:szCs w:val="20"/>
          <w:lang w:eastAsia="ja-JP" w:bidi="ar-SA"/>
        </w:rPr>
        <w:t>For point fire weapons the score was similarly defined as:</w:t>
      </w:r>
    </w:p>
    <w:tbl>
      <w:tblPr>
        <w:tblStyle w:val="FinancialTable"/>
        <w:tblW w:w="4482"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5D96A69D" w14:textId="77777777" w:rsidTr="006E106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94" w:type="pct"/>
          </w:tcPr>
          <w:p w14:paraId="5D2BE68E" w14:textId="77777777" w:rsidR="002D7212" w:rsidRPr="00DC1604" w:rsidRDefault="002D7212" w:rsidP="00F560E8">
            <w:pPr>
              <w:jc w:val="both"/>
              <w:rPr>
                <w:rFonts w:ascii="Times New Roman" w:hAnsi="Times New Roman" w:cs="Times New Roman"/>
                <w:color w:val="000000" w:themeColor="text1"/>
              </w:rPr>
            </w:pPr>
          </w:p>
        </w:tc>
        <w:tc>
          <w:tcPr>
            <w:tcW w:w="4373" w:type="pct"/>
          </w:tcPr>
          <w:p w14:paraId="7838C29A" w14:textId="77777777" w:rsidR="002D7212" w:rsidRPr="00DC1604" w:rsidRDefault="002D7212" w:rsidP="00F560E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5478F1">
              <w:rPr>
                <w:rFonts w:ascii="Times New Roman" w:hAnsi="Times New Roman" w:cs="Times New Roman"/>
                <w:b w:val="0"/>
                <w:i/>
                <w:iCs/>
                <w:color w:val="000000" w:themeColor="text1"/>
              </w:rPr>
              <w:t>Si</w:t>
            </w:r>
            <w:r w:rsidRPr="00DC1604">
              <w:rPr>
                <w:rFonts w:ascii="Times New Roman" w:hAnsi="Times New Roman" w:cs="Times New Roman"/>
                <w:b w:val="0"/>
                <w:color w:val="000000" w:themeColor="text1"/>
              </w:rPr>
              <w:t xml:space="preserve"> = (daily ammunition expenditure) * (probability</w:t>
            </w:r>
            <w:r w:rsidRPr="00DC1604">
              <w:rPr>
                <w:rFonts w:ascii="Times New Roman" w:hAnsi="Times New Roman" w:cs="Times New Roman"/>
                <w:color w:val="000000" w:themeColor="text1"/>
              </w:rPr>
              <w:fldChar w:fldCharType="begin"/>
            </w:r>
            <w:r w:rsidRPr="00DC1604">
              <w:rPr>
                <w:rFonts w:ascii="Times New Roman" w:hAnsi="Times New Roman" w:cs="Times New Roman"/>
                <w:b w:val="0"/>
                <w:color w:val="000000" w:themeColor="text1"/>
              </w:rPr>
              <w:instrText xml:space="preserve"> XE "probability" </w:instrText>
            </w:r>
            <w:r w:rsidRPr="00DC1604">
              <w:rPr>
                <w:rFonts w:ascii="Times New Roman" w:hAnsi="Times New Roman" w:cs="Times New Roman"/>
                <w:color w:val="000000" w:themeColor="text1"/>
              </w:rPr>
              <w:fldChar w:fldCharType="end"/>
            </w:r>
            <w:r w:rsidRPr="00DC1604">
              <w:rPr>
                <w:rFonts w:ascii="Times New Roman" w:hAnsi="Times New Roman" w:cs="Times New Roman"/>
                <w:b w:val="0"/>
                <w:color w:val="000000" w:themeColor="text1"/>
              </w:rPr>
              <w:t xml:space="preserve"> of kill)</w:t>
            </w:r>
          </w:p>
        </w:tc>
        <w:tc>
          <w:tcPr>
            <w:tcW w:w="433" w:type="pct"/>
            <w:vAlign w:val="center"/>
          </w:tcPr>
          <w:p w14:paraId="348E992A" w14:textId="2DD8548F" w:rsidR="00324382" w:rsidRPr="00DC1604" w:rsidRDefault="002D7212" w:rsidP="006E106B">
            <w:pPr>
              <w:pStyle w:val="Caption"/>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r w:rsidRPr="00DC1604">
              <w:rPr>
                <w:rFonts w:ascii="Times New Roman" w:hAnsi="Times New Roman" w:cs="Times New Roman"/>
                <w:b w:val="0"/>
                <w:i w:val="0"/>
                <w:color w:val="000000" w:themeColor="text1"/>
                <w:sz w:val="20"/>
                <w:szCs w:val="20"/>
              </w:rPr>
              <w:t>(</w:t>
            </w:r>
            <w:r w:rsidRPr="00DC1604">
              <w:rPr>
                <w:rFonts w:ascii="Times New Roman" w:hAnsi="Times New Roman" w:cs="Times New Roman"/>
                <w:i w:val="0"/>
                <w:color w:val="000000" w:themeColor="text1"/>
                <w:sz w:val="20"/>
                <w:szCs w:val="20"/>
              </w:rPr>
              <w:fldChar w:fldCharType="begin"/>
            </w:r>
            <w:r w:rsidRPr="00DC1604">
              <w:rPr>
                <w:rFonts w:ascii="Times New Roman" w:hAnsi="Times New Roman" w:cs="Times New Roman"/>
                <w:b w:val="0"/>
                <w:i w:val="0"/>
                <w:color w:val="000000" w:themeColor="text1"/>
                <w:sz w:val="20"/>
                <w:szCs w:val="20"/>
              </w:rPr>
              <w:instrText xml:space="preserve"> SEQ Equation \* ARABIC </w:instrText>
            </w:r>
            <w:r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4</w:t>
            </w:r>
            <w:r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209BF172" w14:textId="53DCD80C" w:rsidR="002D7212" w:rsidRPr="00374201" w:rsidRDefault="00D730E4" w:rsidP="00170E39">
      <w:pPr>
        <w:pStyle w:val="Heading1"/>
        <w:numPr>
          <w:ilvl w:val="0"/>
          <w:numId w:val="18"/>
        </w:numPr>
        <w:spacing w:before="0" w:line="240" w:lineRule="auto"/>
        <w:ind w:left="426" w:hanging="426"/>
        <w:rPr>
          <w:rFonts w:ascii="Times New Roman" w:hAnsi="Times New Roman" w:cs="Times New Roman"/>
          <w:b/>
          <w:bCs/>
          <w:color w:val="000000" w:themeColor="text1"/>
          <w:sz w:val="20"/>
          <w:szCs w:val="20"/>
        </w:rPr>
      </w:pPr>
      <w:bookmarkStart w:id="55" w:name="_Ref45895580"/>
      <w:bookmarkStart w:id="56" w:name="_Toc119921826"/>
      <w:r w:rsidRPr="00374201">
        <w:rPr>
          <w:rFonts w:ascii="Times New Roman" w:hAnsi="Times New Roman" w:cs="Times New Roman"/>
          <w:b/>
          <w:bCs/>
          <w:color w:val="000000" w:themeColor="text1"/>
          <w:sz w:val="20"/>
          <w:szCs w:val="20"/>
        </w:rPr>
        <w:lastRenderedPageBreak/>
        <w:t>Appendix II</w:t>
      </w:r>
      <w:r w:rsidR="002D7212" w:rsidRPr="00374201">
        <w:rPr>
          <w:rFonts w:ascii="Times New Roman" w:hAnsi="Times New Roman" w:cs="Times New Roman"/>
          <w:b/>
          <w:bCs/>
          <w:color w:val="000000" w:themeColor="text1"/>
          <w:sz w:val="20"/>
          <w:szCs w:val="20"/>
        </w:rPr>
        <w:t>: Lanchester’s Models</w:t>
      </w:r>
      <w:bookmarkEnd w:id="55"/>
      <w:bookmarkEnd w:id="56"/>
    </w:p>
    <w:p w14:paraId="198A701E" w14:textId="42DDEBCB" w:rsidR="002D7212" w:rsidRDefault="002D7212" w:rsidP="00126AE4">
      <w:pPr>
        <w:spacing w:before="240"/>
        <w:ind w:firstLine="284"/>
        <w:jc w:val="both"/>
        <w:rPr>
          <w:rFonts w:ascii="Times New Roman" w:hAnsi="Times New Roman" w:cs="Times New Roman"/>
          <w:color w:val="000000" w:themeColor="text1"/>
        </w:rPr>
      </w:pPr>
      <w:r w:rsidRPr="00DC1604">
        <w:rPr>
          <w:rFonts w:ascii="Times New Roman" w:hAnsi="Times New Roman" w:cs="Times New Roman"/>
          <w:color w:val="000000" w:themeColor="text1"/>
        </w:rPr>
        <w:t>Lanchester’s models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"models"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are suitable for developing theater-level campaign model</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"aggregated combat modeling"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using High Resolution Simulation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"Simulation"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data. </w:t>
      </w:r>
      <w:proofErr w:type="gramStart"/>
      <w:r w:rsidRPr="00DC1604">
        <w:rPr>
          <w:rFonts w:ascii="Times New Roman" w:hAnsi="Times New Roman" w:cs="Times New Roman"/>
          <w:color w:val="000000" w:themeColor="text1"/>
        </w:rPr>
        <w:t>In reality, actual</w:t>
      </w:r>
      <w:proofErr w:type="gramEnd"/>
      <w:r w:rsidRPr="00DC1604">
        <w:rPr>
          <w:rFonts w:ascii="Times New Roman" w:hAnsi="Times New Roman" w:cs="Times New Roman"/>
          <w:color w:val="000000" w:themeColor="text1"/>
        </w:rPr>
        <w:t xml:space="preserve"> historical combat data is not easily available and common practice is to develop High Resolution simulation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w:instrText>
      </w:r>
      <w:r w:rsidRPr="00DC1604">
        <w:rPr>
          <w:rFonts w:ascii="Times New Roman" w:hAnsi="Times New Roman" w:cs="Times New Roman"/>
          <w:noProof/>
          <w:snapToGrid w:val="0"/>
          <w:color w:val="000000" w:themeColor="text1"/>
        </w:rPr>
        <w:instrText>simulation</w:instrText>
      </w:r>
      <w:r w:rsidRPr="00DC1604">
        <w:rPr>
          <w:rFonts w:ascii="Times New Roman" w:hAnsi="Times New Roman" w:cs="Times New Roman"/>
          <w:color w:val="000000" w:themeColor="text1"/>
        </w:rPr>
        <w:instrText xml:space="preserve">"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data with detailed design. Various literatures have demonstrated that estimating attrition rates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"attrition rates"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from high-resolution simulation and using Lanchester’s model for linking the various </w:t>
      </w:r>
      <w:r w:rsidR="00741B61" w:rsidRPr="00DC1604">
        <w:rPr>
          <w:rFonts w:ascii="Times New Roman" w:hAnsi="Times New Roman" w:cs="Times New Roman"/>
          <w:color w:val="000000" w:themeColor="text1"/>
        </w:rPr>
        <w:t>resolutions</w:t>
      </w:r>
      <w:r w:rsidRPr="00DC1604">
        <w:rPr>
          <w:rFonts w:ascii="Times New Roman" w:hAnsi="Times New Roman" w:cs="Times New Roman"/>
          <w:color w:val="000000" w:themeColor="text1"/>
        </w:rPr>
        <w:t xml:space="preserve"> of different simulation </w:t>
      </w:r>
      <w:r w:rsidR="00741B61" w:rsidRPr="00DC1604">
        <w:rPr>
          <w:rFonts w:ascii="Times New Roman" w:hAnsi="Times New Roman" w:cs="Times New Roman"/>
          <w:color w:val="000000" w:themeColor="text1"/>
        </w:rPr>
        <w:t>models</w:t>
      </w:r>
      <w:r w:rsidRPr="00DC1604">
        <w:rPr>
          <w:rFonts w:ascii="Times New Roman" w:hAnsi="Times New Roman" w:cs="Times New Roman"/>
          <w:color w:val="000000" w:themeColor="text1"/>
        </w:rPr>
        <w:t>. Lanchester’s models are flexible for both homogeneous as well as heterogeneous</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"heterogeneous"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situations. Lanchester’s models are used for theoretically consistent force aggregation</w:t>
      </w:r>
      <w:r w:rsidRPr="00DC1604">
        <w:rPr>
          <w:rFonts w:ascii="Times New Roman" w:hAnsi="Times New Roman" w:cs="Times New Roman"/>
          <w:color w:val="000000" w:themeColor="text1"/>
        </w:rPr>
        <w:fldChar w:fldCharType="begin"/>
      </w:r>
      <w:r w:rsidRPr="00DC1604">
        <w:rPr>
          <w:rFonts w:ascii="Times New Roman" w:hAnsi="Times New Roman" w:cs="Times New Roman"/>
          <w:color w:val="000000" w:themeColor="text1"/>
        </w:rPr>
        <w:instrText xml:space="preserve"> XE "aggregation" </w:instrText>
      </w:r>
      <w:r w:rsidRPr="00DC1604">
        <w:rPr>
          <w:rFonts w:ascii="Times New Roman" w:hAnsi="Times New Roman" w:cs="Times New Roman"/>
          <w:color w:val="000000" w:themeColor="text1"/>
        </w:rPr>
        <w:fldChar w:fldCharType="end"/>
      </w:r>
      <w:r w:rsidRPr="00DC1604">
        <w:rPr>
          <w:rFonts w:ascii="Times New Roman" w:hAnsi="Times New Roman" w:cs="Times New Roman"/>
          <w:color w:val="000000" w:themeColor="text1"/>
        </w:rPr>
        <w:t xml:space="preserve"> and disaggregation. </w:t>
      </w:r>
      <w:proofErr w:type="spellStart"/>
      <w:r w:rsidRPr="00DC1604">
        <w:rPr>
          <w:rFonts w:ascii="Times New Roman" w:hAnsi="Times New Roman" w:cs="Times New Roman"/>
          <w:color w:val="000000" w:themeColor="text1"/>
        </w:rPr>
        <w:t>Defence</w:t>
      </w:r>
      <w:proofErr w:type="spellEnd"/>
      <w:r w:rsidRPr="00DC1604">
        <w:rPr>
          <w:rFonts w:ascii="Times New Roman" w:hAnsi="Times New Roman" w:cs="Times New Roman"/>
          <w:color w:val="000000" w:themeColor="text1"/>
        </w:rPr>
        <w:t xml:space="preserve"> planners and decision makers use Lanchester’s models to predict likely outcomes of combat process</w:t>
      </w:r>
      <w:r w:rsidR="00741B61" w:rsidRPr="00DC1604">
        <w:rPr>
          <w:rFonts w:ascii="Times New Roman" w:hAnsi="Times New Roman" w:cs="Times New Roman"/>
          <w:color w:val="000000" w:themeColor="text1"/>
        </w:rPr>
        <w:t>es</w:t>
      </w:r>
      <w:r w:rsidRPr="00DC1604">
        <w:rPr>
          <w:rFonts w:ascii="Times New Roman" w:hAnsi="Times New Roman" w:cs="Times New Roman"/>
          <w:color w:val="000000" w:themeColor="text1"/>
        </w:rPr>
        <w:t xml:space="preserve">. </w:t>
      </w:r>
    </w:p>
    <w:p w14:paraId="56AB91A1" w14:textId="093ED1FA" w:rsidR="005478F1" w:rsidRPr="00DC1604" w:rsidRDefault="005478F1" w:rsidP="00126AE4">
      <w:pPr>
        <w:spacing w:before="240"/>
        <w:ind w:firstLine="284"/>
        <w:jc w:val="both"/>
        <w:rPr>
          <w:rFonts w:ascii="Times New Roman" w:hAnsi="Times New Roman" w:cs="Times New Roman"/>
          <w:color w:val="000000" w:themeColor="text1"/>
        </w:rPr>
      </w:pPr>
      <w:r w:rsidRPr="00DC1604">
        <w:rPr>
          <w:rFonts w:ascii="Times New Roman" w:hAnsi="Times New Roman" w:cs="Times New Roman"/>
          <w:color w:val="000000" w:themeColor="text1"/>
          <w:lang w:val="en-GB"/>
        </w:rPr>
        <w:t>For the case of two homogeneous forces, the following Lanchester’s-type equations are generally used in the high-resolution simulation</w:t>
      </w:r>
      <w:r w:rsidRPr="00DC1604">
        <w:rPr>
          <w:rFonts w:ascii="Times New Roman" w:hAnsi="Times New Roman" w:cs="Times New Roman"/>
          <w:i/>
          <w:color w:val="000000" w:themeColor="text1"/>
          <w:lang w:val="en-GB"/>
        </w:rPr>
        <w:fldChar w:fldCharType="begin"/>
      </w:r>
      <w:r w:rsidRPr="00DC1604">
        <w:rPr>
          <w:rFonts w:ascii="Times New Roman" w:hAnsi="Times New Roman" w:cs="Times New Roman"/>
          <w:color w:val="000000" w:themeColor="text1"/>
        </w:rPr>
        <w:instrText xml:space="preserve"> XE "</w:instrText>
      </w:r>
      <w:r w:rsidRPr="00DC1604">
        <w:rPr>
          <w:rFonts w:ascii="Times New Roman" w:hAnsi="Times New Roman" w:cs="Times New Roman"/>
          <w:noProof/>
          <w:snapToGrid w:val="0"/>
          <w:color w:val="000000" w:themeColor="text1"/>
        </w:rPr>
        <w:instrText>simulation</w:instrText>
      </w:r>
      <w:r w:rsidRPr="00DC1604">
        <w:rPr>
          <w:rFonts w:ascii="Times New Roman" w:hAnsi="Times New Roman" w:cs="Times New Roman"/>
          <w:color w:val="000000" w:themeColor="text1"/>
        </w:rPr>
        <w:instrText xml:space="preserve">" </w:instrText>
      </w:r>
      <w:r w:rsidRPr="00DC1604">
        <w:rPr>
          <w:rFonts w:ascii="Times New Roman" w:hAnsi="Times New Roman" w:cs="Times New Roman"/>
          <w:i/>
          <w:color w:val="000000" w:themeColor="text1"/>
          <w:lang w:val="en-GB"/>
        </w:rPr>
        <w:fldChar w:fldCharType="end"/>
      </w:r>
      <w:r w:rsidRPr="00DC1604">
        <w:rPr>
          <w:rFonts w:ascii="Times New Roman" w:hAnsi="Times New Roman" w:cs="Times New Roman"/>
          <w:color w:val="000000" w:themeColor="text1"/>
          <w:lang w:val="en-GB"/>
        </w:rPr>
        <w:t xml:space="preserve"> as given in </w:t>
      </w:r>
      <w:hyperlink w:anchor="eq46" w:history="1">
        <w:r w:rsidRPr="00740E05">
          <w:rPr>
            <w:rStyle w:val="equationstyleChar"/>
            <w:rFonts w:ascii="Times New Roman" w:hAnsi="Times New Roman" w:cs="Times New Roman"/>
            <w:color w:val="000000" w:themeColor="text1"/>
            <w:sz w:val="20"/>
            <w:szCs w:val="20"/>
            <w:u w:val="none"/>
          </w:rPr>
          <w:t>following</w:t>
        </w:r>
      </w:hyperlink>
      <w:r w:rsidRPr="00740E05">
        <w:rPr>
          <w:rStyle w:val="equationstyleChar"/>
          <w:rFonts w:ascii="Times New Roman" w:hAnsi="Times New Roman" w:cs="Times New Roman"/>
          <w:color w:val="000000" w:themeColor="text1"/>
          <w:sz w:val="20"/>
          <w:szCs w:val="20"/>
          <w:u w:val="none"/>
        </w:rPr>
        <w:t xml:space="preserve"> equation</w:t>
      </w:r>
      <w:r w:rsidRPr="00DC1604">
        <w:rPr>
          <w:rFonts w:ascii="Times New Roman" w:hAnsi="Times New Roman" w:cs="Times New Roman"/>
          <w:color w:val="000000" w:themeColor="text1"/>
        </w:rPr>
        <w:t xml:space="preserve">. </w:t>
      </w:r>
      <w:r w:rsidRPr="00DC1604">
        <w:rPr>
          <w:rFonts w:ascii="Times New Roman" w:hAnsi="Times New Roman" w:cs="Times New Roman"/>
          <w:color w:val="000000" w:themeColor="text1"/>
          <w:lang w:val="en-GB"/>
        </w:rPr>
        <w:t xml:space="preserve"> </w:t>
      </w:r>
    </w:p>
    <w:p w14:paraId="6EFBF03C" w14:textId="77777777" w:rsidR="002D7212" w:rsidRPr="00DC1604" w:rsidRDefault="002D7212" w:rsidP="002D7212">
      <w:pPr>
        <w:pStyle w:val="Paragraph"/>
        <w:keepNext/>
        <w:jc w:val="left"/>
        <w:rPr>
          <w:color w:val="000000" w:themeColor="text1"/>
        </w:rPr>
      </w:pPr>
      <w:r w:rsidRPr="00DC1604">
        <w:rPr>
          <w:noProof/>
          <w:color w:val="000000" w:themeColor="text1"/>
          <w:lang w:val="en-IN" w:eastAsia="en-IN" w:bidi="hi-IN"/>
        </w:rPr>
        <w:lastRenderedPageBreak/>
        <w:drawing>
          <wp:inline distT="0" distB="0" distL="0" distR="0" wp14:anchorId="2AE73B5C" wp14:editId="1FEE0BED">
            <wp:extent cx="2994334" cy="16856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0287"/>
                    <a:stretch/>
                  </pic:blipFill>
                  <pic:spPr bwMode="auto">
                    <a:xfrm>
                      <a:off x="0" y="0"/>
                      <a:ext cx="3063237" cy="1724465"/>
                    </a:xfrm>
                    <a:prstGeom prst="rect">
                      <a:avLst/>
                    </a:prstGeom>
                    <a:noFill/>
                    <a:ln>
                      <a:noFill/>
                    </a:ln>
                    <a:extLst>
                      <a:ext uri="{53640926-AAD7-44D8-BBD7-CCE9431645EC}">
                        <a14:shadowObscured xmlns:a14="http://schemas.microsoft.com/office/drawing/2010/main"/>
                      </a:ext>
                    </a:extLst>
                  </pic:spPr>
                </pic:pic>
              </a:graphicData>
            </a:graphic>
          </wp:inline>
        </w:drawing>
      </w:r>
    </w:p>
    <w:p w14:paraId="523C169F" w14:textId="045BD1AC" w:rsidR="002D7212" w:rsidRPr="00D978B0" w:rsidRDefault="002D7212" w:rsidP="002D7212">
      <w:pPr>
        <w:pStyle w:val="Caption"/>
        <w:jc w:val="center"/>
        <w:rPr>
          <w:rFonts w:ascii="Times New Roman" w:hAnsi="Times New Roman" w:cs="Times New Roman"/>
          <w:i w:val="0"/>
          <w:color w:val="000000" w:themeColor="text1"/>
        </w:rPr>
      </w:pPr>
      <w:bookmarkStart w:id="57" w:name="_Ref45202332"/>
      <w:bookmarkStart w:id="58" w:name="_Toc44323268"/>
      <w:bookmarkStart w:id="59" w:name="_Toc119670443"/>
      <w:r w:rsidRPr="00D978B0">
        <w:rPr>
          <w:rFonts w:ascii="Times New Roman" w:hAnsi="Times New Roman" w:cs="Times New Roman"/>
          <w:i w:val="0"/>
          <w:color w:val="000000" w:themeColor="text1"/>
        </w:rPr>
        <w:t xml:space="preserve">Figure </w:t>
      </w:r>
      <w:r w:rsidRPr="00D978B0">
        <w:rPr>
          <w:rFonts w:ascii="Times New Roman" w:hAnsi="Times New Roman" w:cs="Times New Roman"/>
          <w:i w:val="0"/>
          <w:color w:val="000000" w:themeColor="text1"/>
        </w:rPr>
        <w:fldChar w:fldCharType="begin"/>
      </w:r>
      <w:r w:rsidRPr="00D978B0">
        <w:rPr>
          <w:rFonts w:ascii="Times New Roman" w:hAnsi="Times New Roman" w:cs="Times New Roman"/>
          <w:i w:val="0"/>
          <w:color w:val="000000" w:themeColor="text1"/>
        </w:rPr>
        <w:instrText xml:space="preserve"> SEQ Figure \* ARABIC </w:instrText>
      </w:r>
      <w:r w:rsidRPr="00D978B0">
        <w:rPr>
          <w:rFonts w:ascii="Times New Roman" w:hAnsi="Times New Roman" w:cs="Times New Roman"/>
          <w:i w:val="0"/>
          <w:color w:val="000000" w:themeColor="text1"/>
        </w:rPr>
        <w:fldChar w:fldCharType="separate"/>
      </w:r>
      <w:r w:rsidR="00063FF4">
        <w:rPr>
          <w:rFonts w:ascii="Times New Roman" w:hAnsi="Times New Roman" w:cs="Times New Roman"/>
          <w:i w:val="0"/>
          <w:noProof/>
          <w:color w:val="000000" w:themeColor="text1"/>
        </w:rPr>
        <w:t>20</w:t>
      </w:r>
      <w:r w:rsidRPr="00D978B0">
        <w:rPr>
          <w:rFonts w:ascii="Times New Roman" w:hAnsi="Times New Roman" w:cs="Times New Roman"/>
          <w:i w:val="0"/>
          <w:color w:val="000000" w:themeColor="text1"/>
        </w:rPr>
        <w:fldChar w:fldCharType="end"/>
      </w:r>
      <w:bookmarkEnd w:id="57"/>
      <w:r w:rsidRPr="00D978B0">
        <w:rPr>
          <w:rFonts w:ascii="Times New Roman" w:hAnsi="Times New Roman" w:cs="Times New Roman"/>
          <w:i w:val="0"/>
          <w:color w:val="000000" w:themeColor="text1"/>
        </w:rPr>
        <w:t xml:space="preserve">. Hierarchy-of-modelling </w:t>
      </w:r>
      <w:r w:rsidR="005478F1">
        <w:rPr>
          <w:rFonts w:ascii="Times New Roman" w:hAnsi="Times New Roman" w:cs="Times New Roman"/>
          <w:i w:val="0"/>
          <w:color w:val="000000" w:themeColor="text1"/>
        </w:rPr>
        <w:t>c</w:t>
      </w:r>
      <w:r w:rsidRPr="00D978B0">
        <w:rPr>
          <w:rFonts w:ascii="Times New Roman" w:hAnsi="Times New Roman" w:cs="Times New Roman"/>
          <w:i w:val="0"/>
          <w:color w:val="000000" w:themeColor="text1"/>
        </w:rPr>
        <w:t>oncept</w:t>
      </w:r>
      <w:bookmarkEnd w:id="58"/>
      <w:bookmarkEnd w:id="59"/>
    </w:p>
    <w:p w14:paraId="663CB018" w14:textId="77777777" w:rsidR="002D7212" w:rsidRPr="00DC1604" w:rsidRDefault="002D7212" w:rsidP="002D7212">
      <w:pPr>
        <w:pStyle w:val="BodyText3"/>
        <w:keepNext/>
        <w:spacing w:after="100"/>
        <w:jc w:val="center"/>
        <w:rPr>
          <w:rFonts w:ascii="Times New Roman" w:hAnsi="Times New Roman" w:cs="Times New Roman"/>
          <w:color w:val="000000" w:themeColor="text1"/>
          <w:sz w:val="20"/>
          <w:szCs w:val="20"/>
        </w:rPr>
      </w:pPr>
      <w:r w:rsidRPr="00DC1604">
        <w:rPr>
          <w:rFonts w:ascii="Times New Roman" w:hAnsi="Times New Roman" w:cs="Times New Roman"/>
          <w:noProof/>
          <w:color w:val="000000" w:themeColor="text1"/>
          <w:sz w:val="20"/>
          <w:szCs w:val="20"/>
          <w:lang w:val="en-IN" w:eastAsia="en-IN" w:bidi="hi-IN"/>
        </w:rPr>
        <w:drawing>
          <wp:inline distT="0" distB="0" distL="0" distR="0" wp14:anchorId="4F13140D" wp14:editId="3F9D12EC">
            <wp:extent cx="2375643" cy="122163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05026" cy="1236748"/>
                    </a:xfrm>
                    <a:prstGeom prst="rect">
                      <a:avLst/>
                    </a:prstGeom>
                    <a:noFill/>
                    <a:ln>
                      <a:noFill/>
                    </a:ln>
                  </pic:spPr>
                </pic:pic>
              </a:graphicData>
            </a:graphic>
          </wp:inline>
        </w:drawing>
      </w:r>
    </w:p>
    <w:p w14:paraId="413C7CDC" w14:textId="55B34620" w:rsidR="002D7212" w:rsidRPr="00D978B0" w:rsidRDefault="002D7212" w:rsidP="00F560E8">
      <w:pPr>
        <w:pStyle w:val="Caption"/>
        <w:ind w:left="567" w:hanging="567"/>
        <w:jc w:val="both"/>
        <w:rPr>
          <w:rFonts w:ascii="Times New Roman" w:hAnsi="Times New Roman" w:cs="Times New Roman"/>
          <w:i w:val="0"/>
          <w:color w:val="000000" w:themeColor="text1"/>
          <w:sz w:val="20"/>
          <w:szCs w:val="20"/>
        </w:rPr>
      </w:pPr>
      <w:bookmarkStart w:id="60" w:name="_Toc44323269"/>
      <w:bookmarkStart w:id="61" w:name="_Toc119670444"/>
      <w:r w:rsidRPr="00D978B0">
        <w:rPr>
          <w:rFonts w:ascii="Times New Roman" w:hAnsi="Times New Roman" w:cs="Times New Roman"/>
          <w:i w:val="0"/>
          <w:color w:val="000000" w:themeColor="text1"/>
        </w:rPr>
        <w:t xml:space="preserve">Figure </w:t>
      </w:r>
      <w:r w:rsidRPr="00D978B0">
        <w:rPr>
          <w:rFonts w:ascii="Times New Roman" w:hAnsi="Times New Roman" w:cs="Times New Roman"/>
          <w:i w:val="0"/>
          <w:color w:val="000000" w:themeColor="text1"/>
        </w:rPr>
        <w:fldChar w:fldCharType="begin"/>
      </w:r>
      <w:r w:rsidRPr="00D978B0">
        <w:rPr>
          <w:rFonts w:ascii="Times New Roman" w:hAnsi="Times New Roman" w:cs="Times New Roman"/>
          <w:i w:val="0"/>
          <w:color w:val="000000" w:themeColor="text1"/>
        </w:rPr>
        <w:instrText xml:space="preserve"> SEQ Figure \* ARABIC </w:instrText>
      </w:r>
      <w:r w:rsidRPr="00D978B0">
        <w:rPr>
          <w:rFonts w:ascii="Times New Roman" w:hAnsi="Times New Roman" w:cs="Times New Roman"/>
          <w:i w:val="0"/>
          <w:color w:val="000000" w:themeColor="text1"/>
        </w:rPr>
        <w:fldChar w:fldCharType="separate"/>
      </w:r>
      <w:r w:rsidR="00063FF4">
        <w:rPr>
          <w:rFonts w:ascii="Times New Roman" w:hAnsi="Times New Roman" w:cs="Times New Roman"/>
          <w:i w:val="0"/>
          <w:noProof/>
          <w:color w:val="000000" w:themeColor="text1"/>
        </w:rPr>
        <w:t>21</w:t>
      </w:r>
      <w:r w:rsidRPr="00D978B0">
        <w:rPr>
          <w:rFonts w:ascii="Times New Roman" w:hAnsi="Times New Roman" w:cs="Times New Roman"/>
          <w:i w:val="0"/>
          <w:color w:val="000000" w:themeColor="text1"/>
        </w:rPr>
        <w:fldChar w:fldCharType="end"/>
      </w:r>
      <w:r w:rsidRPr="00D978B0">
        <w:rPr>
          <w:rFonts w:ascii="Times New Roman" w:hAnsi="Times New Roman" w:cs="Times New Roman"/>
          <w:i w:val="0"/>
          <w:color w:val="000000" w:themeColor="text1"/>
        </w:rPr>
        <w:t>.</w:t>
      </w:r>
      <w:r w:rsidR="00741B61" w:rsidRPr="00D978B0">
        <w:rPr>
          <w:rFonts w:ascii="Times New Roman" w:hAnsi="Times New Roman" w:cs="Times New Roman"/>
          <w:i w:val="0"/>
          <w:color w:val="000000" w:themeColor="text1"/>
        </w:rPr>
        <w:t xml:space="preserve"> </w:t>
      </w:r>
      <w:r w:rsidRPr="00D978B0">
        <w:rPr>
          <w:rFonts w:ascii="Times New Roman" w:hAnsi="Times New Roman" w:cs="Times New Roman"/>
          <w:i w:val="0"/>
          <w:color w:val="000000" w:themeColor="text1"/>
        </w:rPr>
        <w:t>Schematic diagram of combat interactions for stochastic battle corresponding to the deterministic</w:t>
      </w:r>
      <w:r w:rsidRPr="00D978B0">
        <w:rPr>
          <w:rFonts w:ascii="Times New Roman" w:hAnsi="Times New Roman" w:cs="Times New Roman"/>
          <w:i w:val="0"/>
          <w:color w:val="000000" w:themeColor="text1"/>
        </w:rPr>
        <w:fldChar w:fldCharType="begin"/>
      </w:r>
      <w:r w:rsidRPr="00D978B0">
        <w:rPr>
          <w:rFonts w:ascii="Times New Roman" w:hAnsi="Times New Roman" w:cs="Times New Roman"/>
          <w:color w:val="000000" w:themeColor="text1"/>
        </w:rPr>
        <w:instrText xml:space="preserve"> XE "deterministic" </w:instrText>
      </w:r>
      <w:r w:rsidRPr="00D978B0">
        <w:rPr>
          <w:rFonts w:ascii="Times New Roman" w:hAnsi="Times New Roman" w:cs="Times New Roman"/>
          <w:i w:val="0"/>
          <w:color w:val="000000" w:themeColor="text1"/>
        </w:rPr>
        <w:fldChar w:fldCharType="end"/>
      </w:r>
      <w:r w:rsidRPr="00D978B0">
        <w:rPr>
          <w:rFonts w:ascii="Times New Roman" w:hAnsi="Times New Roman" w:cs="Times New Roman"/>
          <w:i w:val="0"/>
          <w:color w:val="000000" w:themeColor="text1"/>
        </w:rPr>
        <w:t xml:space="preserve"> Lanchester’s type </w:t>
      </w:r>
      <w:r w:rsidRPr="00D978B0">
        <w:rPr>
          <w:rFonts w:ascii="Times New Roman" w:hAnsi="Times New Roman" w:cs="Times New Roman"/>
          <w:i w:val="0"/>
          <w:color w:val="000000" w:themeColor="text1"/>
          <w:sz w:val="20"/>
          <w:szCs w:val="20"/>
        </w:rPr>
        <w:t>equations.</w:t>
      </w:r>
      <w:bookmarkEnd w:id="60"/>
      <w:bookmarkEnd w:id="61"/>
    </w:p>
    <w:p w14:paraId="488ECC3A" w14:textId="5B31A6BD" w:rsidR="002D7212" w:rsidRPr="00DC1604" w:rsidRDefault="002D7212" w:rsidP="002D7212">
      <w:pPr>
        <w:pStyle w:val="Caption"/>
        <w:jc w:val="both"/>
        <w:rPr>
          <w:rFonts w:ascii="Times New Roman" w:hAnsi="Times New Roman" w:cs="Times New Roman"/>
          <w:i w:val="0"/>
          <w:color w:val="000000" w:themeColor="text1"/>
          <w:sz w:val="20"/>
          <w:szCs w:val="20"/>
          <w:lang w:val="en-GB"/>
        </w:rPr>
      </w:pPr>
    </w:p>
    <w:tbl>
      <w:tblPr>
        <w:tblStyle w:val="FinancialTable"/>
        <w:tblW w:w="4482"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
        <w:gridCol w:w="3738"/>
        <w:gridCol w:w="378"/>
      </w:tblGrid>
      <w:tr w:rsidR="00DC1604" w:rsidRPr="00DC1604" w14:paraId="2B0BF38E" w14:textId="77777777" w:rsidTr="00AD74A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4" w:type="pct"/>
          </w:tcPr>
          <w:p w14:paraId="293DB1C7" w14:textId="77777777" w:rsidR="002D7212" w:rsidRPr="00DC1604" w:rsidRDefault="002D7212" w:rsidP="00F560E8">
            <w:pPr>
              <w:spacing w:before="0" w:line="240" w:lineRule="auto"/>
              <w:jc w:val="center"/>
              <w:rPr>
                <w:rFonts w:ascii="Times New Roman" w:hAnsi="Times New Roman" w:cs="Times New Roman"/>
                <w:color w:val="000000" w:themeColor="text1"/>
              </w:rPr>
            </w:pPr>
          </w:p>
        </w:tc>
        <w:tc>
          <w:tcPr>
            <w:tcW w:w="4373" w:type="pct"/>
          </w:tcPr>
          <w:p w14:paraId="3ED9D791" w14:textId="49400926" w:rsidR="002D7212" w:rsidRPr="001B0653" w:rsidRDefault="00E84E78" w:rsidP="00F560E8">
            <w:pPr>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Para>
              <m:oMath>
                <m:d>
                  <m:dPr>
                    <m:begChr m:val="{"/>
                    <m:endChr m:val=""/>
                    <m:ctrlPr>
                      <w:rPr>
                        <w:rFonts w:ascii="Cambria Math" w:hAnsi="Times New Roman" w:cs="Times New Roman"/>
                        <w:b w:val="0"/>
                        <w:bCs/>
                        <w:i/>
                        <w:color w:val="000000" w:themeColor="text1"/>
                        <w:lang w:val="en-GB"/>
                      </w:rPr>
                    </m:ctrlPr>
                  </m:dPr>
                  <m:e>
                    <m:m>
                      <m:mPr>
                        <m:mcs>
                          <m:mc>
                            <m:mcPr>
                              <m:count m:val="1"/>
                              <m:mcJc m:val="center"/>
                            </m:mcPr>
                          </m:mc>
                        </m:mcs>
                        <m:ctrlPr>
                          <w:rPr>
                            <w:rFonts w:ascii="Cambria Math" w:hAnsi="Times New Roman" w:cs="Times New Roman"/>
                            <w:b w:val="0"/>
                            <w:bCs/>
                            <w:i/>
                            <w:color w:val="000000" w:themeColor="text1"/>
                            <w:lang w:val="en-GB"/>
                          </w:rPr>
                        </m:ctrlPr>
                      </m:mPr>
                      <m:mr>
                        <m:e>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dx</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 xml:space="preserve">A(x,y)    with x (0) = </m:t>
                          </m:r>
                          <m:sSub>
                            <m:sSubPr>
                              <m:ctrlPr>
                                <w:rPr>
                                  <w:rFonts w:ascii="Cambria Math" w:hAnsi="Times New Roman" w:cs="Times New Roman"/>
                                  <w:b w:val="0"/>
                                  <w:bCs/>
                                  <w:i/>
                                  <w:color w:val="000000" w:themeColor="text1"/>
                                  <w:lang w:val="en-GB"/>
                                </w:rPr>
                              </m:ctrlPr>
                            </m:sSubPr>
                            <m:e>
                              <m:r>
                                <m:rPr>
                                  <m:sty m:val="bi"/>
                                </m:rPr>
                                <w:rPr>
                                  <w:rFonts w:ascii="Cambria Math" w:hAnsi="Times New Roman" w:cs="Times New Roman"/>
                                  <w:color w:val="000000" w:themeColor="text1"/>
                                  <w:lang w:val="en-GB"/>
                                </w:rPr>
                                <m:t>x</m:t>
                              </m:r>
                            </m:e>
                            <m:sub>
                              <m:r>
                                <m:rPr>
                                  <m:sty m:val="bi"/>
                                </m:rPr>
                                <w:rPr>
                                  <w:rFonts w:ascii="Cambria Math" w:hAnsi="Times New Roman" w:cs="Times New Roman"/>
                                  <w:color w:val="000000" w:themeColor="text1"/>
                                  <w:lang w:val="en-GB"/>
                                </w:rPr>
                                <m:t>0</m:t>
                              </m:r>
                            </m:sub>
                          </m:sSub>
                        </m:e>
                      </m:mr>
                      <m:mr>
                        <m:e>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dy</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m:t>
                          </m:r>
                          <m:r>
                            <m:rPr>
                              <m:sty m:val="bi"/>
                            </m:rPr>
                            <w:rPr>
                              <w:rFonts w:ascii="Cambria Math" w:hAnsi="Times New Roman" w:cs="Times New Roman"/>
                              <w:color w:val="000000" w:themeColor="text1"/>
                              <w:lang w:val="en-GB"/>
                            </w:rPr>
                            <m:t xml:space="preserve">B(x,y)    with y (0) = </m:t>
                          </m:r>
                          <m:sSub>
                            <m:sSubPr>
                              <m:ctrlPr>
                                <w:rPr>
                                  <w:rFonts w:ascii="Cambria Math" w:hAnsi="Times New Roman" w:cs="Times New Roman"/>
                                  <w:b w:val="0"/>
                                  <w:bCs/>
                                  <w:i/>
                                  <w:color w:val="000000" w:themeColor="text1"/>
                                  <w:lang w:val="en-GB"/>
                                </w:rPr>
                              </m:ctrlPr>
                            </m:sSubPr>
                            <m:e>
                              <m:r>
                                <m:rPr>
                                  <m:sty m:val="bi"/>
                                </m:rPr>
                                <w:rPr>
                                  <w:rFonts w:ascii="Cambria Math" w:hAnsi="Times New Roman" w:cs="Times New Roman"/>
                                  <w:color w:val="000000" w:themeColor="text1"/>
                                  <w:lang w:val="en-GB"/>
                                </w:rPr>
                                <m:t>y</m:t>
                              </m:r>
                            </m:e>
                            <m:sub>
                              <m:r>
                                <m:rPr>
                                  <m:sty m:val="bi"/>
                                </m:rPr>
                                <w:rPr>
                                  <w:rFonts w:ascii="Cambria Math" w:hAnsi="Times New Roman" w:cs="Times New Roman"/>
                                  <w:color w:val="000000" w:themeColor="text1"/>
                                  <w:lang w:val="en-GB"/>
                                </w:rPr>
                                <m:t>0</m:t>
                              </m:r>
                            </m:sub>
                          </m:sSub>
                          <m:ctrlPr>
                            <w:rPr>
                              <w:rFonts w:ascii="Cambria Math" w:hAnsi="Cambria Math" w:cs="Times New Roman"/>
                              <w:b w:val="0"/>
                              <w:bCs/>
                              <w:i/>
                              <w:color w:val="000000" w:themeColor="text1"/>
                              <w:lang w:val="en-GB"/>
                            </w:rPr>
                          </m:ctrlPr>
                        </m:e>
                      </m:mr>
                    </m:m>
                    <m:ctrlPr>
                      <w:rPr>
                        <w:rFonts w:ascii="Cambria Math" w:hAnsi="Cambria Math" w:cs="Times New Roman"/>
                        <w:b w:val="0"/>
                        <w:bCs/>
                        <w:i/>
                        <w:color w:val="000000" w:themeColor="text1"/>
                        <w:lang w:val="en-GB"/>
                      </w:rPr>
                    </m:ctrlPr>
                  </m:e>
                </m:d>
              </m:oMath>
            </m:oMathPara>
          </w:p>
        </w:tc>
        <w:tc>
          <w:tcPr>
            <w:tcW w:w="433" w:type="pct"/>
            <w:vAlign w:val="center"/>
          </w:tcPr>
          <w:p w14:paraId="462F98F6" w14:textId="432B14F5" w:rsidR="002D7212" w:rsidRPr="00DC1604" w:rsidRDefault="002D7212" w:rsidP="00AD74A5">
            <w:pPr>
              <w:pStyle w:val="Caption"/>
              <w:spacing w:befor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bookmarkStart w:id="62" w:name="_Ref45202036"/>
            <w:r w:rsidRPr="00DC1604">
              <w:rPr>
                <w:rFonts w:ascii="Times New Roman" w:hAnsi="Times New Roman" w:cs="Times New Roman"/>
                <w:b w:val="0"/>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5</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bookmarkEnd w:id="62"/>
          </w:p>
        </w:tc>
      </w:tr>
    </w:tbl>
    <w:p w14:paraId="6F4C7C25" w14:textId="431A9217" w:rsidR="002D7212" w:rsidRPr="00DC1604" w:rsidRDefault="002D7212" w:rsidP="002D7212">
      <w:pPr>
        <w:pStyle w:val="BodyText3"/>
        <w:spacing w:after="100"/>
        <w:jc w:val="both"/>
        <w:rPr>
          <w:rFonts w:ascii="Times New Roman" w:hAnsi="Times New Roman" w:cs="Times New Roman"/>
          <w:color w:val="000000" w:themeColor="text1"/>
          <w:sz w:val="20"/>
          <w:szCs w:val="20"/>
          <w:lang w:val="en-GB"/>
        </w:rPr>
      </w:pPr>
      <w:r w:rsidRPr="00DC1604">
        <w:rPr>
          <w:rFonts w:ascii="Times New Roman" w:hAnsi="Times New Roman" w:cs="Times New Roman"/>
          <w:color w:val="000000" w:themeColor="text1"/>
          <w:sz w:val="20"/>
          <w:szCs w:val="20"/>
          <w:lang w:val="en-GB"/>
        </w:rPr>
        <w:t xml:space="preserve">where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denote, respectively, the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 levels at time </w:t>
      </w:r>
      <w:r w:rsidRPr="005478F1">
        <w:rPr>
          <w:rFonts w:ascii="Times New Roman" w:hAnsi="Times New Roman" w:cs="Times New Roman"/>
          <w:i/>
          <w:iCs/>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Let us assume that there is no replacement or withdrawals and </w:t>
      </w:r>
      <w:r w:rsidRPr="00DC1604">
        <w:rPr>
          <w:rFonts w:ascii="Times New Roman" w:hAnsi="Times New Roman" w:cs="Times New Roman"/>
          <w:i/>
          <w:color w:val="000000" w:themeColor="text1"/>
          <w:sz w:val="20"/>
          <w:szCs w:val="20"/>
          <w:lang w:val="en-GB"/>
        </w:rPr>
        <w:t>A</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B</w:t>
      </w:r>
      <w:r w:rsidRPr="00DC1604">
        <w:rPr>
          <w:rFonts w:ascii="Times New Roman" w:hAnsi="Times New Roman" w:cs="Times New Roman"/>
          <w:color w:val="000000" w:themeColor="text1"/>
          <w:sz w:val="20"/>
          <w:szCs w:val="20"/>
          <w:lang w:val="en-GB"/>
        </w:rPr>
        <w:t xml:space="preserve"> are the attrition rates</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"attrition rates"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of the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and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forces, respectively. If we want to statistically estimate the attrition rates in the model (</w:t>
      </w:r>
      <w:r w:rsidR="00D978B0">
        <w:rPr>
          <w:rFonts w:ascii="Times New Roman" w:hAnsi="Times New Roman" w:cs="Times New Roman"/>
          <w:color w:val="000000" w:themeColor="text1"/>
          <w:sz w:val="20"/>
          <w:szCs w:val="20"/>
          <w:lang w:val="en-GB"/>
        </w:rPr>
        <w:t>following equation</w:t>
      </w:r>
      <w:r w:rsidRPr="00DC1604">
        <w:rPr>
          <w:rFonts w:ascii="Times New Roman" w:hAnsi="Times New Roman" w:cs="Times New Roman"/>
          <w:color w:val="000000" w:themeColor="text1"/>
          <w:sz w:val="20"/>
          <w:szCs w:val="20"/>
          <w:lang w:val="en-GB"/>
        </w:rPr>
        <w:t>) from simulation</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w:instrText>
      </w:r>
      <w:r w:rsidRPr="00DC1604">
        <w:rPr>
          <w:rFonts w:ascii="Times New Roman" w:hAnsi="Times New Roman" w:cs="Times New Roman"/>
          <w:noProof/>
          <w:snapToGrid w:val="0"/>
          <w:color w:val="000000" w:themeColor="text1"/>
          <w:sz w:val="20"/>
          <w:szCs w:val="20"/>
        </w:rPr>
        <w:instrText>simulation</w:instrText>
      </w:r>
      <w:r w:rsidRPr="00DC1604">
        <w:rPr>
          <w:rFonts w:ascii="Times New Roman" w:hAnsi="Times New Roman" w:cs="Times New Roman"/>
          <w:color w:val="000000" w:themeColor="text1"/>
          <w:sz w:val="20"/>
          <w:szCs w:val="20"/>
        </w:rPr>
        <w:instrText xml:space="preserve">"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output data we must consider a stochastic version of the model in which casualties occur randomly over time. Letting </w:t>
      </w:r>
      <w:r w:rsidRPr="00DC1604">
        <w:rPr>
          <w:rFonts w:ascii="Times New Roman" w:hAnsi="Times New Roman" w:cs="Times New Roman"/>
          <w:i/>
          <w:color w:val="000000" w:themeColor="text1"/>
          <w:sz w:val="20"/>
          <w:szCs w:val="20"/>
          <w:lang w:val="en-GB"/>
        </w:rPr>
        <w:t>M(t)</w:t>
      </w:r>
      <w:r w:rsidRPr="00DC1604">
        <w:rPr>
          <w:rFonts w:ascii="Times New Roman" w:hAnsi="Times New Roman" w:cs="Times New Roman"/>
          <w:color w:val="000000" w:themeColor="text1"/>
          <w:sz w:val="20"/>
          <w:szCs w:val="20"/>
          <w:lang w:val="en-GB"/>
        </w:rPr>
        <w:t xml:space="preserve">, a random variable, denote the integral number of </w:t>
      </w:r>
      <w:r w:rsidRPr="00DC1604">
        <w:rPr>
          <w:rFonts w:ascii="Times New Roman" w:hAnsi="Times New Roman" w:cs="Times New Roman"/>
          <w:i/>
          <w:color w:val="000000" w:themeColor="text1"/>
          <w:sz w:val="20"/>
          <w:szCs w:val="20"/>
          <w:lang w:val="en-GB"/>
        </w:rPr>
        <w:t>X</w:t>
      </w:r>
      <w:r w:rsidRPr="00DC1604">
        <w:rPr>
          <w:rFonts w:ascii="Times New Roman" w:hAnsi="Times New Roman" w:cs="Times New Roman"/>
          <w:color w:val="000000" w:themeColor="text1"/>
          <w:sz w:val="20"/>
          <w:szCs w:val="20"/>
          <w:lang w:val="en-GB"/>
        </w:rPr>
        <w:t xml:space="preserve"> combatants alive at time </w:t>
      </w:r>
      <w:r w:rsidRPr="00DC1604">
        <w:rPr>
          <w:rFonts w:ascii="Times New Roman" w:hAnsi="Times New Roman" w:cs="Times New Roman"/>
          <w:i/>
          <w:color w:val="000000" w:themeColor="text1"/>
          <w:sz w:val="20"/>
          <w:szCs w:val="20"/>
          <w:lang w:val="en-GB"/>
        </w:rPr>
        <w:t>t</w:t>
      </w:r>
      <w:r w:rsidRPr="00DC1604">
        <w:rPr>
          <w:rFonts w:ascii="Times New Roman" w:hAnsi="Times New Roman" w:cs="Times New Roman"/>
          <w:color w:val="000000" w:themeColor="text1"/>
          <w:sz w:val="20"/>
          <w:szCs w:val="20"/>
          <w:lang w:val="en-GB"/>
        </w:rPr>
        <w:t xml:space="preserve"> (with corresponding realization denoted as </w:t>
      </w:r>
      <w:r w:rsidRPr="00DC1604">
        <w:rPr>
          <w:rFonts w:ascii="Times New Roman" w:hAnsi="Times New Roman" w:cs="Times New Roman"/>
          <w:i/>
          <w:color w:val="000000" w:themeColor="text1"/>
          <w:sz w:val="20"/>
          <w:szCs w:val="20"/>
          <w:lang w:val="en-GB"/>
        </w:rPr>
        <w:t>m</w:t>
      </w:r>
      <w:r w:rsidRPr="00DC1604">
        <w:rPr>
          <w:rFonts w:ascii="Times New Roman" w:hAnsi="Times New Roman" w:cs="Times New Roman"/>
          <w:color w:val="000000" w:themeColor="text1"/>
          <w:sz w:val="20"/>
          <w:szCs w:val="20"/>
          <w:lang w:val="en-GB"/>
        </w:rPr>
        <w:t xml:space="preserve">) and similarly for </w:t>
      </w:r>
      <w:r w:rsidRPr="00DC1604">
        <w:rPr>
          <w:rFonts w:ascii="Times New Roman" w:hAnsi="Times New Roman" w:cs="Times New Roman"/>
          <w:i/>
          <w:color w:val="000000" w:themeColor="text1"/>
          <w:sz w:val="20"/>
          <w:szCs w:val="20"/>
          <w:lang w:val="en-GB"/>
        </w:rPr>
        <w:t>N(t)</w:t>
      </w:r>
      <w:r w:rsidRPr="00DC1604">
        <w:rPr>
          <w:rFonts w:ascii="Times New Roman" w:hAnsi="Times New Roman" w:cs="Times New Roman"/>
          <w:color w:val="000000" w:themeColor="text1"/>
          <w:sz w:val="20"/>
          <w:szCs w:val="20"/>
          <w:lang w:val="en-GB"/>
        </w:rPr>
        <w:t xml:space="preserve"> which pertains to the </w:t>
      </w:r>
      <w:r w:rsidRPr="00DC1604">
        <w:rPr>
          <w:rFonts w:ascii="Times New Roman" w:hAnsi="Times New Roman" w:cs="Times New Roman"/>
          <w:i/>
          <w:color w:val="000000" w:themeColor="text1"/>
          <w:sz w:val="20"/>
          <w:szCs w:val="20"/>
          <w:lang w:val="en-GB"/>
        </w:rPr>
        <w:t>Y</w:t>
      </w:r>
      <w:r w:rsidRPr="00DC1604">
        <w:rPr>
          <w:rFonts w:ascii="Times New Roman" w:hAnsi="Times New Roman" w:cs="Times New Roman"/>
          <w:color w:val="000000" w:themeColor="text1"/>
          <w:sz w:val="20"/>
          <w:szCs w:val="20"/>
          <w:lang w:val="en-GB"/>
        </w:rPr>
        <w:t xml:space="preserve"> force as shown in the </w:t>
      </w:r>
      <w:r w:rsidR="00D75A38">
        <w:rPr>
          <w:rFonts w:ascii="Times New Roman" w:hAnsi="Times New Roman" w:cs="Times New Roman"/>
          <w:color w:val="000000" w:themeColor="text1"/>
          <w:sz w:val="20"/>
          <w:szCs w:val="20"/>
          <w:lang w:val="en-GB"/>
        </w:rPr>
        <w:t>above figure</w:t>
      </w:r>
      <w:r w:rsidRPr="00DC1604">
        <w:rPr>
          <w:rStyle w:val="FigureStyleChar"/>
          <w:rFonts w:ascii="Times New Roman" w:hAnsi="Times New Roman" w:cs="Times New Roman"/>
          <w:color w:val="000000" w:themeColor="text1"/>
          <w:sz w:val="20"/>
          <w:szCs w:val="20"/>
        </w:rPr>
        <w:t>,</w:t>
      </w:r>
      <w:r w:rsidRPr="00DC1604">
        <w:rPr>
          <w:rFonts w:ascii="Times New Roman" w:hAnsi="Times New Roman" w:cs="Times New Roman"/>
          <w:color w:val="000000" w:themeColor="text1"/>
          <w:sz w:val="20"/>
          <w:szCs w:val="20"/>
          <w:lang w:val="en-GB"/>
        </w:rPr>
        <w:t xml:space="preserve"> we then have the following Kolmogorov equations for the evaluation of the state probability</w:t>
      </w:r>
      <w:r w:rsidRPr="00DC1604">
        <w:rPr>
          <w:rFonts w:ascii="Times New Roman" w:hAnsi="Times New Roman" w:cs="Times New Roman"/>
          <w:color w:val="000000" w:themeColor="text1"/>
          <w:sz w:val="20"/>
          <w:szCs w:val="20"/>
          <w:lang w:val="en-GB"/>
        </w:rPr>
        <w:fldChar w:fldCharType="begin"/>
      </w:r>
      <w:r w:rsidRPr="00DC1604">
        <w:rPr>
          <w:rFonts w:ascii="Times New Roman" w:hAnsi="Times New Roman" w:cs="Times New Roman"/>
          <w:color w:val="000000" w:themeColor="text1"/>
          <w:sz w:val="20"/>
          <w:szCs w:val="20"/>
        </w:rPr>
        <w:instrText xml:space="preserve"> XE "probability" </w:instrText>
      </w:r>
      <w:r w:rsidRPr="00DC1604">
        <w:rPr>
          <w:rFonts w:ascii="Times New Roman" w:hAnsi="Times New Roman" w:cs="Times New Roman"/>
          <w:color w:val="000000" w:themeColor="text1"/>
          <w:sz w:val="20"/>
          <w:szCs w:val="20"/>
          <w:lang w:val="en-GB"/>
        </w:rPr>
        <w:fldChar w:fldCharType="end"/>
      </w:r>
      <w:r w:rsidRPr="00DC1604">
        <w:rPr>
          <w:rFonts w:ascii="Times New Roman" w:hAnsi="Times New Roman" w:cs="Times New Roman"/>
          <w:color w:val="000000" w:themeColor="text1"/>
          <w:sz w:val="20"/>
          <w:szCs w:val="20"/>
          <w:lang w:val="en-GB"/>
        </w:rPr>
        <w:t xml:space="preserve"> for 0</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m</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m0 and 0</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n</w:t>
      </w:r>
      <w:r w:rsidRPr="00DC1604">
        <w:rPr>
          <w:rFonts w:ascii="Times New Roman" w:hAnsi="Times New Roman" w:cs="Times New Roman"/>
          <w:color w:val="000000" w:themeColor="text1"/>
          <w:sz w:val="20"/>
          <w:szCs w:val="20"/>
          <w:lang w:val="en-GB"/>
        </w:rPr>
        <w:sym w:font="Symbol" w:char="F0A3"/>
      </w:r>
      <w:r w:rsidRPr="00DC1604">
        <w:rPr>
          <w:rFonts w:ascii="Times New Roman" w:hAnsi="Times New Roman" w:cs="Times New Roman"/>
          <w:color w:val="000000" w:themeColor="text1"/>
          <w:sz w:val="20"/>
          <w:szCs w:val="20"/>
          <w:lang w:val="en-GB"/>
        </w:rPr>
        <w:t xml:space="preserve">n0 as given in </w:t>
      </w:r>
      <w:r w:rsidR="00F560E8" w:rsidRPr="00DC1604">
        <w:rPr>
          <w:rFonts w:ascii="Times New Roman" w:hAnsi="Times New Roman" w:cs="Times New Roman"/>
          <w:color w:val="000000" w:themeColor="text1"/>
          <w:sz w:val="20"/>
          <w:szCs w:val="20"/>
          <w:lang w:val="en-GB"/>
        </w:rPr>
        <w:t xml:space="preserve">above </w:t>
      </w:r>
      <w:r w:rsidRPr="00DC1604">
        <w:rPr>
          <w:rFonts w:ascii="Times New Roman" w:hAnsi="Times New Roman" w:cs="Times New Roman"/>
          <w:color w:val="000000" w:themeColor="text1"/>
          <w:sz w:val="20"/>
          <w:szCs w:val="20"/>
          <w:lang w:val="en-GB"/>
        </w:rPr>
        <w:t xml:space="preserve">Equation. </w:t>
      </w: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09"/>
        <w:gridCol w:w="378"/>
      </w:tblGrid>
      <w:tr w:rsidR="00DC1604" w:rsidRPr="00DC1604" w14:paraId="5421D129" w14:textId="77777777" w:rsidTr="00AD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 w:type="pct"/>
          </w:tcPr>
          <w:p w14:paraId="64437B65" w14:textId="77777777" w:rsidR="002D7212" w:rsidRPr="00DC1604" w:rsidRDefault="002D7212" w:rsidP="00F560E8">
            <w:pPr>
              <w:spacing w:before="0" w:after="0" w:line="240" w:lineRule="auto"/>
              <w:jc w:val="center"/>
              <w:rPr>
                <w:rFonts w:ascii="Times New Roman" w:hAnsi="Times New Roman" w:cs="Times New Roman"/>
                <w:color w:val="000000" w:themeColor="text1"/>
              </w:rPr>
            </w:pPr>
          </w:p>
        </w:tc>
        <w:tc>
          <w:tcPr>
            <w:tcW w:w="4393" w:type="pct"/>
          </w:tcPr>
          <w:p w14:paraId="0BE1B786" w14:textId="23FCA562" w:rsidR="002D7212" w:rsidRPr="00E62929" w:rsidRDefault="00E84E78"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rPr>
            </w:pPr>
            <m:oMathPara>
              <m:oMath>
                <m:f>
                  <m:fPr>
                    <m:ctrlPr>
                      <w:rPr>
                        <w:rFonts w:ascii="Cambria Math" w:hAnsi="Times New Roman" w:cs="Times New Roman"/>
                        <w:b w:val="0"/>
                        <w:bCs/>
                        <w:i/>
                        <w:color w:val="000000" w:themeColor="text1"/>
                        <w:lang w:val="en-GB"/>
                      </w:rPr>
                    </m:ctrlPr>
                  </m:fPr>
                  <m:num>
                    <m:r>
                      <m:rPr>
                        <m:sty m:val="bi"/>
                      </m:rPr>
                      <w:rPr>
                        <w:rFonts w:ascii="Cambria Math" w:hAnsi="Times New Roman" w:cs="Times New Roman"/>
                        <w:color w:val="000000" w:themeColor="text1"/>
                        <w:lang w:val="en-GB"/>
                      </w:rPr>
                      <m:t>d</m:t>
                    </m:r>
                  </m:num>
                  <m:den>
                    <m:r>
                      <m:rPr>
                        <m:sty m:val="bi"/>
                      </m:rPr>
                      <w:rPr>
                        <w:rFonts w:ascii="Cambria Math" w:hAnsi="Times New Roman" w:cs="Times New Roman"/>
                        <w:color w:val="000000" w:themeColor="text1"/>
                        <w:lang w:val="en-GB"/>
                      </w:rPr>
                      <m:t>dt</m:t>
                    </m:r>
                  </m:den>
                </m:f>
                <m:r>
                  <m:rPr>
                    <m:sty m:val="bi"/>
                  </m:rPr>
                  <w:rPr>
                    <w:rFonts w:ascii="Cambria Math" w:hAnsi="Times New Roman" w:cs="Times New Roman"/>
                    <w:color w:val="000000" w:themeColor="text1"/>
                    <w:lang w:val="en-GB"/>
                  </w:rPr>
                  <m:t>P(t,m,n)=A</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m+1,n</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t,m+1,n</m:t>
                    </m:r>
                  </m:e>
                </m:d>
                <m:r>
                  <m:rPr>
                    <m:sty m:val="bi"/>
                  </m:rPr>
                  <w:rPr>
                    <w:rFonts w:ascii="Cambria Math" w:hAnsi="Times New Roman" w:cs="Times New Roman"/>
                    <w:color w:val="000000" w:themeColor="text1"/>
                    <w:lang w:val="en-GB"/>
                  </w:rPr>
                  <m:t>+</m:t>
                </m:r>
                <m:r>
                  <m:rPr>
                    <m:sty m:val="b"/>
                  </m:rPr>
                  <w:rPr>
                    <w:rFonts w:ascii="Cambria Math" w:hAnsi="Times New Roman" w:cs="Times New Roman"/>
                    <w:color w:val="000000" w:themeColor="text1"/>
                    <w:lang w:val="en-GB"/>
                  </w:rPr>
                  <w:br/>
                </m:r>
              </m:oMath>
              <m:oMath>
                <m:r>
                  <m:rPr>
                    <m:sty m:val="bi"/>
                  </m:rPr>
                  <w:rPr>
                    <w:rFonts w:ascii="Cambria Math" w:hAnsi="Times New Roman" w:cs="Times New Roman"/>
                    <w:color w:val="000000" w:themeColor="text1"/>
                    <w:lang w:val="en-GB"/>
                  </w:rPr>
                  <m:t>B</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m,n+1</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t,m,n+1</m:t>
                    </m:r>
                  </m:e>
                </m:d>
                <m:r>
                  <m:rPr>
                    <m:sty m:val="bi"/>
                  </m:rPr>
                  <w:rPr>
                    <w:rFonts w:ascii="Cambria Math" w:hAnsi="Times New Roman" w:cs="Times New Roman"/>
                    <w:color w:val="000000" w:themeColor="text1"/>
                    <w:lang w:val="en-GB"/>
                  </w:rPr>
                  <m:t>-</m:t>
                </m:r>
                <m:d>
                  <m:dPr>
                    <m:begChr m:val="{"/>
                    <m:endChr m:val="}"/>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A</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m,n</m:t>
                        </m:r>
                      </m:e>
                    </m:d>
                    <m:r>
                      <m:rPr>
                        <m:sty m:val="bi"/>
                      </m:rPr>
                      <w:rPr>
                        <w:rFonts w:ascii="Cambria Math" w:hAnsi="Times New Roman" w:cs="Times New Roman"/>
                        <w:color w:val="000000" w:themeColor="text1"/>
                        <w:lang w:val="en-GB"/>
                      </w:rPr>
                      <m:t>+B(m,n)</m:t>
                    </m:r>
                  </m:e>
                </m:d>
                <m:r>
                  <m:rPr>
                    <m:sty m:val="bi"/>
                  </m:rPr>
                  <w:rPr>
                    <w:rFonts w:ascii="Cambria Math" w:hAnsi="Times New Roman" w:cs="Times New Roman"/>
                    <w:color w:val="000000" w:themeColor="text1"/>
                    <w:lang w:val="en-GB"/>
                  </w:rPr>
                  <m:t>P</m:t>
                </m:r>
                <m:d>
                  <m:dPr>
                    <m:ctrlPr>
                      <w:rPr>
                        <w:rFonts w:ascii="Cambria Math" w:hAnsi="Times New Roman" w:cs="Times New Roman"/>
                        <w:b w:val="0"/>
                        <w:bCs/>
                        <w:i/>
                        <w:color w:val="000000" w:themeColor="text1"/>
                        <w:lang w:val="en-GB"/>
                      </w:rPr>
                    </m:ctrlPr>
                  </m:dPr>
                  <m:e>
                    <m:r>
                      <m:rPr>
                        <m:sty m:val="bi"/>
                      </m:rPr>
                      <w:rPr>
                        <w:rFonts w:ascii="Cambria Math" w:hAnsi="Times New Roman" w:cs="Times New Roman"/>
                        <w:color w:val="000000" w:themeColor="text1"/>
                        <w:lang w:val="en-GB"/>
                      </w:rPr>
                      <m:t>t,m,n</m:t>
                    </m:r>
                  </m:e>
                </m:d>
              </m:oMath>
            </m:oMathPara>
          </w:p>
        </w:tc>
        <w:tc>
          <w:tcPr>
            <w:tcW w:w="352" w:type="pct"/>
            <w:vAlign w:val="center"/>
          </w:tcPr>
          <w:p w14:paraId="68FC5927" w14:textId="4514F494" w:rsidR="002D7212" w:rsidRDefault="002D7212" w:rsidP="00AD74A5">
            <w:pPr>
              <w:pStyle w:val="Caption"/>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bookmarkStart w:id="63" w:name="_Ref45202515"/>
            <w:r w:rsidRPr="00DC1604">
              <w:rPr>
                <w:rFonts w:ascii="Times New Roman" w:hAnsi="Times New Roman" w:cs="Times New Roman"/>
                <w:b w:val="0"/>
                <w:i w:val="0"/>
                <w:color w:val="000000" w:themeColor="text1"/>
                <w:sz w:val="20"/>
                <w:szCs w:val="20"/>
              </w:rPr>
              <w:lastRenderedPageBreak/>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6</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bookmarkEnd w:id="63"/>
          </w:p>
          <w:p w14:paraId="5A363A6F" w14:textId="77777777" w:rsidR="00D978B0" w:rsidRDefault="00D978B0" w:rsidP="00D978B0">
            <w:pPr>
              <w:cnfStyle w:val="100000000000" w:firstRow="1" w:lastRow="0" w:firstColumn="0" w:lastColumn="0" w:oddVBand="0" w:evenVBand="0" w:oddHBand="0" w:evenHBand="0" w:firstRowFirstColumn="0" w:firstRowLastColumn="0" w:lastRowFirstColumn="0" w:lastRowLastColumn="0"/>
              <w:rPr>
                <w:b w:val="0"/>
              </w:rPr>
            </w:pPr>
          </w:p>
          <w:p w14:paraId="6D4A3D62" w14:textId="617D5443" w:rsidR="00D978B0" w:rsidRPr="00D978B0" w:rsidRDefault="00D978B0" w:rsidP="00D978B0">
            <w:pPr>
              <w:cnfStyle w:val="100000000000" w:firstRow="1" w:lastRow="0" w:firstColumn="0" w:lastColumn="0" w:oddVBand="0" w:evenVBand="0" w:oddHBand="0" w:evenHBand="0" w:firstRowFirstColumn="0" w:firstRowLastColumn="0" w:lastRowFirstColumn="0" w:lastRowLastColumn="0"/>
            </w:pPr>
          </w:p>
        </w:tc>
      </w:tr>
      <w:tr w:rsidR="00DC1604" w:rsidRPr="00DC1604" w14:paraId="1E27B172" w14:textId="77777777" w:rsidTr="00AD74A5">
        <w:tc>
          <w:tcPr>
            <w:cnfStyle w:val="001000000000" w:firstRow="0" w:lastRow="0" w:firstColumn="1" w:lastColumn="0" w:oddVBand="0" w:evenVBand="0" w:oddHBand="0" w:evenHBand="0" w:firstRowFirstColumn="0" w:firstRowLastColumn="0" w:lastRowFirstColumn="0" w:lastRowLastColumn="0"/>
            <w:tcW w:w="255" w:type="pct"/>
          </w:tcPr>
          <w:p w14:paraId="3061F5C6"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lastRenderedPageBreak/>
              <w:t>where</w:t>
            </w:r>
          </w:p>
        </w:tc>
        <w:tc>
          <w:tcPr>
            <w:tcW w:w="4393" w:type="pct"/>
          </w:tcPr>
          <w:p w14:paraId="391E8BA4" w14:textId="77777777" w:rsidR="002D7212" w:rsidRPr="00DC1604" w:rsidRDefault="002D7212" w:rsidP="00F560E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978B0">
              <w:rPr>
                <w:rFonts w:ascii="Times New Roman" w:hAnsi="Times New Roman" w:cs="Times New Roman"/>
                <w:color w:val="000000" w:themeColor="text1"/>
                <w:sz w:val="18"/>
                <w:szCs w:val="18"/>
                <w:lang w:val="en-GB"/>
              </w:rPr>
              <w:t>P(</w:t>
            </w:r>
            <w:proofErr w:type="spellStart"/>
            <w:proofErr w:type="gramStart"/>
            <w:r w:rsidRPr="00D978B0">
              <w:rPr>
                <w:rFonts w:ascii="Times New Roman" w:hAnsi="Times New Roman" w:cs="Times New Roman"/>
                <w:i/>
                <w:iCs/>
                <w:color w:val="000000" w:themeColor="text1"/>
                <w:sz w:val="18"/>
                <w:szCs w:val="18"/>
                <w:lang w:val="en-GB"/>
              </w:rPr>
              <w:t>t,m</w:t>
            </w:r>
            <w:proofErr w:type="gramEnd"/>
            <w:r w:rsidRPr="00D978B0">
              <w:rPr>
                <w:rFonts w:ascii="Times New Roman" w:hAnsi="Times New Roman" w:cs="Times New Roman"/>
                <w:i/>
                <w:iCs/>
                <w:color w:val="000000" w:themeColor="text1"/>
                <w:sz w:val="18"/>
                <w:szCs w:val="18"/>
                <w:lang w:val="en-GB"/>
              </w:rPr>
              <w:t>,n</w:t>
            </w:r>
            <w:proofErr w:type="spellEnd"/>
            <w:r w:rsidRPr="00D978B0">
              <w:rPr>
                <w:rFonts w:ascii="Times New Roman" w:hAnsi="Times New Roman" w:cs="Times New Roman"/>
                <w:color w:val="000000" w:themeColor="text1"/>
                <w:sz w:val="18"/>
                <w:szCs w:val="18"/>
                <w:lang w:val="en-GB"/>
              </w:rPr>
              <w:t>)=P[M(t)=m, N(t)=n | M(0)=m</w:t>
            </w:r>
            <w:r w:rsidRPr="00D978B0">
              <w:rPr>
                <w:rFonts w:ascii="Times New Roman" w:hAnsi="Times New Roman" w:cs="Times New Roman"/>
                <w:color w:val="000000" w:themeColor="text1"/>
                <w:sz w:val="18"/>
                <w:szCs w:val="18"/>
                <w:vertAlign w:val="subscript"/>
                <w:lang w:val="en-GB"/>
              </w:rPr>
              <w:t>0</w:t>
            </w:r>
            <w:r w:rsidRPr="00D978B0">
              <w:rPr>
                <w:rFonts w:ascii="Times New Roman" w:hAnsi="Times New Roman" w:cs="Times New Roman"/>
                <w:color w:val="000000" w:themeColor="text1"/>
                <w:sz w:val="18"/>
                <w:szCs w:val="18"/>
                <w:lang w:val="en-GB"/>
              </w:rPr>
              <w:t xml:space="preserve"> , N(0)=n</w:t>
            </w:r>
            <w:r w:rsidRPr="00D978B0">
              <w:rPr>
                <w:rFonts w:ascii="Times New Roman" w:hAnsi="Times New Roman" w:cs="Times New Roman"/>
                <w:color w:val="000000" w:themeColor="text1"/>
                <w:sz w:val="18"/>
                <w:szCs w:val="18"/>
                <w:vertAlign w:val="subscript"/>
                <w:lang w:val="en-GB"/>
              </w:rPr>
              <w:t>0</w:t>
            </w:r>
            <w:r w:rsidRPr="00D978B0">
              <w:rPr>
                <w:rFonts w:ascii="Times New Roman" w:hAnsi="Times New Roman" w:cs="Times New Roman"/>
                <w:color w:val="000000" w:themeColor="text1"/>
                <w:sz w:val="18"/>
                <w:szCs w:val="18"/>
                <w:lang w:val="en-GB"/>
              </w:rPr>
              <w:t>]</w:t>
            </w:r>
          </w:p>
        </w:tc>
        <w:tc>
          <w:tcPr>
            <w:tcW w:w="352" w:type="pct"/>
            <w:vAlign w:val="center"/>
          </w:tcPr>
          <w:p w14:paraId="63DFDCD5" w14:textId="35772C90" w:rsidR="002D7212" w:rsidRPr="00DC1604" w:rsidRDefault="002D7212" w:rsidP="00AD74A5">
            <w:pPr>
              <w:pStyle w:val="Caption"/>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val="0"/>
                <w:color w:val="000000" w:themeColor="text1"/>
                <w:sz w:val="20"/>
                <w:szCs w:val="20"/>
              </w:rPr>
            </w:pPr>
            <w:bookmarkStart w:id="64" w:name="_Ref45202602"/>
            <w:r w:rsidRPr="00DC1604">
              <w:rPr>
                <w:rFonts w:ascii="Times New Roman" w:hAnsi="Times New Roman" w:cs="Times New Roman"/>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i w:val="0"/>
                <w:noProof/>
                <w:color w:val="000000" w:themeColor="text1"/>
                <w:sz w:val="20"/>
                <w:szCs w:val="20"/>
              </w:rPr>
              <w:t>7</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i w:val="0"/>
                <w:color w:val="000000" w:themeColor="text1"/>
                <w:sz w:val="20"/>
                <w:szCs w:val="20"/>
              </w:rPr>
              <w:t>)</w:t>
            </w:r>
            <w:bookmarkEnd w:id="64"/>
          </w:p>
        </w:tc>
      </w:tr>
    </w:tbl>
    <w:p w14:paraId="6C704783" w14:textId="245D17E8" w:rsidR="002D7212" w:rsidRPr="00DC1604" w:rsidRDefault="002D7212" w:rsidP="002D7212">
      <w:pPr>
        <w:pStyle w:val="Equation"/>
        <w:ind w:left="0"/>
        <w:rPr>
          <w:color w:val="000000" w:themeColor="text1"/>
          <w:lang w:val="en-GB"/>
        </w:rPr>
      </w:pPr>
      <w:r w:rsidRPr="00DC1604">
        <w:rPr>
          <w:color w:val="000000" w:themeColor="text1"/>
          <w:lang w:val="en-GB"/>
        </w:rPr>
        <w:t>Now, suppose attrition rates</w:t>
      </w:r>
      <w:r w:rsidRPr="00DC1604">
        <w:rPr>
          <w:color w:val="000000" w:themeColor="text1"/>
          <w:lang w:val="en-GB"/>
        </w:rPr>
        <w:fldChar w:fldCharType="begin"/>
      </w:r>
      <w:r w:rsidRPr="00DC1604">
        <w:rPr>
          <w:color w:val="000000" w:themeColor="text1"/>
        </w:rPr>
        <w:instrText xml:space="preserve"> XE "attrition rates" </w:instrText>
      </w:r>
      <w:r w:rsidRPr="00DC1604">
        <w:rPr>
          <w:color w:val="000000" w:themeColor="text1"/>
          <w:lang w:val="en-GB"/>
        </w:rPr>
        <w:fldChar w:fldCharType="end"/>
      </w:r>
      <w:r w:rsidRPr="00DC1604">
        <w:rPr>
          <w:color w:val="000000" w:themeColor="text1"/>
          <w:lang w:val="en-GB"/>
        </w:rPr>
        <w:t xml:space="preserve"> appear linearly in </w:t>
      </w:r>
      <w:r w:rsidR="00442F3C" w:rsidRPr="00DC1604">
        <w:rPr>
          <w:i/>
          <w:color w:val="000000" w:themeColor="text1"/>
          <w:lang w:val="en-GB"/>
        </w:rPr>
        <w:t>A</w:t>
      </w:r>
      <w:r w:rsidR="00442F3C" w:rsidRPr="00DC1604">
        <w:rPr>
          <w:color w:val="000000" w:themeColor="text1"/>
          <w:lang w:val="en-GB"/>
        </w:rPr>
        <w:t xml:space="preserve"> (</w:t>
      </w:r>
      <w:r w:rsidR="00442F3C" w:rsidRPr="00DC1604">
        <w:rPr>
          <w:i/>
          <w:color w:val="000000" w:themeColor="text1"/>
          <w:lang w:val="en-GB"/>
        </w:rPr>
        <w:t>m</w:t>
      </w:r>
      <w:r w:rsidR="00442F3C" w:rsidRPr="00DC1604">
        <w:rPr>
          <w:color w:val="000000" w:themeColor="text1"/>
          <w:lang w:val="en-GB"/>
        </w:rPr>
        <w:t>,</w:t>
      </w:r>
      <w:r w:rsidR="00442F3C" w:rsidRPr="00DC1604">
        <w:rPr>
          <w:i/>
          <w:color w:val="000000" w:themeColor="text1"/>
          <w:lang w:val="en-GB"/>
        </w:rPr>
        <w:t xml:space="preserve"> n</w:t>
      </w:r>
      <w:r w:rsidRPr="00DC1604">
        <w:rPr>
          <w:color w:val="000000" w:themeColor="text1"/>
          <w:lang w:val="en-GB"/>
        </w:rPr>
        <w:t xml:space="preserve">) and </w:t>
      </w:r>
      <w:proofErr w:type="gramStart"/>
      <w:r w:rsidRPr="00DC1604">
        <w:rPr>
          <w:i/>
          <w:color w:val="000000" w:themeColor="text1"/>
          <w:lang w:val="en-GB"/>
        </w:rPr>
        <w:t>B</w:t>
      </w:r>
      <w:r w:rsidRPr="00DC1604">
        <w:rPr>
          <w:color w:val="000000" w:themeColor="text1"/>
          <w:lang w:val="en-GB"/>
        </w:rPr>
        <w:t>(</w:t>
      </w:r>
      <w:proofErr w:type="gramEnd"/>
      <w:r w:rsidR="00442F3C" w:rsidRPr="00DC1604">
        <w:rPr>
          <w:i/>
          <w:color w:val="000000" w:themeColor="text1"/>
          <w:lang w:val="en-GB"/>
        </w:rPr>
        <w:t>m</w:t>
      </w:r>
      <w:r w:rsidR="00442F3C" w:rsidRPr="00DC1604">
        <w:rPr>
          <w:color w:val="000000" w:themeColor="text1"/>
          <w:lang w:val="en-GB"/>
        </w:rPr>
        <w:t>,</w:t>
      </w:r>
      <w:r w:rsidR="00442F3C" w:rsidRPr="00DC1604">
        <w:rPr>
          <w:i/>
          <w:color w:val="000000" w:themeColor="text1"/>
          <w:lang w:val="en-GB"/>
        </w:rPr>
        <w:t xml:space="preserve"> n</w:t>
      </w:r>
      <w:r w:rsidRPr="00DC1604">
        <w:rPr>
          <w:color w:val="000000" w:themeColor="text1"/>
          <w:lang w:val="en-GB"/>
        </w:rPr>
        <w:t xml:space="preserve">), as given in </w:t>
      </w:r>
      <w:r w:rsidR="00D978B0">
        <w:rPr>
          <w:color w:val="000000" w:themeColor="text1"/>
          <w:lang w:val="en-GB"/>
        </w:rPr>
        <w:t>following equation</w:t>
      </w: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09"/>
        <w:gridCol w:w="378"/>
      </w:tblGrid>
      <w:tr w:rsidR="00DC1604" w:rsidRPr="00DC1604" w14:paraId="6F4D8111" w14:textId="77777777" w:rsidTr="009B2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pct"/>
          </w:tcPr>
          <w:p w14:paraId="2A74624E"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t>where</w:t>
            </w:r>
          </w:p>
        </w:tc>
        <w:tc>
          <w:tcPr>
            <w:tcW w:w="4187" w:type="pct"/>
          </w:tcPr>
          <w:p w14:paraId="4DEC0B99" w14:textId="04C4A256" w:rsidR="002D7212" w:rsidRPr="00DC1604" w:rsidRDefault="00442F3C"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DC1604">
              <w:rPr>
                <w:rFonts w:ascii="Times New Roman" w:hAnsi="Times New Roman" w:cs="Times New Roman"/>
                <w:b w:val="0"/>
                <w:i/>
                <w:color w:val="000000" w:themeColor="text1"/>
                <w:lang w:val="en-GB"/>
              </w:rPr>
              <w:t>A</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w:t>
            </w:r>
            <w:r w:rsidRPr="00DC1604">
              <w:rPr>
                <w:rFonts w:ascii="Times New Roman" w:hAnsi="Times New Roman" w:cs="Times New Roman"/>
                <w:b w:val="0"/>
                <w:i/>
                <w:color w:val="000000" w:themeColor="text1"/>
                <w:lang w:val="en-GB"/>
              </w:rPr>
              <w:t>ag</w:t>
            </w:r>
            <w:r w:rsidRPr="00DC1604">
              <w:rPr>
                <w:rFonts w:ascii="Times New Roman" w:hAnsi="Times New Roman" w:cs="Times New Roman"/>
                <w:b w:val="0"/>
                <w:i/>
                <w:color w:val="000000" w:themeColor="text1"/>
                <w:vertAlign w:val="subscript"/>
                <w:lang w:val="en-GB"/>
              </w:rPr>
              <w:t>a</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and</w:t>
            </w:r>
            <w:r w:rsidR="002D7212"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B</w:t>
            </w:r>
            <w:r w:rsidRPr="00DC1604">
              <w:rPr>
                <w:rFonts w:ascii="Times New Roman" w:hAnsi="Times New Roman" w:cs="Times New Roman"/>
                <w:b w:val="0"/>
                <w:color w:val="000000" w:themeColor="text1"/>
                <w:lang w:val="en-GB"/>
              </w:rPr>
              <w:t xml:space="preserve"> (</w:t>
            </w:r>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Pr="00DC1604">
              <w:rPr>
                <w:rFonts w:ascii="Times New Roman" w:hAnsi="Times New Roman" w:cs="Times New Roman"/>
                <w:b w:val="0"/>
                <w:color w:val="000000" w:themeColor="text1"/>
                <w:lang w:val="en-GB"/>
              </w:rPr>
              <w:t>) =</w:t>
            </w:r>
            <w:proofErr w:type="spellStart"/>
            <w:proofErr w:type="gramStart"/>
            <w:r w:rsidR="002D7212" w:rsidRPr="00DC1604">
              <w:rPr>
                <w:rFonts w:ascii="Times New Roman" w:hAnsi="Times New Roman" w:cs="Times New Roman"/>
                <w:b w:val="0"/>
                <w:i/>
                <w:color w:val="000000" w:themeColor="text1"/>
                <w:lang w:val="en-GB"/>
              </w:rPr>
              <w:t>bg</w:t>
            </w:r>
            <w:r w:rsidR="002D7212" w:rsidRPr="00DC1604">
              <w:rPr>
                <w:rFonts w:ascii="Times New Roman" w:hAnsi="Times New Roman" w:cs="Times New Roman"/>
                <w:b w:val="0"/>
                <w:i/>
                <w:color w:val="000000" w:themeColor="text1"/>
                <w:vertAlign w:val="subscript"/>
                <w:lang w:val="en-GB"/>
              </w:rPr>
              <w:t>b</w:t>
            </w:r>
            <w:proofErr w:type="spellEnd"/>
            <w:r w:rsidR="002D7212" w:rsidRPr="00DC1604">
              <w:rPr>
                <w:rFonts w:ascii="Times New Roman" w:hAnsi="Times New Roman" w:cs="Times New Roman"/>
                <w:b w:val="0"/>
                <w:color w:val="000000" w:themeColor="text1"/>
                <w:lang w:val="en-GB"/>
              </w:rPr>
              <w:t>(</w:t>
            </w:r>
            <w:proofErr w:type="gramEnd"/>
            <w:r w:rsidRPr="00DC1604">
              <w:rPr>
                <w:rFonts w:ascii="Times New Roman" w:hAnsi="Times New Roman" w:cs="Times New Roman"/>
                <w:b w:val="0"/>
                <w:i/>
                <w:color w:val="000000" w:themeColor="text1"/>
                <w:lang w:val="en-GB"/>
              </w:rPr>
              <w:t>m</w:t>
            </w:r>
            <w:r w:rsidRPr="00DC1604">
              <w:rPr>
                <w:rFonts w:ascii="Times New Roman" w:hAnsi="Times New Roman" w:cs="Times New Roman"/>
                <w:b w:val="0"/>
                <w:color w:val="000000" w:themeColor="text1"/>
                <w:lang w:val="en-GB"/>
              </w:rPr>
              <w:t>,</w:t>
            </w:r>
            <w:r w:rsidRPr="00DC1604">
              <w:rPr>
                <w:rFonts w:ascii="Times New Roman" w:hAnsi="Times New Roman" w:cs="Times New Roman"/>
                <w:b w:val="0"/>
                <w:i/>
                <w:color w:val="000000" w:themeColor="text1"/>
                <w:lang w:val="en-GB"/>
              </w:rPr>
              <w:t xml:space="preserve"> n</w:t>
            </w:r>
            <w:r w:rsidR="002D7212" w:rsidRPr="00DC1604">
              <w:rPr>
                <w:rFonts w:ascii="Times New Roman" w:hAnsi="Times New Roman" w:cs="Times New Roman"/>
                <w:b w:val="0"/>
                <w:color w:val="000000" w:themeColor="text1"/>
                <w:lang w:val="en-GB"/>
              </w:rPr>
              <w:t>)</w:t>
            </w:r>
          </w:p>
        </w:tc>
        <w:tc>
          <w:tcPr>
            <w:tcW w:w="339" w:type="pct"/>
          </w:tcPr>
          <w:p w14:paraId="7385CE70" w14:textId="2D7E6E3A" w:rsidR="002D7212" w:rsidRPr="00DC1604"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0"/>
                <w:szCs w:val="20"/>
              </w:rPr>
            </w:pPr>
            <w:r w:rsidRPr="00DC1604">
              <w:rPr>
                <w:rFonts w:ascii="Times New Roman" w:hAnsi="Times New Roman" w:cs="Times New Roman"/>
                <w:b w:val="0"/>
                <w:i w:val="0"/>
                <w:color w:val="000000" w:themeColor="text1"/>
                <w:sz w:val="20"/>
                <w:szCs w:val="20"/>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8</w:t>
            </w:r>
            <w:r w:rsidR="00D978B0" w:rsidRPr="00DC1604">
              <w:rPr>
                <w:rFonts w:ascii="Times New Roman" w:hAnsi="Times New Roman" w:cs="Times New Roman"/>
                <w:i w:val="0"/>
                <w:color w:val="000000" w:themeColor="text1"/>
                <w:sz w:val="20"/>
                <w:szCs w:val="20"/>
              </w:rPr>
              <w:fldChar w:fldCharType="end"/>
            </w:r>
            <w:r w:rsidRPr="00DC1604">
              <w:rPr>
                <w:rFonts w:ascii="Times New Roman" w:hAnsi="Times New Roman" w:cs="Times New Roman"/>
                <w:b w:val="0"/>
                <w:i w:val="0"/>
                <w:color w:val="000000" w:themeColor="text1"/>
                <w:sz w:val="20"/>
                <w:szCs w:val="20"/>
              </w:rPr>
              <w:t>)</w:t>
            </w:r>
          </w:p>
        </w:tc>
      </w:tr>
    </w:tbl>
    <w:p w14:paraId="0B5D560D" w14:textId="77777777" w:rsidR="002D7212" w:rsidRPr="00DC1604" w:rsidRDefault="002D7212" w:rsidP="002D7212">
      <w:pPr>
        <w:pStyle w:val="Paragraph"/>
        <w:rPr>
          <w:color w:val="000000" w:themeColor="text1"/>
          <w:lang w:val="en-GB"/>
        </w:rPr>
      </w:pPr>
    </w:p>
    <w:tbl>
      <w:tblPr>
        <w:tblStyle w:val="FinancialTable"/>
        <w:tblW w:w="5000" w:type="pct"/>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
        <w:gridCol w:w="3823"/>
        <w:gridCol w:w="364"/>
      </w:tblGrid>
      <w:tr w:rsidR="00DC1604" w:rsidRPr="00DC1604" w14:paraId="46D0A0E4" w14:textId="77777777" w:rsidTr="009B2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4" w:type="pct"/>
          </w:tcPr>
          <w:p w14:paraId="16BAE15B" w14:textId="77777777" w:rsidR="002D7212" w:rsidRPr="00DC1604" w:rsidRDefault="002D7212" w:rsidP="00F560E8">
            <w:pPr>
              <w:spacing w:before="0" w:after="0" w:line="240" w:lineRule="auto"/>
              <w:jc w:val="center"/>
              <w:rPr>
                <w:rFonts w:ascii="Times New Roman" w:hAnsi="Times New Roman" w:cs="Times New Roman"/>
                <w:b w:val="0"/>
                <w:color w:val="000000" w:themeColor="text1"/>
              </w:rPr>
            </w:pPr>
            <w:r w:rsidRPr="00DC1604">
              <w:rPr>
                <w:rFonts w:ascii="Times New Roman" w:hAnsi="Times New Roman" w:cs="Times New Roman"/>
                <w:b w:val="0"/>
                <w:color w:val="000000" w:themeColor="text1"/>
              </w:rPr>
              <w:t>where</w:t>
            </w:r>
          </w:p>
        </w:tc>
        <w:tc>
          <w:tcPr>
            <w:tcW w:w="4187" w:type="pct"/>
          </w:tcPr>
          <w:p w14:paraId="1A640F1E" w14:textId="7AB7B74D" w:rsidR="002D7212" w:rsidRPr="00DC1604" w:rsidRDefault="00442F3C" w:rsidP="00F560E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D978B0">
              <w:rPr>
                <w:rFonts w:ascii="Times New Roman" w:hAnsi="Times New Roman" w:cs="Times New Roman"/>
                <w:b w:val="0"/>
                <w:i/>
                <w:color w:val="000000" w:themeColor="text1"/>
                <w:sz w:val="16"/>
                <w:szCs w:val="16"/>
              </w:rPr>
              <w:t>g</w:t>
            </w:r>
            <w:r w:rsidRPr="00D978B0">
              <w:rPr>
                <w:rFonts w:ascii="Times New Roman" w:hAnsi="Times New Roman" w:cs="Times New Roman"/>
                <w:b w:val="0"/>
                <w:i/>
                <w:color w:val="000000" w:themeColor="text1"/>
                <w:sz w:val="16"/>
                <w:szCs w:val="16"/>
                <w:vertAlign w:val="subscript"/>
              </w:rPr>
              <w:t>a</w:t>
            </w:r>
            <w:r w:rsidRPr="00D978B0">
              <w:rPr>
                <w:rFonts w:ascii="Times New Roman" w:hAnsi="Times New Roman" w:cs="Times New Roman"/>
                <w:b w:val="0"/>
                <w:color w:val="000000" w:themeColor="text1"/>
                <w:sz w:val="16"/>
                <w:szCs w:val="16"/>
              </w:rPr>
              <w:t xml:space="preserve"> (</w:t>
            </w:r>
            <w:r w:rsidRPr="00D978B0">
              <w:rPr>
                <w:rFonts w:ascii="Times New Roman" w:hAnsi="Times New Roman" w:cs="Times New Roman"/>
                <w:b w:val="0"/>
                <w:i/>
                <w:color w:val="000000" w:themeColor="text1"/>
                <w:sz w:val="16"/>
                <w:szCs w:val="16"/>
              </w:rPr>
              <w:t>m</w:t>
            </w:r>
            <w:r w:rsidRPr="00D978B0">
              <w:rPr>
                <w:rFonts w:ascii="Times New Roman" w:hAnsi="Times New Roman" w:cs="Times New Roman"/>
                <w:b w:val="0"/>
                <w:color w:val="000000" w:themeColor="text1"/>
                <w:sz w:val="16"/>
                <w:szCs w:val="16"/>
              </w:rPr>
              <w:t>,</w:t>
            </w:r>
            <w:r w:rsidRPr="00D978B0">
              <w:rPr>
                <w:rFonts w:ascii="Times New Roman" w:hAnsi="Times New Roman" w:cs="Times New Roman"/>
                <w:b w:val="0"/>
                <w:i/>
                <w:color w:val="000000" w:themeColor="text1"/>
                <w:sz w:val="16"/>
                <w:szCs w:val="16"/>
              </w:rPr>
              <w:t xml:space="preserve"> n</w:t>
            </w:r>
            <w:r w:rsidRPr="00D978B0">
              <w:rPr>
                <w:rFonts w:ascii="Times New Roman" w:hAnsi="Times New Roman" w:cs="Times New Roman"/>
                <w:b w:val="0"/>
                <w:color w:val="000000" w:themeColor="text1"/>
                <w:sz w:val="16"/>
                <w:szCs w:val="16"/>
              </w:rPr>
              <w:t>) =</w:t>
            </w:r>
            <w:r w:rsidR="002D7212" w:rsidRPr="00D978B0">
              <w:rPr>
                <w:rFonts w:ascii="Times New Roman" w:hAnsi="Times New Roman" w:cs="Times New Roman"/>
                <w:b w:val="0"/>
                <w:color w:val="000000" w:themeColor="text1"/>
                <w:sz w:val="16"/>
                <w:szCs w:val="16"/>
              </w:rPr>
              <w:t>{1–(1–</w:t>
            </w:r>
            <w:proofErr w:type="gramStart"/>
            <w:r w:rsidR="002D7212" w:rsidRPr="00D978B0">
              <w:rPr>
                <w:rFonts w:ascii="Times New Roman" w:hAnsi="Times New Roman" w:cs="Times New Roman"/>
                <w:b w:val="0"/>
                <w:i/>
                <w:color w:val="000000" w:themeColor="text1"/>
                <w:sz w:val="16"/>
                <w:szCs w:val="16"/>
              </w:rPr>
              <w:t>P</w:t>
            </w:r>
            <w:r w:rsidR="002D7212" w:rsidRPr="00D978B0">
              <w:rPr>
                <w:rFonts w:ascii="Times New Roman" w:hAnsi="Times New Roman" w:cs="Times New Roman"/>
                <w:b w:val="0"/>
                <w:i/>
                <w:color w:val="000000" w:themeColor="text1"/>
                <w:sz w:val="16"/>
                <w:szCs w:val="16"/>
                <w:vertAlign w:val="subscript"/>
              </w:rPr>
              <w:t>A</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vertAlign w:val="superscript"/>
              </w:rPr>
              <w:t>m</w:t>
            </w:r>
            <w:proofErr w:type="gramEnd"/>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n</w:t>
            </w:r>
            <w:r w:rsidR="002D7212" w:rsidRPr="00D978B0">
              <w:rPr>
                <w:rFonts w:ascii="Times New Roman" w:hAnsi="Times New Roman" w:cs="Times New Roman"/>
                <w:b w:val="0"/>
                <w:color w:val="000000" w:themeColor="text1"/>
                <w:sz w:val="16"/>
                <w:szCs w:val="16"/>
              </w:rPr>
              <w:t xml:space="preserve"> and </w:t>
            </w:r>
            <w:proofErr w:type="spellStart"/>
            <w:r w:rsidR="002D7212" w:rsidRPr="00D978B0">
              <w:rPr>
                <w:rFonts w:ascii="Times New Roman" w:hAnsi="Times New Roman" w:cs="Times New Roman"/>
                <w:b w:val="0"/>
                <w:i/>
                <w:color w:val="000000" w:themeColor="text1"/>
                <w:sz w:val="16"/>
                <w:szCs w:val="16"/>
              </w:rPr>
              <w:t>g</w:t>
            </w:r>
            <w:r w:rsidR="002D7212" w:rsidRPr="00D978B0">
              <w:rPr>
                <w:rFonts w:ascii="Times New Roman" w:hAnsi="Times New Roman" w:cs="Times New Roman"/>
                <w:b w:val="0"/>
                <w:i/>
                <w:color w:val="000000" w:themeColor="text1"/>
                <w:sz w:val="16"/>
                <w:szCs w:val="16"/>
                <w:vertAlign w:val="subscript"/>
              </w:rPr>
              <w:t>b</w:t>
            </w:r>
            <w:proofErr w:type="spellEnd"/>
            <w:r w:rsidR="002D7212" w:rsidRPr="00D978B0">
              <w:rPr>
                <w:rFonts w:ascii="Times New Roman" w:hAnsi="Times New Roman" w:cs="Times New Roman"/>
                <w:b w:val="0"/>
                <w:color w:val="000000" w:themeColor="text1"/>
                <w:sz w:val="16"/>
                <w:szCs w:val="16"/>
              </w:rPr>
              <w:t>(</w:t>
            </w:r>
            <w:proofErr w:type="spellStart"/>
            <w:r w:rsidR="002D7212" w:rsidRPr="00D978B0">
              <w:rPr>
                <w:rFonts w:ascii="Times New Roman" w:hAnsi="Times New Roman" w:cs="Times New Roman"/>
                <w:b w:val="0"/>
                <w:i/>
                <w:color w:val="000000" w:themeColor="text1"/>
                <w:sz w:val="16"/>
                <w:szCs w:val="16"/>
              </w:rPr>
              <w:t>m</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n</w:t>
            </w:r>
            <w:proofErr w:type="spellEnd"/>
            <w:r w:rsidR="002D7212" w:rsidRPr="00D978B0">
              <w:rPr>
                <w:rFonts w:ascii="Times New Roman" w:hAnsi="Times New Roman" w:cs="Times New Roman"/>
                <w:b w:val="0"/>
                <w:color w:val="000000" w:themeColor="text1"/>
                <w:sz w:val="16"/>
                <w:szCs w:val="16"/>
              </w:rPr>
              <w:t>)={1–(1–</w:t>
            </w:r>
            <w:r w:rsidR="002D7212" w:rsidRPr="00D978B0">
              <w:rPr>
                <w:rFonts w:ascii="Times New Roman" w:hAnsi="Times New Roman" w:cs="Times New Roman"/>
                <w:b w:val="0"/>
                <w:i/>
                <w:color w:val="000000" w:themeColor="text1"/>
                <w:sz w:val="16"/>
                <w:szCs w:val="16"/>
              </w:rPr>
              <w:t>P</w:t>
            </w:r>
            <w:r w:rsidR="002D7212" w:rsidRPr="00D978B0">
              <w:rPr>
                <w:rFonts w:ascii="Times New Roman" w:hAnsi="Times New Roman" w:cs="Times New Roman"/>
                <w:b w:val="0"/>
                <w:i/>
                <w:color w:val="000000" w:themeColor="text1"/>
                <w:sz w:val="16"/>
                <w:szCs w:val="16"/>
                <w:vertAlign w:val="subscript"/>
              </w:rPr>
              <w:t>B</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vertAlign w:val="superscript"/>
              </w:rPr>
              <w:t>n</w:t>
            </w:r>
            <w:r w:rsidR="002D7212" w:rsidRPr="00D978B0">
              <w:rPr>
                <w:rFonts w:ascii="Times New Roman" w:hAnsi="Times New Roman" w:cs="Times New Roman"/>
                <w:b w:val="0"/>
                <w:color w:val="000000" w:themeColor="text1"/>
                <w:sz w:val="16"/>
                <w:szCs w:val="16"/>
              </w:rPr>
              <w:t>}</w:t>
            </w:r>
            <w:r w:rsidR="002D7212" w:rsidRPr="00D978B0">
              <w:rPr>
                <w:rFonts w:ascii="Times New Roman" w:hAnsi="Times New Roman" w:cs="Times New Roman"/>
                <w:b w:val="0"/>
                <w:i/>
                <w:color w:val="000000" w:themeColor="text1"/>
                <w:sz w:val="16"/>
                <w:szCs w:val="16"/>
              </w:rPr>
              <w:t>m</w:t>
            </w:r>
          </w:p>
        </w:tc>
        <w:tc>
          <w:tcPr>
            <w:tcW w:w="339" w:type="pct"/>
          </w:tcPr>
          <w:p w14:paraId="0BA4A813" w14:textId="14343BF8" w:rsidR="002D7212" w:rsidRPr="00D978B0" w:rsidRDefault="002D7212" w:rsidP="00324382">
            <w:pPr>
              <w:pStyle w:val="Caption"/>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rPr>
            </w:pPr>
            <w:r w:rsidRPr="00D978B0">
              <w:rPr>
                <w:rFonts w:ascii="Times New Roman" w:hAnsi="Times New Roman" w:cs="Times New Roman"/>
                <w:b w:val="0"/>
                <w:i w:val="0"/>
                <w:color w:val="000000" w:themeColor="text1"/>
              </w:rPr>
              <w:t>(</w:t>
            </w:r>
            <w:r w:rsidR="00D978B0" w:rsidRPr="00DC1604">
              <w:rPr>
                <w:rFonts w:ascii="Times New Roman" w:hAnsi="Times New Roman" w:cs="Times New Roman"/>
                <w:i w:val="0"/>
                <w:color w:val="000000" w:themeColor="text1"/>
                <w:sz w:val="20"/>
                <w:szCs w:val="20"/>
              </w:rPr>
              <w:fldChar w:fldCharType="begin"/>
            </w:r>
            <w:r w:rsidR="00D978B0" w:rsidRPr="00DC1604">
              <w:rPr>
                <w:rFonts w:ascii="Times New Roman" w:hAnsi="Times New Roman" w:cs="Times New Roman"/>
                <w:b w:val="0"/>
                <w:i w:val="0"/>
                <w:color w:val="000000" w:themeColor="text1"/>
                <w:sz w:val="20"/>
                <w:szCs w:val="20"/>
              </w:rPr>
              <w:instrText xml:space="preserve"> SEQ Equation \* ARABIC </w:instrText>
            </w:r>
            <w:r w:rsidR="00D978B0" w:rsidRPr="00DC1604">
              <w:rPr>
                <w:rFonts w:ascii="Times New Roman" w:hAnsi="Times New Roman" w:cs="Times New Roman"/>
                <w:i w:val="0"/>
                <w:color w:val="000000" w:themeColor="text1"/>
                <w:sz w:val="20"/>
                <w:szCs w:val="20"/>
              </w:rPr>
              <w:fldChar w:fldCharType="separate"/>
            </w:r>
            <w:r w:rsidR="001A1B96">
              <w:rPr>
                <w:rFonts w:ascii="Times New Roman" w:hAnsi="Times New Roman" w:cs="Times New Roman"/>
                <w:b w:val="0"/>
                <w:i w:val="0"/>
                <w:noProof/>
                <w:color w:val="000000" w:themeColor="text1"/>
                <w:sz w:val="20"/>
                <w:szCs w:val="20"/>
              </w:rPr>
              <w:t>9</w:t>
            </w:r>
            <w:r w:rsidR="00D978B0" w:rsidRPr="00DC1604">
              <w:rPr>
                <w:rFonts w:ascii="Times New Roman" w:hAnsi="Times New Roman" w:cs="Times New Roman"/>
                <w:i w:val="0"/>
                <w:color w:val="000000" w:themeColor="text1"/>
                <w:sz w:val="20"/>
                <w:szCs w:val="20"/>
              </w:rPr>
              <w:fldChar w:fldCharType="end"/>
            </w:r>
            <w:r w:rsidRPr="00D978B0">
              <w:rPr>
                <w:rFonts w:ascii="Times New Roman" w:hAnsi="Times New Roman" w:cs="Times New Roman"/>
                <w:b w:val="0"/>
                <w:i w:val="0"/>
                <w:color w:val="000000" w:themeColor="text1"/>
              </w:rPr>
              <w:t>)</w:t>
            </w:r>
          </w:p>
        </w:tc>
      </w:tr>
    </w:tbl>
    <w:p w14:paraId="0D9437D2" w14:textId="77777777" w:rsidR="00D978B0" w:rsidRDefault="002D7212" w:rsidP="002D7212">
      <w:pPr>
        <w:pStyle w:val="Paragraph"/>
        <w:spacing w:line="360" w:lineRule="auto"/>
        <w:rPr>
          <w:color w:val="000000" w:themeColor="text1"/>
        </w:rPr>
      </w:pPr>
      <w:r w:rsidRPr="00DC1604">
        <w:rPr>
          <w:color w:val="000000" w:themeColor="text1"/>
        </w:rPr>
        <w:t xml:space="preserve"> </w:t>
      </w:r>
    </w:p>
    <w:p w14:paraId="7672BDC6" w14:textId="7430C220" w:rsidR="002D7212" w:rsidRPr="00DC1604" w:rsidRDefault="002D7212" w:rsidP="002D7212">
      <w:pPr>
        <w:pStyle w:val="Paragraph"/>
        <w:spacing w:line="360" w:lineRule="auto"/>
        <w:rPr>
          <w:color w:val="000000" w:themeColor="text1"/>
        </w:rPr>
      </w:pPr>
      <w:r w:rsidRPr="00DC1604">
        <w:rPr>
          <w:i/>
          <w:color w:val="000000" w:themeColor="text1"/>
        </w:rPr>
        <w:t>P</w:t>
      </w:r>
      <w:r w:rsidRPr="00DC1604">
        <w:rPr>
          <w:i/>
          <w:color w:val="000000" w:themeColor="text1"/>
          <w:vertAlign w:val="subscript"/>
        </w:rPr>
        <w:t>A</w:t>
      </w:r>
      <w:r w:rsidRPr="00DC1604">
        <w:rPr>
          <w:color w:val="000000" w:themeColor="text1"/>
        </w:rPr>
        <w:t xml:space="preserve"> and </w:t>
      </w:r>
      <w:r w:rsidRPr="00DC1604">
        <w:rPr>
          <w:i/>
          <w:color w:val="000000" w:themeColor="text1"/>
        </w:rPr>
        <w:t>P</w:t>
      </w:r>
      <w:r w:rsidRPr="00DC1604">
        <w:rPr>
          <w:i/>
          <w:color w:val="000000" w:themeColor="text1"/>
          <w:vertAlign w:val="subscript"/>
        </w:rPr>
        <w:t>B</w:t>
      </w:r>
      <w:r w:rsidRPr="00DC1604">
        <w:rPr>
          <w:color w:val="000000" w:themeColor="text1"/>
        </w:rPr>
        <w:t xml:space="preserve"> refer to the probability</w:t>
      </w:r>
      <w:r w:rsidRPr="00DC1604">
        <w:rPr>
          <w:color w:val="000000" w:themeColor="text1"/>
        </w:rPr>
        <w:fldChar w:fldCharType="begin"/>
      </w:r>
      <w:r w:rsidRPr="00DC1604">
        <w:rPr>
          <w:color w:val="000000" w:themeColor="text1"/>
        </w:rPr>
        <w:instrText xml:space="preserve"> XE "probability" </w:instrText>
      </w:r>
      <w:r w:rsidRPr="00DC1604">
        <w:rPr>
          <w:color w:val="000000" w:themeColor="text1"/>
        </w:rPr>
        <w:fldChar w:fldCharType="end"/>
      </w:r>
      <w:r w:rsidRPr="00DC1604">
        <w:rPr>
          <w:color w:val="000000" w:themeColor="text1"/>
        </w:rPr>
        <w:t xml:space="preserve"> of target availability of </w:t>
      </w:r>
      <w:r w:rsidRPr="00DC1604">
        <w:rPr>
          <w:i/>
          <w:color w:val="000000" w:themeColor="text1"/>
        </w:rPr>
        <w:t>X</w:t>
      </w:r>
      <w:r w:rsidRPr="00DC1604">
        <w:rPr>
          <w:color w:val="000000" w:themeColor="text1"/>
        </w:rPr>
        <w:t xml:space="preserve"> and </w:t>
      </w:r>
      <w:r w:rsidRPr="00DC1604">
        <w:rPr>
          <w:i/>
          <w:color w:val="000000" w:themeColor="text1"/>
        </w:rPr>
        <w:t>Y</w:t>
      </w:r>
      <w:r w:rsidRPr="00DC1604">
        <w:rPr>
          <w:color w:val="000000" w:themeColor="text1"/>
        </w:rPr>
        <w:t xml:space="preserve"> respectively; and </w:t>
      </w:r>
      <w:r w:rsidRPr="00DC1604">
        <w:rPr>
          <w:i/>
          <w:color w:val="000000" w:themeColor="text1"/>
        </w:rPr>
        <w:t>a</w:t>
      </w:r>
      <w:r w:rsidRPr="00DC1604">
        <w:rPr>
          <w:color w:val="000000" w:themeColor="text1"/>
        </w:rPr>
        <w:t xml:space="preserve"> and </w:t>
      </w:r>
      <w:r w:rsidRPr="00DC1604">
        <w:rPr>
          <w:i/>
          <w:color w:val="000000" w:themeColor="text1"/>
        </w:rPr>
        <w:t>b</w:t>
      </w:r>
      <w:r w:rsidRPr="00DC1604">
        <w:rPr>
          <w:color w:val="000000" w:themeColor="text1"/>
        </w:rPr>
        <w:t xml:space="preserve"> are Lanchester attrition-rate coefficients and are constants.</w:t>
      </w:r>
    </w:p>
    <w:p w14:paraId="74E9DAFE" w14:textId="4A8333F0" w:rsidR="00D730E4" w:rsidRPr="00DC1604" w:rsidRDefault="00D730E4">
      <w:pPr>
        <w:spacing w:after="160" w:line="259" w:lineRule="auto"/>
        <w:rPr>
          <w:rFonts w:ascii="Times New Roman" w:eastAsia="Times New Roman" w:hAnsi="Times New Roman" w:cs="Times New Roman"/>
          <w:snapToGrid w:val="0"/>
          <w:color w:val="000000" w:themeColor="text1"/>
          <w:lang w:eastAsia="en-US"/>
        </w:rPr>
      </w:pPr>
      <w:r w:rsidRPr="00DC1604">
        <w:rPr>
          <w:color w:val="000000" w:themeColor="text1"/>
        </w:rPr>
        <w:br w:type="page"/>
      </w:r>
    </w:p>
    <w:p w14:paraId="6294E2FC" w14:textId="77777777" w:rsidR="00D730E4" w:rsidRPr="00DC1604" w:rsidRDefault="00D730E4" w:rsidP="00D730E4">
      <w:pPr>
        <w:pStyle w:val="Heading1"/>
        <w:spacing w:line="240" w:lineRule="auto"/>
        <w:jc w:val="center"/>
        <w:rPr>
          <w:rFonts w:ascii="Times New Roman" w:hAnsi="Times New Roman" w:cs="Times New Roman"/>
          <w:b/>
          <w:bCs/>
          <w:color w:val="000000" w:themeColor="text1"/>
          <w:sz w:val="24"/>
          <w:szCs w:val="24"/>
          <w:u w:val="single"/>
        </w:rPr>
      </w:pPr>
      <w:bookmarkStart w:id="65" w:name="_Toc119921830"/>
      <w:r w:rsidRPr="00DC1604">
        <w:rPr>
          <w:rFonts w:ascii="Times New Roman" w:hAnsi="Times New Roman" w:cs="Times New Roman"/>
          <w:b/>
          <w:bCs/>
          <w:color w:val="000000" w:themeColor="text1"/>
          <w:sz w:val="24"/>
          <w:szCs w:val="24"/>
          <w:u w:val="single"/>
        </w:rPr>
        <w:lastRenderedPageBreak/>
        <w:t>Abbreviations</w:t>
      </w:r>
      <w:bookmarkEnd w:id="65"/>
    </w:p>
    <w:tbl>
      <w:tblPr>
        <w:tblW w:w="0" w:type="auto"/>
        <w:jc w:val="center"/>
        <w:tblCellMar>
          <w:left w:w="0" w:type="dxa"/>
          <w:right w:w="0" w:type="dxa"/>
        </w:tblCellMar>
        <w:tblLook w:val="04A0" w:firstRow="1" w:lastRow="0" w:firstColumn="1" w:lastColumn="0" w:noHBand="0" w:noVBand="1"/>
      </w:tblPr>
      <w:tblGrid>
        <w:gridCol w:w="1134"/>
        <w:gridCol w:w="3247"/>
      </w:tblGrid>
      <w:tr w:rsidR="001D19BD" w:rsidRPr="00DC1604" w14:paraId="116DAFB8" w14:textId="77777777" w:rsidTr="00AD74A5">
        <w:trPr>
          <w:trHeight w:val="170"/>
          <w:jc w:val="center"/>
        </w:trPr>
        <w:tc>
          <w:tcPr>
            <w:tcW w:w="1134" w:type="dxa"/>
            <w:shd w:val="clear" w:color="auto" w:fill="auto"/>
          </w:tcPr>
          <w:p w14:paraId="04D4BC1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AAM</w:t>
            </w:r>
          </w:p>
        </w:tc>
        <w:tc>
          <w:tcPr>
            <w:tcW w:w="3247" w:type="dxa"/>
            <w:shd w:val="clear" w:color="auto" w:fill="auto"/>
          </w:tcPr>
          <w:p w14:paraId="70413A7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Air-To-Air Missiles</w:t>
            </w:r>
          </w:p>
        </w:tc>
      </w:tr>
      <w:tr w:rsidR="001D19BD" w:rsidRPr="00DC1604" w14:paraId="518CB3F0" w14:textId="77777777" w:rsidTr="00AD74A5">
        <w:trPr>
          <w:trHeight w:val="170"/>
          <w:jc w:val="center"/>
        </w:trPr>
        <w:tc>
          <w:tcPr>
            <w:tcW w:w="1134" w:type="dxa"/>
            <w:shd w:val="clear" w:color="auto" w:fill="auto"/>
          </w:tcPr>
          <w:p w14:paraId="39AC9253" w14:textId="364B1CDF"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AAR</w:t>
            </w:r>
          </w:p>
        </w:tc>
        <w:tc>
          <w:tcPr>
            <w:tcW w:w="3247" w:type="dxa"/>
            <w:shd w:val="clear" w:color="auto" w:fill="auto"/>
          </w:tcPr>
          <w:p w14:paraId="2C764DA0" w14:textId="208C13A7"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Air to Air </w:t>
            </w:r>
            <w:proofErr w:type="spellStart"/>
            <w:r>
              <w:rPr>
                <w:rFonts w:ascii="Times New Roman" w:hAnsi="Times New Roman" w:cs="Times New Roman"/>
                <w:color w:val="000000" w:themeColor="text1"/>
                <w:sz w:val="16"/>
                <w:szCs w:val="16"/>
              </w:rPr>
              <w:t>Refuelling</w:t>
            </w:r>
            <w:proofErr w:type="spellEnd"/>
          </w:p>
        </w:tc>
      </w:tr>
      <w:tr w:rsidR="001D19BD" w:rsidRPr="00DC1604" w14:paraId="266AE6C4" w14:textId="77777777" w:rsidTr="00AD74A5">
        <w:trPr>
          <w:trHeight w:val="170"/>
          <w:jc w:val="center"/>
        </w:trPr>
        <w:tc>
          <w:tcPr>
            <w:tcW w:w="1134" w:type="dxa"/>
            <w:shd w:val="clear" w:color="auto" w:fill="auto"/>
          </w:tcPr>
          <w:p w14:paraId="37FAE54F"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AB</w:t>
            </w:r>
          </w:p>
        </w:tc>
        <w:tc>
          <w:tcPr>
            <w:tcW w:w="3247" w:type="dxa"/>
            <w:shd w:val="clear" w:color="auto" w:fill="auto"/>
          </w:tcPr>
          <w:p w14:paraId="2F3BDBC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Base</w:t>
            </w:r>
          </w:p>
        </w:tc>
      </w:tr>
      <w:tr w:rsidR="001D19BD" w:rsidRPr="00DC1604" w14:paraId="79C90A0D" w14:textId="77777777" w:rsidTr="00AD74A5">
        <w:trPr>
          <w:trHeight w:val="170"/>
          <w:jc w:val="center"/>
        </w:trPr>
        <w:tc>
          <w:tcPr>
            <w:tcW w:w="1134" w:type="dxa"/>
            <w:shd w:val="clear" w:color="auto" w:fill="auto"/>
          </w:tcPr>
          <w:p w14:paraId="6F21FEEA" w14:textId="04E12759"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ADA</w:t>
            </w:r>
          </w:p>
        </w:tc>
        <w:tc>
          <w:tcPr>
            <w:tcW w:w="3247" w:type="dxa"/>
            <w:shd w:val="clear" w:color="auto" w:fill="auto"/>
          </w:tcPr>
          <w:p w14:paraId="063D53EB" w14:textId="1DA5688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Aeronautical Development Agency</w:t>
            </w:r>
          </w:p>
        </w:tc>
      </w:tr>
      <w:tr w:rsidR="001D19BD" w:rsidRPr="00DC1604" w14:paraId="2FD52F07" w14:textId="77777777" w:rsidTr="00AD74A5">
        <w:trPr>
          <w:trHeight w:val="170"/>
          <w:jc w:val="center"/>
        </w:trPr>
        <w:tc>
          <w:tcPr>
            <w:tcW w:w="1134" w:type="dxa"/>
            <w:shd w:val="clear" w:color="auto" w:fill="auto"/>
          </w:tcPr>
          <w:p w14:paraId="6E23AAA4"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ADIZ</w:t>
            </w:r>
          </w:p>
        </w:tc>
        <w:tc>
          <w:tcPr>
            <w:tcW w:w="3247" w:type="dxa"/>
            <w:shd w:val="clear" w:color="auto" w:fill="auto"/>
          </w:tcPr>
          <w:p w14:paraId="695653AE"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Identification Zone</w:t>
            </w:r>
          </w:p>
        </w:tc>
      </w:tr>
      <w:tr w:rsidR="001D19BD" w:rsidRPr="00DC1604" w14:paraId="030890DB" w14:textId="77777777" w:rsidTr="00AD74A5">
        <w:trPr>
          <w:trHeight w:val="170"/>
          <w:jc w:val="center"/>
        </w:trPr>
        <w:tc>
          <w:tcPr>
            <w:tcW w:w="1134" w:type="dxa"/>
            <w:shd w:val="clear" w:color="auto" w:fill="auto"/>
          </w:tcPr>
          <w:p w14:paraId="2079D9D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ADCC</w:t>
            </w:r>
          </w:p>
        </w:tc>
        <w:tc>
          <w:tcPr>
            <w:tcW w:w="3247" w:type="dxa"/>
            <w:shd w:val="clear" w:color="auto" w:fill="auto"/>
          </w:tcPr>
          <w:p w14:paraId="7DA6CCB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Control Center</w:t>
            </w:r>
          </w:p>
        </w:tc>
      </w:tr>
      <w:tr w:rsidR="001D19BD" w:rsidRPr="00DC1604" w14:paraId="53DBDC32" w14:textId="77777777" w:rsidTr="00AD74A5">
        <w:trPr>
          <w:trHeight w:val="170"/>
          <w:jc w:val="center"/>
        </w:trPr>
        <w:tc>
          <w:tcPr>
            <w:tcW w:w="1134" w:type="dxa"/>
            <w:shd w:val="clear" w:color="auto" w:fill="auto"/>
          </w:tcPr>
          <w:p w14:paraId="7AA9C52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ADDC</w:t>
            </w:r>
          </w:p>
        </w:tc>
        <w:tc>
          <w:tcPr>
            <w:tcW w:w="3247" w:type="dxa"/>
            <w:shd w:val="clear" w:color="auto" w:fill="auto"/>
          </w:tcPr>
          <w:p w14:paraId="5DFD275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Defense Direction Center</w:t>
            </w:r>
          </w:p>
        </w:tc>
      </w:tr>
      <w:tr w:rsidR="001D19BD" w:rsidRPr="00DC1604" w14:paraId="3D47E0A0" w14:textId="77777777" w:rsidTr="00AD74A5">
        <w:trPr>
          <w:trHeight w:val="170"/>
          <w:jc w:val="center"/>
        </w:trPr>
        <w:tc>
          <w:tcPr>
            <w:tcW w:w="1134" w:type="dxa"/>
            <w:shd w:val="clear" w:color="auto" w:fill="auto"/>
          </w:tcPr>
          <w:p w14:paraId="349B59F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AEW</w:t>
            </w:r>
          </w:p>
        </w:tc>
        <w:tc>
          <w:tcPr>
            <w:tcW w:w="3247" w:type="dxa"/>
            <w:shd w:val="clear" w:color="auto" w:fill="auto"/>
          </w:tcPr>
          <w:p w14:paraId="46D6E624"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Airborne Early Warning</w:t>
            </w:r>
          </w:p>
        </w:tc>
      </w:tr>
      <w:tr w:rsidR="001D19BD" w:rsidRPr="00DC1604" w14:paraId="64F3B681" w14:textId="77777777" w:rsidTr="00AD74A5">
        <w:trPr>
          <w:trHeight w:val="170"/>
          <w:jc w:val="center"/>
        </w:trPr>
        <w:tc>
          <w:tcPr>
            <w:tcW w:w="1134" w:type="dxa"/>
            <w:shd w:val="clear" w:color="auto" w:fill="auto"/>
          </w:tcPr>
          <w:p w14:paraId="6A9E0B83" w14:textId="5C8EE5F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AGPL</w:t>
            </w:r>
          </w:p>
        </w:tc>
        <w:tc>
          <w:tcPr>
            <w:tcW w:w="3247" w:type="dxa"/>
            <w:shd w:val="clear" w:color="auto" w:fill="auto"/>
          </w:tcPr>
          <w:p w14:paraId="4C2C9241" w14:textId="19A94130"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Actual Ground Position Line</w:t>
            </w:r>
          </w:p>
        </w:tc>
      </w:tr>
      <w:tr w:rsidR="001D19BD" w:rsidRPr="00DC1604" w14:paraId="6DC33984" w14:textId="77777777" w:rsidTr="00AD74A5">
        <w:trPr>
          <w:trHeight w:val="170"/>
          <w:jc w:val="center"/>
        </w:trPr>
        <w:tc>
          <w:tcPr>
            <w:tcW w:w="1134" w:type="dxa"/>
            <w:shd w:val="clear" w:color="auto" w:fill="auto"/>
          </w:tcPr>
          <w:p w14:paraId="0981230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AIP</w:t>
            </w:r>
          </w:p>
        </w:tc>
        <w:tc>
          <w:tcPr>
            <w:tcW w:w="3247" w:type="dxa"/>
            <w:shd w:val="clear" w:color="auto" w:fill="auto"/>
          </w:tcPr>
          <w:p w14:paraId="3A29B9A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Independent Propulsion</w:t>
            </w:r>
          </w:p>
        </w:tc>
      </w:tr>
      <w:tr w:rsidR="001D19BD" w:rsidRPr="00DC1604" w14:paraId="2AC323A3" w14:textId="77777777" w:rsidTr="00AD74A5">
        <w:trPr>
          <w:trHeight w:val="170"/>
          <w:jc w:val="center"/>
        </w:trPr>
        <w:tc>
          <w:tcPr>
            <w:tcW w:w="1134" w:type="dxa"/>
            <w:shd w:val="clear" w:color="auto" w:fill="auto"/>
          </w:tcPr>
          <w:p w14:paraId="7582699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ALCM</w:t>
            </w:r>
          </w:p>
        </w:tc>
        <w:tc>
          <w:tcPr>
            <w:tcW w:w="3247" w:type="dxa"/>
            <w:shd w:val="clear" w:color="auto" w:fill="auto"/>
          </w:tcPr>
          <w:p w14:paraId="2719FB1C"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 Launched Cruise Missiles</w:t>
            </w:r>
          </w:p>
        </w:tc>
      </w:tr>
      <w:tr w:rsidR="001D19BD" w:rsidRPr="00DC1604" w14:paraId="2E57F6AF" w14:textId="77777777" w:rsidTr="00AD74A5">
        <w:trPr>
          <w:trHeight w:val="170"/>
          <w:jc w:val="center"/>
        </w:trPr>
        <w:tc>
          <w:tcPr>
            <w:tcW w:w="1134" w:type="dxa"/>
            <w:shd w:val="clear" w:color="auto" w:fill="auto"/>
          </w:tcPr>
          <w:p w14:paraId="112DEB5F" w14:textId="226D6C5A"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AMD</w:t>
            </w:r>
          </w:p>
        </w:tc>
        <w:tc>
          <w:tcPr>
            <w:tcW w:w="3247" w:type="dxa"/>
            <w:shd w:val="clear" w:color="auto" w:fill="auto"/>
          </w:tcPr>
          <w:p w14:paraId="29AB5E93" w14:textId="176CD33D"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Anti-Missile </w:t>
            </w:r>
            <w:proofErr w:type="spellStart"/>
            <w:r>
              <w:rPr>
                <w:rFonts w:ascii="Times New Roman" w:hAnsi="Times New Roman" w:cs="Times New Roman"/>
                <w:color w:val="000000" w:themeColor="text1"/>
                <w:sz w:val="16"/>
                <w:szCs w:val="16"/>
              </w:rPr>
              <w:t>Defence</w:t>
            </w:r>
            <w:proofErr w:type="spellEnd"/>
          </w:p>
        </w:tc>
      </w:tr>
      <w:tr w:rsidR="001D19BD" w:rsidRPr="00DC1604" w14:paraId="748EFB65" w14:textId="77777777" w:rsidTr="00AD74A5">
        <w:trPr>
          <w:trHeight w:val="170"/>
          <w:jc w:val="center"/>
        </w:trPr>
        <w:tc>
          <w:tcPr>
            <w:tcW w:w="1134" w:type="dxa"/>
            <w:shd w:val="clear" w:color="auto" w:fill="auto"/>
          </w:tcPr>
          <w:p w14:paraId="1B3ADC1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AMRAAM</w:t>
            </w:r>
          </w:p>
        </w:tc>
        <w:tc>
          <w:tcPr>
            <w:tcW w:w="3247" w:type="dxa"/>
            <w:shd w:val="clear" w:color="auto" w:fill="auto"/>
          </w:tcPr>
          <w:p w14:paraId="3C1B0B58"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Advanced Medium Range Air-to-Air Missile</w:t>
            </w:r>
          </w:p>
        </w:tc>
      </w:tr>
      <w:tr w:rsidR="001D19BD" w:rsidRPr="00DC1604" w14:paraId="041DEB39" w14:textId="77777777" w:rsidTr="00AD74A5">
        <w:trPr>
          <w:trHeight w:val="170"/>
          <w:jc w:val="center"/>
        </w:trPr>
        <w:tc>
          <w:tcPr>
            <w:tcW w:w="1134" w:type="dxa"/>
            <w:shd w:val="clear" w:color="auto" w:fill="auto"/>
          </w:tcPr>
          <w:p w14:paraId="2C4F3606"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AOA</w:t>
            </w:r>
          </w:p>
        </w:tc>
        <w:tc>
          <w:tcPr>
            <w:tcW w:w="3247" w:type="dxa"/>
            <w:shd w:val="clear" w:color="auto" w:fill="auto"/>
          </w:tcPr>
          <w:p w14:paraId="75D8400B"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Amphibious Objective Area</w:t>
            </w:r>
          </w:p>
        </w:tc>
      </w:tr>
      <w:tr w:rsidR="001D19BD" w:rsidRPr="00DC1604" w14:paraId="6A439B26" w14:textId="77777777" w:rsidTr="00AD74A5">
        <w:trPr>
          <w:trHeight w:val="170"/>
          <w:jc w:val="center"/>
        </w:trPr>
        <w:tc>
          <w:tcPr>
            <w:tcW w:w="1134" w:type="dxa"/>
            <w:shd w:val="clear" w:color="auto" w:fill="auto"/>
          </w:tcPr>
          <w:p w14:paraId="0A87679D" w14:textId="23A8657F"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ARTRAC</w:t>
            </w:r>
          </w:p>
        </w:tc>
        <w:tc>
          <w:tcPr>
            <w:tcW w:w="3247" w:type="dxa"/>
            <w:shd w:val="clear" w:color="auto" w:fill="auto"/>
          </w:tcPr>
          <w:p w14:paraId="079E9841" w14:textId="38CCFDD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Army Training Command</w:t>
            </w:r>
          </w:p>
        </w:tc>
      </w:tr>
      <w:tr w:rsidR="001D19BD" w:rsidRPr="00DC1604" w14:paraId="202963F7" w14:textId="77777777" w:rsidTr="00AD74A5">
        <w:trPr>
          <w:trHeight w:val="170"/>
          <w:jc w:val="center"/>
        </w:trPr>
        <w:tc>
          <w:tcPr>
            <w:tcW w:w="1134" w:type="dxa"/>
            <w:shd w:val="clear" w:color="auto" w:fill="auto"/>
          </w:tcPr>
          <w:p w14:paraId="0AD59BB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ASBM</w:t>
            </w:r>
          </w:p>
        </w:tc>
        <w:tc>
          <w:tcPr>
            <w:tcW w:w="3247" w:type="dxa"/>
            <w:shd w:val="clear" w:color="auto" w:fill="auto"/>
          </w:tcPr>
          <w:p w14:paraId="3FC2685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Anti-ship Ballistic Missiles</w:t>
            </w:r>
          </w:p>
        </w:tc>
      </w:tr>
      <w:tr w:rsidR="001D19BD" w:rsidRPr="00DC1604" w14:paraId="6181C376" w14:textId="77777777" w:rsidTr="00AD74A5">
        <w:trPr>
          <w:trHeight w:val="170"/>
          <w:jc w:val="center"/>
        </w:trPr>
        <w:tc>
          <w:tcPr>
            <w:tcW w:w="1134" w:type="dxa"/>
            <w:shd w:val="clear" w:color="auto" w:fill="auto"/>
          </w:tcPr>
          <w:p w14:paraId="6EECC176"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ASM</w:t>
            </w:r>
          </w:p>
        </w:tc>
        <w:tc>
          <w:tcPr>
            <w:tcW w:w="3247" w:type="dxa"/>
            <w:shd w:val="clear" w:color="auto" w:fill="auto"/>
          </w:tcPr>
          <w:p w14:paraId="0BC6B7B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Air-to-surface Missiles</w:t>
            </w:r>
          </w:p>
        </w:tc>
      </w:tr>
      <w:tr w:rsidR="001D19BD" w:rsidRPr="00DC1604" w14:paraId="6D63A33A" w14:textId="77777777" w:rsidTr="00AD74A5">
        <w:trPr>
          <w:trHeight w:val="170"/>
          <w:jc w:val="center"/>
        </w:trPr>
        <w:tc>
          <w:tcPr>
            <w:tcW w:w="1134" w:type="dxa"/>
            <w:shd w:val="clear" w:color="auto" w:fill="auto"/>
          </w:tcPr>
          <w:p w14:paraId="4A346E9E"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ASV</w:t>
            </w:r>
          </w:p>
        </w:tc>
        <w:tc>
          <w:tcPr>
            <w:tcW w:w="3247" w:type="dxa"/>
            <w:shd w:val="clear" w:color="auto" w:fill="auto"/>
          </w:tcPr>
          <w:p w14:paraId="58847AB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Anti-surface Vehicle</w:t>
            </w:r>
          </w:p>
        </w:tc>
      </w:tr>
      <w:tr w:rsidR="001D19BD" w:rsidRPr="00DC1604" w14:paraId="4FA85DD3" w14:textId="77777777" w:rsidTr="00AD74A5">
        <w:trPr>
          <w:trHeight w:val="170"/>
          <w:jc w:val="center"/>
        </w:trPr>
        <w:tc>
          <w:tcPr>
            <w:tcW w:w="1134" w:type="dxa"/>
            <w:shd w:val="clear" w:color="auto" w:fill="auto"/>
          </w:tcPr>
          <w:p w14:paraId="2279DA7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ATGM</w:t>
            </w:r>
          </w:p>
        </w:tc>
        <w:tc>
          <w:tcPr>
            <w:tcW w:w="3247" w:type="dxa"/>
            <w:shd w:val="clear" w:color="auto" w:fill="auto"/>
          </w:tcPr>
          <w:p w14:paraId="37BFAEF9"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Anti-tank</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"Anti-tank" </w:instrText>
            </w:r>
            <w:r w:rsidRPr="00DC1604">
              <w:rPr>
                <w:rFonts w:ascii="Times New Roman" w:hAnsi="Times New Roman" w:cs="Times New Roman"/>
                <w:color w:val="000000" w:themeColor="text1"/>
                <w:sz w:val="16"/>
                <w:szCs w:val="16"/>
              </w:rPr>
              <w:fldChar w:fldCharType="end"/>
            </w:r>
            <w:r w:rsidRPr="00DC1604">
              <w:rPr>
                <w:rFonts w:ascii="Times New Roman" w:hAnsi="Times New Roman" w:cs="Times New Roman"/>
                <w:color w:val="000000" w:themeColor="text1"/>
                <w:sz w:val="16"/>
                <w:szCs w:val="16"/>
              </w:rPr>
              <w:t xml:space="preserve"> Guided Missiles</w:t>
            </w:r>
          </w:p>
        </w:tc>
      </w:tr>
      <w:tr w:rsidR="001D19BD" w:rsidRPr="00DC1604" w14:paraId="71802664" w14:textId="77777777" w:rsidTr="00AD74A5">
        <w:trPr>
          <w:trHeight w:val="170"/>
          <w:jc w:val="center"/>
        </w:trPr>
        <w:tc>
          <w:tcPr>
            <w:tcW w:w="1134" w:type="dxa"/>
            <w:shd w:val="clear" w:color="auto" w:fill="auto"/>
          </w:tcPr>
          <w:p w14:paraId="0924398D"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ATCAL</w:t>
            </w:r>
          </w:p>
        </w:tc>
        <w:tc>
          <w:tcPr>
            <w:tcW w:w="3247" w:type="dxa"/>
            <w:shd w:val="clear" w:color="auto" w:fill="auto"/>
          </w:tcPr>
          <w:p w14:paraId="4DC09E27"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Attrition-Calibration</w:t>
            </w:r>
          </w:p>
        </w:tc>
      </w:tr>
      <w:tr w:rsidR="001D19BD" w:rsidRPr="00DC1604" w14:paraId="714EFF7C" w14:textId="77777777" w:rsidTr="00AD74A5">
        <w:trPr>
          <w:trHeight w:val="170"/>
          <w:jc w:val="center"/>
        </w:trPr>
        <w:tc>
          <w:tcPr>
            <w:tcW w:w="1134" w:type="dxa"/>
            <w:shd w:val="clear" w:color="auto" w:fill="auto"/>
          </w:tcPr>
          <w:p w14:paraId="70607447" w14:textId="4F5EBFEE"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AWACS</w:t>
            </w:r>
          </w:p>
        </w:tc>
        <w:tc>
          <w:tcPr>
            <w:tcW w:w="3247" w:type="dxa"/>
            <w:shd w:val="clear" w:color="auto" w:fill="auto"/>
          </w:tcPr>
          <w:p w14:paraId="3F59C107" w14:textId="40234FC0"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Airborne Warning </w:t>
            </w:r>
            <w:proofErr w:type="gramStart"/>
            <w:r>
              <w:rPr>
                <w:rFonts w:ascii="Times New Roman" w:hAnsi="Times New Roman" w:cs="Times New Roman"/>
                <w:color w:val="000000" w:themeColor="text1"/>
                <w:sz w:val="16"/>
                <w:szCs w:val="16"/>
              </w:rPr>
              <w:t>And</w:t>
            </w:r>
            <w:proofErr w:type="gramEnd"/>
            <w:r>
              <w:rPr>
                <w:rFonts w:ascii="Times New Roman" w:hAnsi="Times New Roman" w:cs="Times New Roman"/>
                <w:color w:val="000000" w:themeColor="text1"/>
                <w:sz w:val="16"/>
                <w:szCs w:val="16"/>
              </w:rPr>
              <w:t xml:space="preserve"> Control System</w:t>
            </w:r>
          </w:p>
        </w:tc>
      </w:tr>
      <w:tr w:rsidR="001D19BD" w:rsidRPr="00DC1604" w14:paraId="7B0B0560" w14:textId="77777777" w:rsidTr="00AD74A5">
        <w:trPr>
          <w:trHeight w:val="170"/>
          <w:jc w:val="center"/>
        </w:trPr>
        <w:tc>
          <w:tcPr>
            <w:tcW w:w="1134" w:type="dxa"/>
            <w:shd w:val="clear" w:color="auto" w:fill="auto"/>
          </w:tcPr>
          <w:p w14:paraId="03E136CB" w14:textId="05490A1C"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BAS</w:t>
            </w:r>
          </w:p>
        </w:tc>
        <w:tc>
          <w:tcPr>
            <w:tcW w:w="3247" w:type="dxa"/>
            <w:shd w:val="clear" w:color="auto" w:fill="auto"/>
          </w:tcPr>
          <w:p w14:paraId="71FFBD38" w14:textId="4B18A7B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Battlefield Air Strikes</w:t>
            </w:r>
          </w:p>
        </w:tc>
      </w:tr>
      <w:tr w:rsidR="001D19BD" w:rsidRPr="00DC1604" w14:paraId="7484B709" w14:textId="77777777" w:rsidTr="00AD74A5">
        <w:trPr>
          <w:trHeight w:val="170"/>
          <w:jc w:val="center"/>
        </w:trPr>
        <w:tc>
          <w:tcPr>
            <w:tcW w:w="1134" w:type="dxa"/>
            <w:shd w:val="clear" w:color="auto" w:fill="auto"/>
          </w:tcPr>
          <w:p w14:paraId="4FADFE5D" w14:textId="509BFFEF"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BAI</w:t>
            </w:r>
          </w:p>
        </w:tc>
        <w:tc>
          <w:tcPr>
            <w:tcW w:w="3247" w:type="dxa"/>
            <w:shd w:val="clear" w:color="auto" w:fill="auto"/>
          </w:tcPr>
          <w:p w14:paraId="6104141E" w14:textId="39FCB628"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Battlefield Air Interdiction</w:t>
            </w:r>
          </w:p>
        </w:tc>
      </w:tr>
      <w:tr w:rsidR="001D19BD" w:rsidRPr="00DC1604" w14:paraId="69AE2296" w14:textId="77777777" w:rsidTr="00AD74A5">
        <w:trPr>
          <w:trHeight w:val="170"/>
          <w:jc w:val="center"/>
        </w:trPr>
        <w:tc>
          <w:tcPr>
            <w:tcW w:w="1134" w:type="dxa"/>
            <w:shd w:val="clear" w:color="auto" w:fill="auto"/>
          </w:tcPr>
          <w:p w14:paraId="1D8F27A0" w14:textId="3768DE3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BFSRS</w:t>
            </w:r>
          </w:p>
        </w:tc>
        <w:tc>
          <w:tcPr>
            <w:tcW w:w="3247" w:type="dxa"/>
            <w:shd w:val="clear" w:color="auto" w:fill="auto"/>
          </w:tcPr>
          <w:p w14:paraId="17EFE843" w14:textId="0CED1DC3"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Battlefield Surveillance Radars </w:t>
            </w:r>
          </w:p>
        </w:tc>
      </w:tr>
      <w:tr w:rsidR="001D19BD" w:rsidRPr="00DC1604" w14:paraId="7B572A4F" w14:textId="77777777" w:rsidTr="00AD74A5">
        <w:trPr>
          <w:trHeight w:val="170"/>
          <w:jc w:val="center"/>
        </w:trPr>
        <w:tc>
          <w:tcPr>
            <w:tcW w:w="1134" w:type="dxa"/>
            <w:shd w:val="clear" w:color="auto" w:fill="auto"/>
          </w:tcPr>
          <w:p w14:paraId="5C4DBD9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BVR</w:t>
            </w:r>
          </w:p>
        </w:tc>
        <w:tc>
          <w:tcPr>
            <w:tcW w:w="3247" w:type="dxa"/>
            <w:shd w:val="clear" w:color="auto" w:fill="auto"/>
          </w:tcPr>
          <w:p w14:paraId="2D6E4B9A"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Beyond Visual Range</w:t>
            </w:r>
          </w:p>
        </w:tc>
      </w:tr>
      <w:tr w:rsidR="001D19BD" w:rsidRPr="00DC1604" w14:paraId="640FD993" w14:textId="77777777" w:rsidTr="00AD74A5">
        <w:trPr>
          <w:trHeight w:val="170"/>
          <w:jc w:val="center"/>
        </w:trPr>
        <w:tc>
          <w:tcPr>
            <w:tcW w:w="1134" w:type="dxa"/>
            <w:shd w:val="clear" w:color="auto" w:fill="auto"/>
          </w:tcPr>
          <w:p w14:paraId="69E8E0C1" w14:textId="13382995"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CB</w:t>
            </w:r>
          </w:p>
        </w:tc>
        <w:tc>
          <w:tcPr>
            <w:tcW w:w="3247" w:type="dxa"/>
            <w:shd w:val="clear" w:color="auto" w:fill="auto"/>
          </w:tcPr>
          <w:p w14:paraId="260334DD" w14:textId="1F36F152"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Counter-Bombardment</w:t>
            </w:r>
          </w:p>
        </w:tc>
      </w:tr>
      <w:tr w:rsidR="001D19BD" w:rsidRPr="00DC1604" w14:paraId="386C2EAE" w14:textId="77777777" w:rsidTr="00AD74A5">
        <w:trPr>
          <w:trHeight w:val="170"/>
          <w:jc w:val="center"/>
        </w:trPr>
        <w:tc>
          <w:tcPr>
            <w:tcW w:w="1134" w:type="dxa"/>
            <w:shd w:val="clear" w:color="auto" w:fill="auto"/>
          </w:tcPr>
          <w:p w14:paraId="614176E5" w14:textId="35D311A3"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CBMs</w:t>
            </w:r>
          </w:p>
        </w:tc>
        <w:tc>
          <w:tcPr>
            <w:tcW w:w="3247" w:type="dxa"/>
            <w:shd w:val="clear" w:color="auto" w:fill="auto"/>
          </w:tcPr>
          <w:p w14:paraId="277B189E" w14:textId="4E665CC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Confidence-Building Measures</w:t>
            </w:r>
          </w:p>
        </w:tc>
      </w:tr>
      <w:tr w:rsidR="001D19BD" w:rsidRPr="00DC1604" w14:paraId="008901BD" w14:textId="77777777" w:rsidTr="00AD74A5">
        <w:trPr>
          <w:trHeight w:val="170"/>
          <w:jc w:val="center"/>
        </w:trPr>
        <w:tc>
          <w:tcPr>
            <w:tcW w:w="1134" w:type="dxa"/>
            <w:shd w:val="clear" w:color="auto" w:fill="auto"/>
          </w:tcPr>
          <w:p w14:paraId="72B3E2FC" w14:textId="7E2EDB95"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CC</w:t>
            </w:r>
          </w:p>
        </w:tc>
        <w:tc>
          <w:tcPr>
            <w:tcW w:w="3247" w:type="dxa"/>
            <w:shd w:val="clear" w:color="auto" w:fill="auto"/>
          </w:tcPr>
          <w:p w14:paraId="7A17DD12" w14:textId="33604FF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Component Commander</w:t>
            </w:r>
          </w:p>
        </w:tc>
      </w:tr>
      <w:tr w:rsidR="001D19BD" w:rsidRPr="00DC1604" w14:paraId="51AFF7FF" w14:textId="77777777" w:rsidTr="00AD74A5">
        <w:trPr>
          <w:trHeight w:val="170"/>
          <w:jc w:val="center"/>
        </w:trPr>
        <w:tc>
          <w:tcPr>
            <w:tcW w:w="1134" w:type="dxa"/>
            <w:shd w:val="clear" w:color="auto" w:fill="auto"/>
          </w:tcPr>
          <w:p w14:paraId="7C7FF062" w14:textId="20EE9BC8"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CCS</w:t>
            </w:r>
          </w:p>
        </w:tc>
        <w:tc>
          <w:tcPr>
            <w:tcW w:w="3247" w:type="dxa"/>
            <w:shd w:val="clear" w:color="auto" w:fill="auto"/>
          </w:tcPr>
          <w:p w14:paraId="5335CAC0" w14:textId="3A3051BC"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Cabinet Committee on Security</w:t>
            </w:r>
          </w:p>
        </w:tc>
      </w:tr>
      <w:tr w:rsidR="001D19BD" w:rsidRPr="00DC1604" w14:paraId="11248B80" w14:textId="77777777" w:rsidTr="00AD74A5">
        <w:trPr>
          <w:trHeight w:val="170"/>
          <w:jc w:val="center"/>
        </w:trPr>
        <w:tc>
          <w:tcPr>
            <w:tcW w:w="1134" w:type="dxa"/>
            <w:shd w:val="clear" w:color="auto" w:fill="auto"/>
          </w:tcPr>
          <w:p w14:paraId="648409F9" w14:textId="3B6AEDE9"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CDS</w:t>
            </w:r>
          </w:p>
        </w:tc>
        <w:tc>
          <w:tcPr>
            <w:tcW w:w="3247" w:type="dxa"/>
            <w:shd w:val="clear" w:color="auto" w:fill="auto"/>
          </w:tcPr>
          <w:p w14:paraId="387F9283" w14:textId="6DB9D642" w:rsidR="00D62878"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Staff</w:t>
            </w:r>
          </w:p>
        </w:tc>
      </w:tr>
      <w:tr w:rsidR="001D19BD" w:rsidRPr="00DC1604" w14:paraId="42B5ACB5" w14:textId="77777777" w:rsidTr="00AD74A5">
        <w:trPr>
          <w:trHeight w:val="131"/>
          <w:jc w:val="center"/>
        </w:trPr>
        <w:tc>
          <w:tcPr>
            <w:tcW w:w="1134" w:type="dxa"/>
            <w:shd w:val="clear" w:color="auto" w:fill="auto"/>
          </w:tcPr>
          <w:p w14:paraId="59FF10F5"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CEP</w:t>
            </w:r>
          </w:p>
        </w:tc>
        <w:tc>
          <w:tcPr>
            <w:tcW w:w="3247" w:type="dxa"/>
            <w:shd w:val="clear" w:color="auto" w:fill="auto"/>
          </w:tcPr>
          <w:p w14:paraId="293A7560"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Circular Error Probable</w:t>
            </w:r>
          </w:p>
        </w:tc>
      </w:tr>
      <w:tr w:rsidR="001D19BD" w:rsidRPr="00DC1604" w14:paraId="5E2BCB18" w14:textId="77777777" w:rsidTr="00AD74A5">
        <w:trPr>
          <w:trHeight w:val="131"/>
          <w:jc w:val="center"/>
        </w:trPr>
        <w:tc>
          <w:tcPr>
            <w:tcW w:w="1134" w:type="dxa"/>
            <w:shd w:val="clear" w:color="auto" w:fill="auto"/>
          </w:tcPr>
          <w:p w14:paraId="677F3793" w14:textId="2D1E2B6A"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CIA</w:t>
            </w:r>
          </w:p>
        </w:tc>
        <w:tc>
          <w:tcPr>
            <w:tcW w:w="3247" w:type="dxa"/>
            <w:shd w:val="clear" w:color="auto" w:fill="auto"/>
          </w:tcPr>
          <w:p w14:paraId="1683ED1A" w14:textId="5940B7A9" w:rsidR="00D62878" w:rsidRPr="00DC1604" w:rsidRDefault="00D62878"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Central Intelligence </w:t>
            </w:r>
            <w:r w:rsidR="00EF0656">
              <w:rPr>
                <w:rFonts w:ascii="Times New Roman" w:hAnsi="Times New Roman" w:cs="Times New Roman"/>
                <w:color w:val="000000" w:themeColor="text1"/>
                <w:sz w:val="16"/>
                <w:szCs w:val="16"/>
              </w:rPr>
              <w:t>Agency (US)</w:t>
            </w:r>
          </w:p>
        </w:tc>
      </w:tr>
      <w:tr w:rsidR="001D19BD" w:rsidRPr="00DC1604" w14:paraId="18F91E5C" w14:textId="77777777" w:rsidTr="00AD74A5">
        <w:trPr>
          <w:trHeight w:val="131"/>
          <w:jc w:val="center"/>
        </w:trPr>
        <w:tc>
          <w:tcPr>
            <w:tcW w:w="1134" w:type="dxa"/>
            <w:shd w:val="clear" w:color="auto" w:fill="auto"/>
          </w:tcPr>
          <w:p w14:paraId="78A9A776" w14:textId="6ADA14DB"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CIDS</w:t>
            </w:r>
          </w:p>
        </w:tc>
        <w:tc>
          <w:tcPr>
            <w:tcW w:w="3247" w:type="dxa"/>
            <w:shd w:val="clear" w:color="auto" w:fill="auto"/>
          </w:tcPr>
          <w:p w14:paraId="1F8A555A" w14:textId="4F020BE1"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 of Integrated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Staffs</w:t>
            </w:r>
          </w:p>
        </w:tc>
      </w:tr>
      <w:tr w:rsidR="001D19BD" w:rsidRPr="00DC1604" w14:paraId="251ACA26" w14:textId="77777777" w:rsidTr="00AD74A5">
        <w:trPr>
          <w:trHeight w:val="131"/>
          <w:jc w:val="center"/>
        </w:trPr>
        <w:tc>
          <w:tcPr>
            <w:tcW w:w="1134" w:type="dxa"/>
            <w:shd w:val="clear" w:color="auto" w:fill="auto"/>
          </w:tcPr>
          <w:p w14:paraId="4EAF6482"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CNAN</w:t>
            </w:r>
          </w:p>
        </w:tc>
        <w:tc>
          <w:tcPr>
            <w:tcW w:w="3247" w:type="dxa"/>
            <w:shd w:val="clear" w:color="auto" w:fill="auto"/>
          </w:tcPr>
          <w:p w14:paraId="39AFB761" w14:textId="77777777" w:rsidR="00D730E4" w:rsidRPr="00DC1604" w:rsidRDefault="00D730E4" w:rsidP="00AD74A5">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Capabilities for the Navy After Next</w:t>
            </w:r>
          </w:p>
        </w:tc>
      </w:tr>
      <w:tr w:rsidR="001D19BD" w:rsidRPr="00DC1604" w14:paraId="45ADC8D3" w14:textId="77777777" w:rsidTr="00AD74A5">
        <w:trPr>
          <w:trHeight w:val="131"/>
          <w:jc w:val="center"/>
        </w:trPr>
        <w:tc>
          <w:tcPr>
            <w:tcW w:w="1134" w:type="dxa"/>
            <w:shd w:val="clear" w:color="auto" w:fill="auto"/>
          </w:tcPr>
          <w:p w14:paraId="0D73845F" w14:textId="65625071" w:rsidR="00EF0656" w:rsidRPr="00DC1604"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lastRenderedPageBreak/>
              <w:t>COSC</w:t>
            </w:r>
          </w:p>
        </w:tc>
        <w:tc>
          <w:tcPr>
            <w:tcW w:w="3247" w:type="dxa"/>
            <w:shd w:val="clear" w:color="auto" w:fill="auto"/>
          </w:tcPr>
          <w:p w14:paraId="23A9D71A" w14:textId="7053D70B" w:rsidR="00EF0656" w:rsidRPr="00DC1604"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Chiefs of Staff Committee </w:t>
            </w:r>
          </w:p>
        </w:tc>
      </w:tr>
      <w:tr w:rsidR="001D19BD" w:rsidRPr="00DC1604" w14:paraId="28D4CA9B" w14:textId="77777777" w:rsidTr="00AD74A5">
        <w:trPr>
          <w:trHeight w:val="131"/>
          <w:jc w:val="center"/>
        </w:trPr>
        <w:tc>
          <w:tcPr>
            <w:tcW w:w="1134" w:type="dxa"/>
            <w:shd w:val="clear" w:color="auto" w:fill="auto"/>
          </w:tcPr>
          <w:p w14:paraId="6367D0C5" w14:textId="12245C15"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C</w:t>
            </w:r>
            <w:r w:rsidRPr="00EF0656">
              <w:rPr>
                <w:rFonts w:ascii="Times New Roman" w:hAnsi="Times New Roman" w:cs="Times New Roman"/>
                <w:color w:val="000000" w:themeColor="text1"/>
                <w:sz w:val="16"/>
                <w:szCs w:val="16"/>
                <w:vertAlign w:val="superscript"/>
              </w:rPr>
              <w:t>3</w:t>
            </w:r>
            <w:r>
              <w:rPr>
                <w:rFonts w:ascii="Times New Roman" w:hAnsi="Times New Roman" w:cs="Times New Roman"/>
                <w:color w:val="000000" w:themeColor="text1"/>
                <w:sz w:val="16"/>
                <w:szCs w:val="16"/>
              </w:rPr>
              <w:t>I</w:t>
            </w:r>
          </w:p>
        </w:tc>
        <w:tc>
          <w:tcPr>
            <w:tcW w:w="3247" w:type="dxa"/>
            <w:shd w:val="clear" w:color="auto" w:fill="auto"/>
          </w:tcPr>
          <w:p w14:paraId="20C10B22" w14:textId="5D3A79BA"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Command, Control, </w:t>
            </w:r>
            <w:proofErr w:type="gramStart"/>
            <w:r>
              <w:rPr>
                <w:rFonts w:ascii="Times New Roman" w:hAnsi="Times New Roman" w:cs="Times New Roman"/>
                <w:color w:val="000000" w:themeColor="text1"/>
                <w:sz w:val="16"/>
                <w:szCs w:val="16"/>
              </w:rPr>
              <w:t>Communication</w:t>
            </w:r>
            <w:proofErr w:type="gramEnd"/>
            <w:r>
              <w:rPr>
                <w:rFonts w:ascii="Times New Roman" w:hAnsi="Times New Roman" w:cs="Times New Roman"/>
                <w:color w:val="000000" w:themeColor="text1"/>
                <w:sz w:val="16"/>
                <w:szCs w:val="16"/>
              </w:rPr>
              <w:t xml:space="preserve"> and Intelligence</w:t>
            </w:r>
          </w:p>
        </w:tc>
      </w:tr>
      <w:tr w:rsidR="001D19BD" w:rsidRPr="00DC1604" w14:paraId="3E46B374" w14:textId="77777777" w:rsidTr="00AD74A5">
        <w:trPr>
          <w:trHeight w:val="131"/>
          <w:jc w:val="center"/>
        </w:trPr>
        <w:tc>
          <w:tcPr>
            <w:tcW w:w="1134" w:type="dxa"/>
            <w:shd w:val="clear" w:color="auto" w:fill="auto"/>
          </w:tcPr>
          <w:p w14:paraId="54A8B7D7" w14:textId="22E99157" w:rsidR="00EF0656" w:rsidRPr="00EF0656" w:rsidRDefault="00EF0656" w:rsidP="00AD74A5">
            <w:pPr>
              <w:spacing w:after="0" w:line="240" w:lineRule="auto"/>
              <w:jc w:val="both"/>
              <w:rPr>
                <w:rFonts w:ascii="Times New Roman" w:hAnsi="Times New Roman" w:cs="Times New Roman"/>
                <w:color w:val="000000" w:themeColor="text1"/>
                <w:sz w:val="16"/>
                <w:szCs w:val="16"/>
                <w:vertAlign w:val="subscript"/>
              </w:rPr>
            </w:pPr>
            <w:r>
              <w:rPr>
                <w:rFonts w:ascii="Times New Roman" w:hAnsi="Times New Roman" w:cs="Times New Roman"/>
                <w:color w:val="000000" w:themeColor="text1"/>
                <w:sz w:val="16"/>
                <w:szCs w:val="16"/>
              </w:rPr>
              <w:t>C</w:t>
            </w:r>
            <w:r w:rsidRPr="00EF0656">
              <w:rPr>
                <w:rFonts w:ascii="Times New Roman" w:hAnsi="Times New Roman" w:cs="Times New Roman"/>
                <w:color w:val="000000" w:themeColor="text1"/>
                <w:sz w:val="16"/>
                <w:szCs w:val="16"/>
                <w:vertAlign w:val="superscript"/>
              </w:rPr>
              <w:t>4</w:t>
            </w:r>
            <w:r>
              <w:rPr>
                <w:rFonts w:ascii="Times New Roman" w:hAnsi="Times New Roman" w:cs="Times New Roman"/>
                <w:color w:val="000000" w:themeColor="text1"/>
                <w:sz w:val="16"/>
                <w:szCs w:val="16"/>
              </w:rPr>
              <w:t>I</w:t>
            </w:r>
            <w:r w:rsidRPr="00EF0656">
              <w:rPr>
                <w:rFonts w:ascii="Times New Roman" w:hAnsi="Times New Roman" w:cs="Times New Roman"/>
                <w:color w:val="000000" w:themeColor="text1"/>
                <w:sz w:val="16"/>
                <w:szCs w:val="16"/>
                <w:vertAlign w:val="superscript"/>
              </w:rPr>
              <w:t>2</w:t>
            </w:r>
          </w:p>
        </w:tc>
        <w:tc>
          <w:tcPr>
            <w:tcW w:w="3247" w:type="dxa"/>
            <w:shd w:val="clear" w:color="auto" w:fill="auto"/>
          </w:tcPr>
          <w:p w14:paraId="67A19E67" w14:textId="36184347" w:rsidR="00EF0656" w:rsidRDefault="00EF0656" w:rsidP="00AD74A5">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Command, Control, Communication, Computers, </w:t>
            </w:r>
            <w:proofErr w:type="gramStart"/>
            <w:r>
              <w:rPr>
                <w:rFonts w:ascii="Times New Roman" w:hAnsi="Times New Roman" w:cs="Times New Roman"/>
                <w:color w:val="000000" w:themeColor="text1"/>
                <w:sz w:val="16"/>
                <w:szCs w:val="16"/>
              </w:rPr>
              <w:t>Intelligence</w:t>
            </w:r>
            <w:proofErr w:type="gramEnd"/>
            <w:r>
              <w:rPr>
                <w:rFonts w:ascii="Times New Roman" w:hAnsi="Times New Roman" w:cs="Times New Roman"/>
                <w:color w:val="000000" w:themeColor="text1"/>
                <w:sz w:val="16"/>
                <w:szCs w:val="16"/>
              </w:rPr>
              <w:t xml:space="preserve"> and Interoperability</w:t>
            </w:r>
          </w:p>
        </w:tc>
      </w:tr>
      <w:tr w:rsidR="001D19BD" w:rsidRPr="00DC1604" w14:paraId="1A63DC0F" w14:textId="77777777" w:rsidTr="00AD74A5">
        <w:trPr>
          <w:trHeight w:val="131"/>
          <w:jc w:val="center"/>
        </w:trPr>
        <w:tc>
          <w:tcPr>
            <w:tcW w:w="1134" w:type="dxa"/>
            <w:shd w:val="clear" w:color="auto" w:fill="auto"/>
          </w:tcPr>
          <w:p w14:paraId="0FC9D95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CSG</w:t>
            </w:r>
          </w:p>
        </w:tc>
        <w:tc>
          <w:tcPr>
            <w:tcW w:w="3247" w:type="dxa"/>
            <w:shd w:val="clear" w:color="auto" w:fill="auto"/>
          </w:tcPr>
          <w:p w14:paraId="4DA3A7A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Combat Strike Group</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"Group" </w:instrText>
            </w:r>
            <w:r w:rsidRPr="00DC1604">
              <w:rPr>
                <w:rFonts w:ascii="Times New Roman" w:hAnsi="Times New Roman" w:cs="Times New Roman"/>
                <w:color w:val="000000" w:themeColor="text1"/>
                <w:sz w:val="16"/>
                <w:szCs w:val="16"/>
              </w:rPr>
              <w:fldChar w:fldCharType="end"/>
            </w:r>
          </w:p>
        </w:tc>
      </w:tr>
      <w:tr w:rsidR="001D19BD" w:rsidRPr="00DC1604" w14:paraId="0CB74F1E" w14:textId="77777777" w:rsidTr="00AD74A5">
        <w:trPr>
          <w:trHeight w:val="131"/>
          <w:jc w:val="center"/>
        </w:trPr>
        <w:tc>
          <w:tcPr>
            <w:tcW w:w="1134" w:type="dxa"/>
            <w:shd w:val="clear" w:color="auto" w:fill="auto"/>
          </w:tcPr>
          <w:p w14:paraId="03FDE0E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CSRS</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"CSRS" </w:instrText>
            </w:r>
            <w:r w:rsidRPr="00DC1604">
              <w:rPr>
                <w:rFonts w:ascii="Times New Roman" w:hAnsi="Times New Roman" w:cs="Times New Roman"/>
                <w:color w:val="000000" w:themeColor="text1"/>
                <w:sz w:val="16"/>
                <w:szCs w:val="16"/>
              </w:rPr>
              <w:fldChar w:fldCharType="end"/>
            </w:r>
          </w:p>
        </w:tc>
        <w:tc>
          <w:tcPr>
            <w:tcW w:w="3247" w:type="dxa"/>
            <w:shd w:val="clear" w:color="auto" w:fill="auto"/>
          </w:tcPr>
          <w:p w14:paraId="3DA8B86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Counter Surveillance Reconnaissance System</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"System" </w:instrText>
            </w:r>
            <w:r w:rsidRPr="00DC1604">
              <w:rPr>
                <w:rFonts w:ascii="Times New Roman" w:hAnsi="Times New Roman" w:cs="Times New Roman"/>
                <w:color w:val="000000" w:themeColor="text1"/>
                <w:sz w:val="16"/>
                <w:szCs w:val="16"/>
              </w:rPr>
              <w:fldChar w:fldCharType="end"/>
            </w:r>
          </w:p>
        </w:tc>
      </w:tr>
      <w:tr w:rsidR="001D19BD" w:rsidRPr="00DC1604" w14:paraId="0B922E10" w14:textId="77777777" w:rsidTr="00AD74A5">
        <w:trPr>
          <w:trHeight w:val="131"/>
          <w:jc w:val="center"/>
        </w:trPr>
        <w:tc>
          <w:tcPr>
            <w:tcW w:w="1134" w:type="dxa"/>
            <w:shd w:val="clear" w:color="auto" w:fill="auto"/>
          </w:tcPr>
          <w:p w14:paraId="6F62E38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DARPA</w:t>
            </w:r>
          </w:p>
        </w:tc>
        <w:tc>
          <w:tcPr>
            <w:tcW w:w="3247" w:type="dxa"/>
            <w:shd w:val="clear" w:color="auto" w:fill="auto"/>
          </w:tcPr>
          <w:p w14:paraId="3FBE88C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Defense Advanced Research Project Agency</w:t>
            </w:r>
          </w:p>
        </w:tc>
      </w:tr>
      <w:tr w:rsidR="001D19BD" w:rsidRPr="00DC1604" w14:paraId="54EC966C" w14:textId="77777777" w:rsidTr="00AD74A5">
        <w:trPr>
          <w:trHeight w:val="131"/>
          <w:jc w:val="center"/>
        </w:trPr>
        <w:tc>
          <w:tcPr>
            <w:tcW w:w="1134" w:type="dxa"/>
            <w:shd w:val="clear" w:color="auto" w:fill="auto"/>
          </w:tcPr>
          <w:p w14:paraId="01FDC14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DF</w:t>
            </w:r>
          </w:p>
        </w:tc>
        <w:tc>
          <w:tcPr>
            <w:tcW w:w="3247" w:type="dxa"/>
            <w:shd w:val="clear" w:color="auto" w:fill="auto"/>
          </w:tcPr>
          <w:p w14:paraId="7EEC93B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Direction Finding</w:t>
            </w:r>
          </w:p>
        </w:tc>
      </w:tr>
      <w:tr w:rsidR="001D19BD" w:rsidRPr="00DC1604" w14:paraId="11DFBB56" w14:textId="77777777" w:rsidTr="00AD74A5">
        <w:trPr>
          <w:trHeight w:val="131"/>
          <w:jc w:val="center"/>
        </w:trPr>
        <w:tc>
          <w:tcPr>
            <w:tcW w:w="1134" w:type="dxa"/>
            <w:shd w:val="clear" w:color="auto" w:fill="auto"/>
          </w:tcPr>
          <w:p w14:paraId="1353993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DCA</w:t>
            </w:r>
          </w:p>
        </w:tc>
        <w:tc>
          <w:tcPr>
            <w:tcW w:w="3247" w:type="dxa"/>
            <w:shd w:val="clear" w:color="auto" w:fill="auto"/>
          </w:tcPr>
          <w:p w14:paraId="0929564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Defensive Counter-Air</w:t>
            </w:r>
          </w:p>
        </w:tc>
      </w:tr>
      <w:tr w:rsidR="001D19BD" w:rsidRPr="00DC1604" w14:paraId="2B7734F4" w14:textId="77777777" w:rsidTr="00AD74A5">
        <w:trPr>
          <w:trHeight w:val="131"/>
          <w:jc w:val="center"/>
        </w:trPr>
        <w:tc>
          <w:tcPr>
            <w:tcW w:w="1134" w:type="dxa"/>
            <w:shd w:val="clear" w:color="auto" w:fill="auto"/>
          </w:tcPr>
          <w:p w14:paraId="4F22880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DSSC</w:t>
            </w:r>
          </w:p>
        </w:tc>
        <w:tc>
          <w:tcPr>
            <w:tcW w:w="3247" w:type="dxa"/>
            <w:shd w:val="clear" w:color="auto" w:fill="auto"/>
          </w:tcPr>
          <w:p w14:paraId="7AC9D18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Defense Services Staff Collage</w:t>
            </w:r>
          </w:p>
        </w:tc>
      </w:tr>
      <w:tr w:rsidR="001D19BD" w:rsidRPr="00DC1604" w14:paraId="279A6499" w14:textId="77777777" w:rsidTr="00AD74A5">
        <w:trPr>
          <w:trHeight w:val="131"/>
          <w:jc w:val="center"/>
        </w:trPr>
        <w:tc>
          <w:tcPr>
            <w:tcW w:w="1134" w:type="dxa"/>
            <w:shd w:val="clear" w:color="auto" w:fill="auto"/>
          </w:tcPr>
          <w:p w14:paraId="6B0F5B2D" w14:textId="44CC9B13" w:rsidR="00EF0656" w:rsidRPr="00DC1604" w:rsidRDefault="00EF0656"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EEZ</w:t>
            </w:r>
          </w:p>
        </w:tc>
        <w:tc>
          <w:tcPr>
            <w:tcW w:w="3247" w:type="dxa"/>
            <w:shd w:val="clear" w:color="auto" w:fill="auto"/>
          </w:tcPr>
          <w:p w14:paraId="4729BF3D" w14:textId="5FBED3DE" w:rsidR="00EF0656" w:rsidRPr="00DC1604" w:rsidRDefault="00EF0656"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Exclusive Economic Zone</w:t>
            </w:r>
          </w:p>
        </w:tc>
      </w:tr>
      <w:tr w:rsidR="001D19BD" w:rsidRPr="00DC1604" w14:paraId="59F6FA72" w14:textId="77777777" w:rsidTr="00AD74A5">
        <w:trPr>
          <w:trHeight w:val="131"/>
          <w:jc w:val="center"/>
        </w:trPr>
        <w:tc>
          <w:tcPr>
            <w:tcW w:w="1134" w:type="dxa"/>
            <w:shd w:val="clear" w:color="auto" w:fill="auto"/>
          </w:tcPr>
          <w:p w14:paraId="17374E7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ETI</w:t>
            </w:r>
          </w:p>
        </w:tc>
        <w:tc>
          <w:tcPr>
            <w:tcW w:w="3247" w:type="dxa"/>
            <w:shd w:val="clear" w:color="auto" w:fill="auto"/>
          </w:tcPr>
          <w:p w14:paraId="3FCA965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Exhaust Trail Indicator</w:t>
            </w:r>
          </w:p>
        </w:tc>
      </w:tr>
      <w:tr w:rsidR="001D19BD" w:rsidRPr="00DC1604" w14:paraId="2762D90F" w14:textId="77777777" w:rsidTr="00AD74A5">
        <w:trPr>
          <w:trHeight w:val="131"/>
          <w:jc w:val="center"/>
        </w:trPr>
        <w:tc>
          <w:tcPr>
            <w:tcW w:w="1134" w:type="dxa"/>
            <w:shd w:val="clear" w:color="auto" w:fill="auto"/>
          </w:tcPr>
          <w:p w14:paraId="19514E7A" w14:textId="333298A1"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FAC</w:t>
            </w:r>
          </w:p>
        </w:tc>
        <w:tc>
          <w:tcPr>
            <w:tcW w:w="3247" w:type="dxa"/>
            <w:shd w:val="clear" w:color="auto" w:fill="auto"/>
          </w:tcPr>
          <w:p w14:paraId="5F3C4D00" w14:textId="2B285E6F"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Forward Air Controller</w:t>
            </w:r>
          </w:p>
        </w:tc>
      </w:tr>
      <w:tr w:rsidR="001D19BD" w:rsidRPr="00DC1604" w14:paraId="51EB66AA" w14:textId="77777777" w:rsidTr="00AD74A5">
        <w:trPr>
          <w:trHeight w:val="131"/>
          <w:jc w:val="center"/>
        </w:trPr>
        <w:tc>
          <w:tcPr>
            <w:tcW w:w="1134" w:type="dxa"/>
            <w:shd w:val="clear" w:color="auto" w:fill="auto"/>
          </w:tcPr>
          <w:p w14:paraId="0D5E1380" w14:textId="0CF719C8"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FGA</w:t>
            </w:r>
          </w:p>
        </w:tc>
        <w:tc>
          <w:tcPr>
            <w:tcW w:w="3247" w:type="dxa"/>
            <w:shd w:val="clear" w:color="auto" w:fill="auto"/>
          </w:tcPr>
          <w:p w14:paraId="6D1ECEAB" w14:textId="068B71AE"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Fighter Ground Attack</w:t>
            </w:r>
          </w:p>
        </w:tc>
      </w:tr>
      <w:tr w:rsidR="001D19BD" w:rsidRPr="00DC1604" w14:paraId="4EF81A6F" w14:textId="77777777" w:rsidTr="00AD74A5">
        <w:trPr>
          <w:trHeight w:val="131"/>
          <w:jc w:val="center"/>
        </w:trPr>
        <w:tc>
          <w:tcPr>
            <w:tcW w:w="1134" w:type="dxa"/>
            <w:shd w:val="clear" w:color="auto" w:fill="auto"/>
          </w:tcPr>
          <w:p w14:paraId="73295CD8" w14:textId="188958D3"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FOFA</w:t>
            </w:r>
          </w:p>
        </w:tc>
        <w:tc>
          <w:tcPr>
            <w:tcW w:w="3247" w:type="dxa"/>
            <w:shd w:val="clear" w:color="auto" w:fill="auto"/>
          </w:tcPr>
          <w:p w14:paraId="14DBCA99" w14:textId="0A469292"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Follow On Forces Attack</w:t>
            </w:r>
          </w:p>
        </w:tc>
      </w:tr>
      <w:tr w:rsidR="001D19BD" w:rsidRPr="00DC1604" w14:paraId="0BCBF0F4" w14:textId="77777777" w:rsidTr="00AD74A5">
        <w:trPr>
          <w:trHeight w:val="131"/>
          <w:jc w:val="center"/>
        </w:trPr>
        <w:tc>
          <w:tcPr>
            <w:tcW w:w="1134" w:type="dxa"/>
            <w:shd w:val="clear" w:color="auto" w:fill="auto"/>
          </w:tcPr>
          <w:p w14:paraId="72F2DC0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FARP</w:t>
            </w:r>
          </w:p>
        </w:tc>
        <w:tc>
          <w:tcPr>
            <w:tcW w:w="3247" w:type="dxa"/>
            <w:shd w:val="clear" w:color="auto" w:fill="auto"/>
          </w:tcPr>
          <w:p w14:paraId="69EEDE1D"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Forward Armament Refueling Point</w:t>
            </w:r>
          </w:p>
        </w:tc>
      </w:tr>
      <w:tr w:rsidR="001D19BD" w:rsidRPr="00DC1604" w14:paraId="0D36A949" w14:textId="77777777" w:rsidTr="00AD74A5">
        <w:trPr>
          <w:trHeight w:val="131"/>
          <w:jc w:val="center"/>
        </w:trPr>
        <w:tc>
          <w:tcPr>
            <w:tcW w:w="1134" w:type="dxa"/>
            <w:shd w:val="clear" w:color="auto" w:fill="auto"/>
          </w:tcPr>
          <w:p w14:paraId="43906562" w14:textId="37C61BBE"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FGA</w:t>
            </w:r>
          </w:p>
        </w:tc>
        <w:tc>
          <w:tcPr>
            <w:tcW w:w="3247" w:type="dxa"/>
            <w:shd w:val="clear" w:color="auto" w:fill="auto"/>
          </w:tcPr>
          <w:p w14:paraId="158E3FEA" w14:textId="3B4249FD"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Fighter Ground Attack</w:t>
            </w:r>
          </w:p>
        </w:tc>
      </w:tr>
      <w:tr w:rsidR="001D19BD" w:rsidRPr="00DC1604" w14:paraId="5A74B222" w14:textId="77777777" w:rsidTr="00AD74A5">
        <w:trPr>
          <w:trHeight w:val="131"/>
          <w:jc w:val="center"/>
        </w:trPr>
        <w:tc>
          <w:tcPr>
            <w:tcW w:w="1134" w:type="dxa"/>
            <w:shd w:val="clear" w:color="auto" w:fill="auto"/>
          </w:tcPr>
          <w:p w14:paraId="11BCCBEA" w14:textId="1D48BC75"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FUP</w:t>
            </w:r>
          </w:p>
        </w:tc>
        <w:tc>
          <w:tcPr>
            <w:tcW w:w="3247" w:type="dxa"/>
            <w:shd w:val="clear" w:color="auto" w:fill="auto"/>
          </w:tcPr>
          <w:p w14:paraId="12E79CBD" w14:textId="7566132B" w:rsidR="0035303C"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Forming Up Place</w:t>
            </w:r>
          </w:p>
        </w:tc>
      </w:tr>
      <w:tr w:rsidR="001D19BD" w:rsidRPr="00DC1604" w14:paraId="631A37FB" w14:textId="77777777" w:rsidTr="00AD74A5">
        <w:trPr>
          <w:trHeight w:val="131"/>
          <w:jc w:val="center"/>
        </w:trPr>
        <w:tc>
          <w:tcPr>
            <w:tcW w:w="1134" w:type="dxa"/>
            <w:shd w:val="clear" w:color="auto" w:fill="auto"/>
          </w:tcPr>
          <w:p w14:paraId="29E7822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JTLS-Go</w:t>
            </w:r>
          </w:p>
        </w:tc>
        <w:tc>
          <w:tcPr>
            <w:tcW w:w="3247" w:type="dxa"/>
            <w:shd w:val="clear" w:color="auto" w:fill="auto"/>
          </w:tcPr>
          <w:p w14:paraId="3177FC6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Joint Theater Level Simulation</w:t>
            </w:r>
            <w:r w:rsidRPr="00DC1604">
              <w:rPr>
                <w:rFonts w:ascii="Times New Roman" w:hAnsi="Times New Roman" w:cs="Times New Roman"/>
                <w:color w:val="000000" w:themeColor="text1"/>
                <w:sz w:val="16"/>
                <w:szCs w:val="16"/>
              </w:rPr>
              <w:fldChar w:fldCharType="begin"/>
            </w:r>
            <w:r w:rsidRPr="00DC1604">
              <w:rPr>
                <w:rFonts w:ascii="Times New Roman" w:hAnsi="Times New Roman" w:cs="Times New Roman"/>
                <w:color w:val="000000" w:themeColor="text1"/>
                <w:sz w:val="16"/>
                <w:szCs w:val="16"/>
              </w:rPr>
              <w:instrText xml:space="preserve"> XE "Simulation" </w:instrText>
            </w:r>
            <w:r w:rsidRPr="00DC1604">
              <w:rPr>
                <w:rFonts w:ascii="Times New Roman" w:hAnsi="Times New Roman" w:cs="Times New Roman"/>
                <w:color w:val="000000" w:themeColor="text1"/>
                <w:sz w:val="16"/>
                <w:szCs w:val="16"/>
              </w:rPr>
              <w:fldChar w:fldCharType="end"/>
            </w:r>
            <w:r w:rsidRPr="00DC1604">
              <w:rPr>
                <w:rFonts w:ascii="Times New Roman" w:hAnsi="Times New Roman" w:cs="Times New Roman"/>
                <w:color w:val="000000" w:themeColor="text1"/>
                <w:sz w:val="16"/>
                <w:szCs w:val="16"/>
              </w:rPr>
              <w:t>-Global Operations</w:t>
            </w:r>
          </w:p>
        </w:tc>
      </w:tr>
      <w:tr w:rsidR="001D19BD" w:rsidRPr="00DC1604" w14:paraId="01E25733" w14:textId="77777777" w:rsidTr="00AD74A5">
        <w:trPr>
          <w:trHeight w:val="131"/>
          <w:jc w:val="center"/>
        </w:trPr>
        <w:tc>
          <w:tcPr>
            <w:tcW w:w="1134" w:type="dxa"/>
            <w:shd w:val="clear" w:color="auto" w:fill="auto"/>
          </w:tcPr>
          <w:p w14:paraId="7EC0C21A" w14:textId="2C688FCF"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JOC</w:t>
            </w:r>
          </w:p>
        </w:tc>
        <w:tc>
          <w:tcPr>
            <w:tcW w:w="3247" w:type="dxa"/>
            <w:shd w:val="clear" w:color="auto" w:fill="auto"/>
          </w:tcPr>
          <w:p w14:paraId="43E34BDE" w14:textId="77BB8B2C"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Joint Operations Center</w:t>
            </w:r>
          </w:p>
        </w:tc>
      </w:tr>
      <w:tr w:rsidR="001D19BD" w:rsidRPr="00DC1604" w14:paraId="0EFF5C70" w14:textId="77777777" w:rsidTr="00AD74A5">
        <w:trPr>
          <w:trHeight w:val="131"/>
          <w:jc w:val="center"/>
        </w:trPr>
        <w:tc>
          <w:tcPr>
            <w:tcW w:w="1134" w:type="dxa"/>
            <w:shd w:val="clear" w:color="auto" w:fill="auto"/>
          </w:tcPr>
          <w:p w14:paraId="7FE2861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HAT</w:t>
            </w:r>
          </w:p>
        </w:tc>
        <w:tc>
          <w:tcPr>
            <w:tcW w:w="3247" w:type="dxa"/>
            <w:shd w:val="clear" w:color="auto" w:fill="auto"/>
          </w:tcPr>
          <w:p w14:paraId="303F7F3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High Anti-Tank</w:t>
            </w:r>
          </w:p>
        </w:tc>
      </w:tr>
      <w:tr w:rsidR="001D19BD" w:rsidRPr="00DC1604" w14:paraId="657697F7" w14:textId="77777777" w:rsidTr="00AD74A5">
        <w:trPr>
          <w:trHeight w:val="131"/>
          <w:jc w:val="center"/>
        </w:trPr>
        <w:tc>
          <w:tcPr>
            <w:tcW w:w="1134" w:type="dxa"/>
            <w:shd w:val="clear" w:color="auto" w:fill="auto"/>
          </w:tcPr>
          <w:p w14:paraId="7589DBC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HGV</w:t>
            </w:r>
          </w:p>
        </w:tc>
        <w:tc>
          <w:tcPr>
            <w:tcW w:w="3247" w:type="dxa"/>
            <w:shd w:val="clear" w:color="auto" w:fill="auto"/>
          </w:tcPr>
          <w:p w14:paraId="44C21A4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Hypersonic Glide Vehicles</w:t>
            </w:r>
          </w:p>
        </w:tc>
      </w:tr>
      <w:tr w:rsidR="001D19BD" w:rsidRPr="00DC1604" w14:paraId="4475EC87" w14:textId="77777777" w:rsidTr="00AD74A5">
        <w:trPr>
          <w:trHeight w:val="131"/>
          <w:jc w:val="center"/>
        </w:trPr>
        <w:tc>
          <w:tcPr>
            <w:tcW w:w="1134" w:type="dxa"/>
            <w:shd w:val="clear" w:color="auto" w:fill="auto"/>
          </w:tcPr>
          <w:p w14:paraId="11B0C2D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IEW</w:t>
            </w:r>
          </w:p>
        </w:tc>
        <w:tc>
          <w:tcPr>
            <w:tcW w:w="3247" w:type="dxa"/>
            <w:shd w:val="clear" w:color="auto" w:fill="auto"/>
          </w:tcPr>
          <w:p w14:paraId="452F58F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Intelligence Electronic Warfare</w:t>
            </w:r>
          </w:p>
        </w:tc>
      </w:tr>
      <w:tr w:rsidR="001D19BD" w:rsidRPr="00DC1604" w14:paraId="4977DA5A" w14:textId="77777777" w:rsidTr="00AD74A5">
        <w:trPr>
          <w:trHeight w:val="131"/>
          <w:jc w:val="center"/>
        </w:trPr>
        <w:tc>
          <w:tcPr>
            <w:tcW w:w="1134" w:type="dxa"/>
            <w:shd w:val="clear" w:color="auto" w:fill="auto"/>
          </w:tcPr>
          <w:p w14:paraId="7AFFD23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IRBM</w:t>
            </w:r>
          </w:p>
        </w:tc>
        <w:tc>
          <w:tcPr>
            <w:tcW w:w="3247" w:type="dxa"/>
            <w:shd w:val="clear" w:color="auto" w:fill="auto"/>
          </w:tcPr>
          <w:p w14:paraId="4330FD7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Inter Continent Range Ballistic Missiles</w:t>
            </w:r>
          </w:p>
        </w:tc>
      </w:tr>
      <w:tr w:rsidR="001D19BD" w:rsidRPr="00DC1604" w14:paraId="6B699BDF" w14:textId="77777777" w:rsidTr="00AD74A5">
        <w:trPr>
          <w:trHeight w:val="131"/>
          <w:jc w:val="center"/>
        </w:trPr>
        <w:tc>
          <w:tcPr>
            <w:tcW w:w="1134" w:type="dxa"/>
            <w:shd w:val="clear" w:color="auto" w:fill="auto"/>
          </w:tcPr>
          <w:p w14:paraId="581E2E39" w14:textId="6EAFAD9B"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ISI</w:t>
            </w:r>
          </w:p>
        </w:tc>
        <w:tc>
          <w:tcPr>
            <w:tcW w:w="3247" w:type="dxa"/>
            <w:shd w:val="clear" w:color="auto" w:fill="auto"/>
          </w:tcPr>
          <w:p w14:paraId="18E02EA1" w14:textId="1A5D57C2"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Inter-Services Intelligence</w:t>
            </w:r>
          </w:p>
        </w:tc>
      </w:tr>
      <w:tr w:rsidR="001D19BD" w:rsidRPr="00DC1604" w14:paraId="0C63028D" w14:textId="77777777" w:rsidTr="00AD74A5">
        <w:trPr>
          <w:trHeight w:val="131"/>
          <w:jc w:val="center"/>
        </w:trPr>
        <w:tc>
          <w:tcPr>
            <w:tcW w:w="1134" w:type="dxa"/>
            <w:shd w:val="clear" w:color="auto" w:fill="auto"/>
          </w:tcPr>
          <w:p w14:paraId="160083A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LAT</w:t>
            </w:r>
          </w:p>
        </w:tc>
        <w:tc>
          <w:tcPr>
            <w:tcW w:w="3247" w:type="dxa"/>
            <w:shd w:val="clear" w:color="auto" w:fill="auto"/>
          </w:tcPr>
          <w:p w14:paraId="2CC7E9D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Light Anti-Tank</w:t>
            </w:r>
          </w:p>
        </w:tc>
      </w:tr>
      <w:tr w:rsidR="001D19BD" w:rsidRPr="00DC1604" w14:paraId="5445FAEB" w14:textId="77777777" w:rsidTr="00AD74A5">
        <w:trPr>
          <w:trHeight w:val="131"/>
          <w:jc w:val="center"/>
        </w:trPr>
        <w:tc>
          <w:tcPr>
            <w:tcW w:w="1134" w:type="dxa"/>
            <w:shd w:val="clear" w:color="auto" w:fill="auto"/>
          </w:tcPr>
          <w:p w14:paraId="4D65911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LCAC</w:t>
            </w:r>
          </w:p>
        </w:tc>
        <w:tc>
          <w:tcPr>
            <w:tcW w:w="3247" w:type="dxa"/>
            <w:shd w:val="clear" w:color="auto" w:fill="auto"/>
          </w:tcPr>
          <w:p w14:paraId="4C7C368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Craft Air Cushion</w:t>
            </w:r>
          </w:p>
        </w:tc>
      </w:tr>
      <w:tr w:rsidR="001D19BD" w:rsidRPr="00DC1604" w14:paraId="6DD5B995" w14:textId="77777777" w:rsidTr="00AD74A5">
        <w:trPr>
          <w:trHeight w:val="131"/>
          <w:jc w:val="center"/>
        </w:trPr>
        <w:tc>
          <w:tcPr>
            <w:tcW w:w="1134" w:type="dxa"/>
            <w:shd w:val="clear" w:color="auto" w:fill="auto"/>
          </w:tcPr>
          <w:p w14:paraId="30A4EE9F" w14:textId="5C9C85F2"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LICO</w:t>
            </w:r>
          </w:p>
        </w:tc>
        <w:tc>
          <w:tcPr>
            <w:tcW w:w="3247" w:type="dxa"/>
            <w:shd w:val="clear" w:color="auto" w:fill="auto"/>
          </w:tcPr>
          <w:p w14:paraId="426312D1" w14:textId="350FA174" w:rsidR="0035303C" w:rsidRPr="00DC1604" w:rsidRDefault="0035303C"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Low Intensity Conflict Operations</w:t>
            </w:r>
          </w:p>
        </w:tc>
      </w:tr>
      <w:tr w:rsidR="001D19BD" w:rsidRPr="00DC1604" w14:paraId="169EE1BA" w14:textId="77777777" w:rsidTr="00AD74A5">
        <w:trPr>
          <w:trHeight w:val="131"/>
          <w:jc w:val="center"/>
        </w:trPr>
        <w:tc>
          <w:tcPr>
            <w:tcW w:w="1134" w:type="dxa"/>
            <w:shd w:val="clear" w:color="auto" w:fill="auto"/>
          </w:tcPr>
          <w:p w14:paraId="1BB7E39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LPD</w:t>
            </w:r>
          </w:p>
        </w:tc>
        <w:tc>
          <w:tcPr>
            <w:tcW w:w="3247" w:type="dxa"/>
            <w:shd w:val="clear" w:color="auto" w:fill="auto"/>
          </w:tcPr>
          <w:p w14:paraId="78A2BFA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Platform Dock</w:t>
            </w:r>
          </w:p>
        </w:tc>
      </w:tr>
      <w:tr w:rsidR="001D19BD" w:rsidRPr="00DC1604" w14:paraId="7CB5184F" w14:textId="77777777" w:rsidTr="00AD74A5">
        <w:trPr>
          <w:trHeight w:val="131"/>
          <w:jc w:val="center"/>
        </w:trPr>
        <w:tc>
          <w:tcPr>
            <w:tcW w:w="1134" w:type="dxa"/>
            <w:shd w:val="clear" w:color="auto" w:fill="auto"/>
          </w:tcPr>
          <w:p w14:paraId="68466CD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LPH</w:t>
            </w:r>
          </w:p>
        </w:tc>
        <w:tc>
          <w:tcPr>
            <w:tcW w:w="3247" w:type="dxa"/>
            <w:shd w:val="clear" w:color="auto" w:fill="auto"/>
          </w:tcPr>
          <w:p w14:paraId="70C97C5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Platform Helicopter</w:t>
            </w:r>
          </w:p>
        </w:tc>
      </w:tr>
      <w:tr w:rsidR="001D19BD" w:rsidRPr="00DC1604" w14:paraId="051285F4" w14:textId="77777777" w:rsidTr="00AD74A5">
        <w:trPr>
          <w:trHeight w:val="131"/>
          <w:jc w:val="center"/>
        </w:trPr>
        <w:tc>
          <w:tcPr>
            <w:tcW w:w="1134" w:type="dxa"/>
            <w:shd w:val="clear" w:color="auto" w:fill="auto"/>
          </w:tcPr>
          <w:p w14:paraId="4A7279C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LGB</w:t>
            </w:r>
          </w:p>
        </w:tc>
        <w:tc>
          <w:tcPr>
            <w:tcW w:w="3247" w:type="dxa"/>
            <w:shd w:val="clear" w:color="auto" w:fill="auto"/>
          </w:tcPr>
          <w:p w14:paraId="24B66A2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Laser Guided Bomb</w:t>
            </w:r>
          </w:p>
        </w:tc>
      </w:tr>
      <w:tr w:rsidR="001D19BD" w:rsidRPr="00DC1604" w14:paraId="7859089C" w14:textId="77777777" w:rsidTr="00AD74A5">
        <w:trPr>
          <w:trHeight w:val="131"/>
          <w:jc w:val="center"/>
        </w:trPr>
        <w:tc>
          <w:tcPr>
            <w:tcW w:w="1134" w:type="dxa"/>
            <w:shd w:val="clear" w:color="auto" w:fill="auto"/>
          </w:tcPr>
          <w:p w14:paraId="32A98ED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LRF</w:t>
            </w:r>
          </w:p>
        </w:tc>
        <w:tc>
          <w:tcPr>
            <w:tcW w:w="3247" w:type="dxa"/>
            <w:shd w:val="clear" w:color="auto" w:fill="auto"/>
          </w:tcPr>
          <w:p w14:paraId="2DD8FC6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Laser Range Finder</w:t>
            </w:r>
          </w:p>
        </w:tc>
      </w:tr>
      <w:tr w:rsidR="001D19BD" w:rsidRPr="00DC1604" w14:paraId="04B315A4" w14:textId="77777777" w:rsidTr="00AD74A5">
        <w:trPr>
          <w:trHeight w:val="131"/>
          <w:jc w:val="center"/>
        </w:trPr>
        <w:tc>
          <w:tcPr>
            <w:tcW w:w="1134" w:type="dxa"/>
            <w:shd w:val="clear" w:color="auto" w:fill="auto"/>
          </w:tcPr>
          <w:p w14:paraId="0AAC442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LST</w:t>
            </w:r>
          </w:p>
        </w:tc>
        <w:tc>
          <w:tcPr>
            <w:tcW w:w="3247" w:type="dxa"/>
            <w:shd w:val="clear" w:color="auto" w:fill="auto"/>
          </w:tcPr>
          <w:p w14:paraId="0DBF733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Landing Ship Tanks</w:t>
            </w:r>
          </w:p>
        </w:tc>
      </w:tr>
      <w:tr w:rsidR="001D19BD" w:rsidRPr="00DC1604" w14:paraId="5B757546" w14:textId="77777777" w:rsidTr="00AD74A5">
        <w:trPr>
          <w:trHeight w:val="131"/>
          <w:jc w:val="center"/>
        </w:trPr>
        <w:tc>
          <w:tcPr>
            <w:tcW w:w="1134" w:type="dxa"/>
            <w:shd w:val="clear" w:color="auto" w:fill="auto"/>
          </w:tcPr>
          <w:p w14:paraId="6551EB3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MAD</w:t>
            </w:r>
          </w:p>
        </w:tc>
        <w:tc>
          <w:tcPr>
            <w:tcW w:w="3247" w:type="dxa"/>
            <w:shd w:val="clear" w:color="auto" w:fill="auto"/>
          </w:tcPr>
          <w:p w14:paraId="12B8ED5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Magnetic Anomaly Detector</w:t>
            </w:r>
          </w:p>
        </w:tc>
      </w:tr>
      <w:tr w:rsidR="001D19BD" w:rsidRPr="00DC1604" w14:paraId="78E50C08" w14:textId="77777777" w:rsidTr="00AD74A5">
        <w:trPr>
          <w:trHeight w:val="131"/>
          <w:jc w:val="center"/>
        </w:trPr>
        <w:tc>
          <w:tcPr>
            <w:tcW w:w="1134" w:type="dxa"/>
            <w:shd w:val="clear" w:color="auto" w:fill="auto"/>
          </w:tcPr>
          <w:p w14:paraId="4420DC6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lastRenderedPageBreak/>
              <w:t>MEU</w:t>
            </w:r>
          </w:p>
        </w:tc>
        <w:tc>
          <w:tcPr>
            <w:tcW w:w="3247" w:type="dxa"/>
            <w:shd w:val="clear" w:color="auto" w:fill="auto"/>
          </w:tcPr>
          <w:p w14:paraId="3BB3B9A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Marine Expeditionary Units</w:t>
            </w:r>
          </w:p>
        </w:tc>
      </w:tr>
      <w:tr w:rsidR="001D19BD" w:rsidRPr="00DC1604" w14:paraId="2078189C" w14:textId="77777777" w:rsidTr="00AD74A5">
        <w:trPr>
          <w:trHeight w:val="131"/>
          <w:jc w:val="center"/>
        </w:trPr>
        <w:tc>
          <w:tcPr>
            <w:tcW w:w="1134" w:type="dxa"/>
            <w:shd w:val="clear" w:color="auto" w:fill="auto"/>
          </w:tcPr>
          <w:p w14:paraId="060B981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MHWS</w:t>
            </w:r>
          </w:p>
        </w:tc>
        <w:tc>
          <w:tcPr>
            <w:tcW w:w="3247" w:type="dxa"/>
            <w:shd w:val="clear" w:color="auto" w:fill="auto"/>
          </w:tcPr>
          <w:p w14:paraId="05D6E76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Mean High Water Springs</w:t>
            </w:r>
          </w:p>
        </w:tc>
      </w:tr>
      <w:tr w:rsidR="001D19BD" w:rsidRPr="00DC1604" w14:paraId="4AC03611" w14:textId="77777777" w:rsidTr="00AD74A5">
        <w:trPr>
          <w:trHeight w:val="131"/>
          <w:jc w:val="center"/>
        </w:trPr>
        <w:tc>
          <w:tcPr>
            <w:tcW w:w="1134" w:type="dxa"/>
            <w:shd w:val="clear" w:color="auto" w:fill="auto"/>
          </w:tcPr>
          <w:p w14:paraId="3A54E95F"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MLWS</w:t>
            </w:r>
          </w:p>
        </w:tc>
        <w:tc>
          <w:tcPr>
            <w:tcW w:w="3247" w:type="dxa"/>
            <w:shd w:val="clear" w:color="auto" w:fill="auto"/>
          </w:tcPr>
          <w:p w14:paraId="6689AD0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Mean Low Water Springs</w:t>
            </w:r>
          </w:p>
        </w:tc>
      </w:tr>
      <w:tr w:rsidR="001D19BD" w:rsidRPr="00DC1604" w14:paraId="5766C9B2" w14:textId="77777777" w:rsidTr="00AD74A5">
        <w:trPr>
          <w:trHeight w:val="131"/>
          <w:jc w:val="center"/>
        </w:trPr>
        <w:tc>
          <w:tcPr>
            <w:tcW w:w="1134" w:type="dxa"/>
            <w:shd w:val="clear" w:color="auto" w:fill="auto"/>
          </w:tcPr>
          <w:p w14:paraId="4AE7176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MPA</w:t>
            </w:r>
          </w:p>
        </w:tc>
        <w:tc>
          <w:tcPr>
            <w:tcW w:w="3247" w:type="dxa"/>
            <w:shd w:val="clear" w:color="auto" w:fill="auto"/>
          </w:tcPr>
          <w:p w14:paraId="1E7A5DA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Marine Patrol Aircraft</w:t>
            </w:r>
          </w:p>
        </w:tc>
      </w:tr>
      <w:tr w:rsidR="001D19BD" w:rsidRPr="00DC1604" w14:paraId="5A5B4D7A" w14:textId="77777777" w:rsidTr="00AD74A5">
        <w:trPr>
          <w:trHeight w:val="131"/>
          <w:jc w:val="center"/>
        </w:trPr>
        <w:tc>
          <w:tcPr>
            <w:tcW w:w="1134" w:type="dxa"/>
            <w:shd w:val="clear" w:color="auto" w:fill="auto"/>
          </w:tcPr>
          <w:p w14:paraId="1D54943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MOP</w:t>
            </w:r>
          </w:p>
        </w:tc>
        <w:tc>
          <w:tcPr>
            <w:tcW w:w="3247" w:type="dxa"/>
            <w:shd w:val="clear" w:color="auto" w:fill="auto"/>
          </w:tcPr>
          <w:p w14:paraId="50C6168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Mobile Observation Post</w:t>
            </w:r>
          </w:p>
        </w:tc>
      </w:tr>
      <w:tr w:rsidR="001D19BD" w:rsidRPr="00DC1604" w14:paraId="7C1828A6" w14:textId="77777777" w:rsidTr="00AD74A5">
        <w:trPr>
          <w:trHeight w:val="131"/>
          <w:jc w:val="center"/>
        </w:trPr>
        <w:tc>
          <w:tcPr>
            <w:tcW w:w="1134" w:type="dxa"/>
            <w:shd w:val="clear" w:color="auto" w:fill="auto"/>
          </w:tcPr>
          <w:p w14:paraId="7BB814A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MRBM</w:t>
            </w:r>
          </w:p>
        </w:tc>
        <w:tc>
          <w:tcPr>
            <w:tcW w:w="3247" w:type="dxa"/>
            <w:shd w:val="clear" w:color="auto" w:fill="auto"/>
          </w:tcPr>
          <w:p w14:paraId="5FFCB0D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Medium Range Ballistic Missiles</w:t>
            </w:r>
          </w:p>
        </w:tc>
      </w:tr>
      <w:tr w:rsidR="001D19BD" w:rsidRPr="00DC1604" w14:paraId="5349DEDB" w14:textId="77777777" w:rsidTr="00AD74A5">
        <w:trPr>
          <w:trHeight w:val="131"/>
          <w:jc w:val="center"/>
        </w:trPr>
        <w:tc>
          <w:tcPr>
            <w:tcW w:w="1134" w:type="dxa"/>
            <w:shd w:val="clear" w:color="auto" w:fill="auto"/>
          </w:tcPr>
          <w:p w14:paraId="0A5A0013" w14:textId="582B00AC"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NDA</w:t>
            </w:r>
          </w:p>
        </w:tc>
        <w:tc>
          <w:tcPr>
            <w:tcW w:w="3247" w:type="dxa"/>
            <w:shd w:val="clear" w:color="auto" w:fill="auto"/>
          </w:tcPr>
          <w:p w14:paraId="39C19A51" w14:textId="629209B6"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National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Academy</w:t>
            </w:r>
          </w:p>
        </w:tc>
      </w:tr>
      <w:tr w:rsidR="001D19BD" w:rsidRPr="00DC1604" w14:paraId="2166DA50" w14:textId="77777777" w:rsidTr="00AD74A5">
        <w:trPr>
          <w:trHeight w:val="131"/>
          <w:jc w:val="center"/>
        </w:trPr>
        <w:tc>
          <w:tcPr>
            <w:tcW w:w="1134" w:type="dxa"/>
            <w:shd w:val="clear" w:color="auto" w:fill="auto"/>
          </w:tcPr>
          <w:p w14:paraId="5A30FBB4" w14:textId="381FA4AA"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NDC</w:t>
            </w:r>
          </w:p>
        </w:tc>
        <w:tc>
          <w:tcPr>
            <w:tcW w:w="3247" w:type="dxa"/>
            <w:shd w:val="clear" w:color="auto" w:fill="auto"/>
          </w:tcPr>
          <w:p w14:paraId="24350754" w14:textId="6238DCE9"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 xml:space="preserve">National </w:t>
            </w:r>
            <w:proofErr w:type="spellStart"/>
            <w:r>
              <w:rPr>
                <w:rFonts w:ascii="Times New Roman" w:hAnsi="Times New Roman" w:cs="Times New Roman"/>
                <w:color w:val="000000" w:themeColor="text1"/>
                <w:sz w:val="16"/>
                <w:szCs w:val="16"/>
              </w:rPr>
              <w:t>Defence</w:t>
            </w:r>
            <w:proofErr w:type="spellEnd"/>
            <w:r>
              <w:rPr>
                <w:rFonts w:ascii="Times New Roman" w:hAnsi="Times New Roman" w:cs="Times New Roman"/>
                <w:color w:val="000000" w:themeColor="text1"/>
                <w:sz w:val="16"/>
                <w:szCs w:val="16"/>
              </w:rPr>
              <w:t xml:space="preserve"> Collage</w:t>
            </w:r>
          </w:p>
        </w:tc>
      </w:tr>
      <w:tr w:rsidR="001D19BD" w:rsidRPr="00DC1604" w14:paraId="1975B803" w14:textId="77777777" w:rsidTr="00AD74A5">
        <w:trPr>
          <w:trHeight w:val="131"/>
          <w:jc w:val="center"/>
        </w:trPr>
        <w:tc>
          <w:tcPr>
            <w:tcW w:w="1134" w:type="dxa"/>
            <w:shd w:val="clear" w:color="auto" w:fill="auto"/>
          </w:tcPr>
          <w:p w14:paraId="189D24F8" w14:textId="46C34BB5"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NSA</w:t>
            </w:r>
          </w:p>
        </w:tc>
        <w:tc>
          <w:tcPr>
            <w:tcW w:w="3247" w:type="dxa"/>
            <w:shd w:val="clear" w:color="auto" w:fill="auto"/>
          </w:tcPr>
          <w:p w14:paraId="5FA00892" w14:textId="17006AAE" w:rsidR="003C7673" w:rsidRPr="00DC1604"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Authority or Advisor</w:t>
            </w:r>
          </w:p>
        </w:tc>
      </w:tr>
      <w:tr w:rsidR="002A4597" w:rsidRPr="00DC1604" w14:paraId="6C1B0C2E" w14:textId="77777777" w:rsidTr="00AD74A5">
        <w:trPr>
          <w:trHeight w:val="131"/>
          <w:jc w:val="center"/>
        </w:trPr>
        <w:tc>
          <w:tcPr>
            <w:tcW w:w="1134" w:type="dxa"/>
            <w:shd w:val="clear" w:color="auto" w:fill="auto"/>
          </w:tcPr>
          <w:p w14:paraId="736F6352" w14:textId="614C9418"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NSAB</w:t>
            </w:r>
          </w:p>
        </w:tc>
        <w:tc>
          <w:tcPr>
            <w:tcW w:w="3247" w:type="dxa"/>
            <w:shd w:val="clear" w:color="auto" w:fill="auto"/>
          </w:tcPr>
          <w:p w14:paraId="13422891" w14:textId="7A471DA3"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Advisory Board</w:t>
            </w:r>
          </w:p>
        </w:tc>
      </w:tr>
      <w:tr w:rsidR="001D19BD" w:rsidRPr="00DC1604" w14:paraId="610FE9A3" w14:textId="77777777" w:rsidTr="00AD74A5">
        <w:trPr>
          <w:trHeight w:val="131"/>
          <w:jc w:val="center"/>
        </w:trPr>
        <w:tc>
          <w:tcPr>
            <w:tcW w:w="1134" w:type="dxa"/>
            <w:shd w:val="clear" w:color="auto" w:fill="auto"/>
          </w:tcPr>
          <w:p w14:paraId="3D513260" w14:textId="2B003231" w:rsidR="003C7673"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NSC</w:t>
            </w:r>
          </w:p>
        </w:tc>
        <w:tc>
          <w:tcPr>
            <w:tcW w:w="3247" w:type="dxa"/>
            <w:shd w:val="clear" w:color="auto" w:fill="auto"/>
          </w:tcPr>
          <w:p w14:paraId="6F0655A1" w14:textId="4B6C78CF" w:rsidR="003C7673" w:rsidRDefault="003C7673"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National Security;’ Council</w:t>
            </w:r>
          </w:p>
        </w:tc>
      </w:tr>
      <w:tr w:rsidR="001D19BD" w:rsidRPr="00DC1604" w14:paraId="622E890B" w14:textId="77777777" w:rsidTr="00AD74A5">
        <w:trPr>
          <w:trHeight w:val="131"/>
          <w:jc w:val="center"/>
        </w:trPr>
        <w:tc>
          <w:tcPr>
            <w:tcW w:w="1134" w:type="dxa"/>
            <w:shd w:val="clear" w:color="auto" w:fill="auto"/>
          </w:tcPr>
          <w:p w14:paraId="45DC69A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NWDC</w:t>
            </w:r>
          </w:p>
        </w:tc>
        <w:tc>
          <w:tcPr>
            <w:tcW w:w="3247" w:type="dxa"/>
            <w:shd w:val="clear" w:color="auto" w:fill="auto"/>
          </w:tcPr>
          <w:p w14:paraId="33CD331C"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Navy Warfare Development Command</w:t>
            </w:r>
          </w:p>
        </w:tc>
      </w:tr>
      <w:tr w:rsidR="002A4597" w:rsidRPr="00DC1604" w14:paraId="6A885DC0" w14:textId="77777777" w:rsidTr="00AD74A5">
        <w:trPr>
          <w:trHeight w:val="131"/>
          <w:jc w:val="center"/>
        </w:trPr>
        <w:tc>
          <w:tcPr>
            <w:tcW w:w="1134" w:type="dxa"/>
            <w:shd w:val="clear" w:color="auto" w:fill="auto"/>
          </w:tcPr>
          <w:p w14:paraId="1A66AB2C" w14:textId="56925A04"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OCA</w:t>
            </w:r>
          </w:p>
        </w:tc>
        <w:tc>
          <w:tcPr>
            <w:tcW w:w="3247" w:type="dxa"/>
            <w:shd w:val="clear" w:color="auto" w:fill="auto"/>
          </w:tcPr>
          <w:p w14:paraId="6FC16D3B" w14:textId="3040C99E"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Offensive Counter Air</w:t>
            </w:r>
          </w:p>
        </w:tc>
      </w:tr>
      <w:tr w:rsidR="001D19BD" w:rsidRPr="00DC1604" w14:paraId="3CC3C7B1" w14:textId="77777777" w:rsidTr="00AD74A5">
        <w:trPr>
          <w:trHeight w:val="131"/>
          <w:jc w:val="center"/>
        </w:trPr>
        <w:tc>
          <w:tcPr>
            <w:tcW w:w="1134" w:type="dxa"/>
            <w:shd w:val="clear" w:color="auto" w:fill="auto"/>
          </w:tcPr>
          <w:p w14:paraId="2E4C5CF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OTH</w:t>
            </w:r>
          </w:p>
        </w:tc>
        <w:tc>
          <w:tcPr>
            <w:tcW w:w="3247" w:type="dxa"/>
            <w:shd w:val="clear" w:color="auto" w:fill="auto"/>
          </w:tcPr>
          <w:p w14:paraId="42972DC5"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Over-the-horizon</w:t>
            </w:r>
          </w:p>
        </w:tc>
      </w:tr>
      <w:tr w:rsidR="002A4597" w:rsidRPr="00DC1604" w14:paraId="0ECE4136" w14:textId="77777777" w:rsidTr="00AD74A5">
        <w:trPr>
          <w:trHeight w:val="131"/>
          <w:jc w:val="center"/>
        </w:trPr>
        <w:tc>
          <w:tcPr>
            <w:tcW w:w="1134" w:type="dxa"/>
            <w:shd w:val="clear" w:color="auto" w:fill="auto"/>
          </w:tcPr>
          <w:p w14:paraId="368258CA" w14:textId="69003B0D"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PAF</w:t>
            </w:r>
          </w:p>
        </w:tc>
        <w:tc>
          <w:tcPr>
            <w:tcW w:w="3247" w:type="dxa"/>
            <w:shd w:val="clear" w:color="auto" w:fill="auto"/>
          </w:tcPr>
          <w:p w14:paraId="41951187" w14:textId="6BE1F20F" w:rsidR="002A4597" w:rsidRPr="00DC1604"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Pakistan Air Force</w:t>
            </w:r>
          </w:p>
        </w:tc>
      </w:tr>
      <w:tr w:rsidR="002A4597" w:rsidRPr="00DC1604" w14:paraId="3A529FA8" w14:textId="77777777" w:rsidTr="00AD74A5">
        <w:trPr>
          <w:trHeight w:val="131"/>
          <w:jc w:val="center"/>
        </w:trPr>
        <w:tc>
          <w:tcPr>
            <w:tcW w:w="1134" w:type="dxa"/>
            <w:shd w:val="clear" w:color="auto" w:fill="auto"/>
          </w:tcPr>
          <w:p w14:paraId="7C4626FC" w14:textId="2551E41F"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PGM</w:t>
            </w:r>
          </w:p>
        </w:tc>
        <w:tc>
          <w:tcPr>
            <w:tcW w:w="3247" w:type="dxa"/>
            <w:shd w:val="clear" w:color="auto" w:fill="auto"/>
          </w:tcPr>
          <w:p w14:paraId="2A528204" w14:textId="6E6AF50B" w:rsidR="002A4597" w:rsidRDefault="002A4597" w:rsidP="00D730E4">
            <w:pPr>
              <w:spacing w:after="0" w:line="240" w:lineRule="auto"/>
              <w:jc w:val="both"/>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Precision Guided Munition</w:t>
            </w:r>
          </w:p>
        </w:tc>
      </w:tr>
      <w:tr w:rsidR="001D19BD" w:rsidRPr="00DC1604" w14:paraId="6C98FEFE" w14:textId="77777777" w:rsidTr="00AD74A5">
        <w:trPr>
          <w:trHeight w:val="131"/>
          <w:jc w:val="center"/>
        </w:trPr>
        <w:tc>
          <w:tcPr>
            <w:tcW w:w="1134" w:type="dxa"/>
            <w:shd w:val="clear" w:color="auto" w:fill="auto"/>
          </w:tcPr>
          <w:p w14:paraId="3DD0A51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PNT</w:t>
            </w:r>
          </w:p>
        </w:tc>
        <w:tc>
          <w:tcPr>
            <w:tcW w:w="3247" w:type="dxa"/>
            <w:shd w:val="clear" w:color="auto" w:fill="auto"/>
          </w:tcPr>
          <w:p w14:paraId="0859803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 xml:space="preserve">Position, </w:t>
            </w:r>
            <w:proofErr w:type="gramStart"/>
            <w:r w:rsidRPr="00DC1604">
              <w:rPr>
                <w:rFonts w:ascii="Times New Roman" w:hAnsi="Times New Roman" w:cs="Times New Roman"/>
                <w:color w:val="000000" w:themeColor="text1"/>
                <w:sz w:val="16"/>
                <w:szCs w:val="16"/>
              </w:rPr>
              <w:t>navigation</w:t>
            </w:r>
            <w:proofErr w:type="gramEnd"/>
            <w:r w:rsidRPr="00DC1604">
              <w:rPr>
                <w:rFonts w:ascii="Times New Roman" w:hAnsi="Times New Roman" w:cs="Times New Roman"/>
                <w:color w:val="000000" w:themeColor="text1"/>
                <w:sz w:val="16"/>
                <w:szCs w:val="16"/>
              </w:rPr>
              <w:t xml:space="preserve"> and timing</w:t>
            </w:r>
          </w:p>
        </w:tc>
      </w:tr>
      <w:tr w:rsidR="001D19BD" w:rsidRPr="00DC1604" w14:paraId="635889C8" w14:textId="77777777" w:rsidTr="00AD74A5">
        <w:trPr>
          <w:trHeight w:val="131"/>
          <w:jc w:val="center"/>
        </w:trPr>
        <w:tc>
          <w:tcPr>
            <w:tcW w:w="1134" w:type="dxa"/>
            <w:shd w:val="clear" w:color="auto" w:fill="auto"/>
          </w:tcPr>
          <w:p w14:paraId="447B52E1"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RCL</w:t>
            </w:r>
          </w:p>
        </w:tc>
        <w:tc>
          <w:tcPr>
            <w:tcW w:w="3247" w:type="dxa"/>
            <w:shd w:val="clear" w:color="auto" w:fill="auto"/>
          </w:tcPr>
          <w:p w14:paraId="4A275E4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Recoil-less Launcher</w:t>
            </w:r>
          </w:p>
        </w:tc>
      </w:tr>
      <w:tr w:rsidR="001D19BD" w:rsidRPr="00DC1604" w14:paraId="0B6CE7D0" w14:textId="77777777" w:rsidTr="00AD74A5">
        <w:trPr>
          <w:trHeight w:val="131"/>
          <w:jc w:val="center"/>
        </w:trPr>
        <w:tc>
          <w:tcPr>
            <w:tcW w:w="1134" w:type="dxa"/>
            <w:shd w:val="clear" w:color="auto" w:fill="auto"/>
          </w:tcPr>
          <w:p w14:paraId="56AA9C24"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RFP</w:t>
            </w:r>
          </w:p>
        </w:tc>
        <w:tc>
          <w:tcPr>
            <w:tcW w:w="3247" w:type="dxa"/>
            <w:shd w:val="clear" w:color="auto" w:fill="auto"/>
          </w:tcPr>
          <w:p w14:paraId="6A34ECC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Request for Proposal</w:t>
            </w:r>
          </w:p>
        </w:tc>
      </w:tr>
      <w:tr w:rsidR="001D19BD" w:rsidRPr="00DC1604" w14:paraId="20A1ADDB" w14:textId="77777777" w:rsidTr="00AD74A5">
        <w:trPr>
          <w:trHeight w:val="131"/>
          <w:jc w:val="center"/>
        </w:trPr>
        <w:tc>
          <w:tcPr>
            <w:tcW w:w="1134" w:type="dxa"/>
            <w:shd w:val="clear" w:color="auto" w:fill="auto"/>
          </w:tcPr>
          <w:p w14:paraId="6C05D5A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SAGE</w:t>
            </w:r>
          </w:p>
        </w:tc>
        <w:tc>
          <w:tcPr>
            <w:tcW w:w="3247" w:type="dxa"/>
            <w:shd w:val="clear" w:color="auto" w:fill="auto"/>
          </w:tcPr>
          <w:p w14:paraId="36E23F4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Sequential Analytic Game Evaluation</w:t>
            </w:r>
          </w:p>
        </w:tc>
      </w:tr>
      <w:tr w:rsidR="001D19BD" w:rsidRPr="00DC1604" w14:paraId="551A2B0A" w14:textId="77777777" w:rsidTr="00AD74A5">
        <w:trPr>
          <w:trHeight w:val="131"/>
          <w:jc w:val="center"/>
        </w:trPr>
        <w:tc>
          <w:tcPr>
            <w:tcW w:w="1134" w:type="dxa"/>
            <w:shd w:val="clear" w:color="auto" w:fill="auto"/>
          </w:tcPr>
          <w:p w14:paraId="75976D18"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SAGW</w:t>
            </w:r>
          </w:p>
        </w:tc>
        <w:tc>
          <w:tcPr>
            <w:tcW w:w="3247" w:type="dxa"/>
            <w:shd w:val="clear" w:color="auto" w:fill="auto"/>
          </w:tcPr>
          <w:p w14:paraId="4D4116F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Surface-to-air guided weapons</w:t>
            </w:r>
          </w:p>
        </w:tc>
      </w:tr>
      <w:tr w:rsidR="001D19BD" w:rsidRPr="00DC1604" w14:paraId="724177BB" w14:textId="77777777" w:rsidTr="00AD74A5">
        <w:trPr>
          <w:trHeight w:val="131"/>
          <w:jc w:val="center"/>
        </w:trPr>
        <w:tc>
          <w:tcPr>
            <w:tcW w:w="1134" w:type="dxa"/>
            <w:shd w:val="clear" w:color="auto" w:fill="auto"/>
          </w:tcPr>
          <w:p w14:paraId="67F1F267"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SLOCs</w:t>
            </w:r>
          </w:p>
        </w:tc>
        <w:tc>
          <w:tcPr>
            <w:tcW w:w="3247" w:type="dxa"/>
            <w:shd w:val="clear" w:color="auto" w:fill="auto"/>
          </w:tcPr>
          <w:p w14:paraId="47ED361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Sea Lanes of Communications</w:t>
            </w:r>
          </w:p>
        </w:tc>
      </w:tr>
      <w:tr w:rsidR="001D19BD" w:rsidRPr="00DC1604" w14:paraId="7DBD8D78" w14:textId="77777777" w:rsidTr="00AD74A5">
        <w:trPr>
          <w:trHeight w:val="131"/>
          <w:jc w:val="center"/>
        </w:trPr>
        <w:tc>
          <w:tcPr>
            <w:tcW w:w="1134" w:type="dxa"/>
            <w:shd w:val="clear" w:color="auto" w:fill="auto"/>
          </w:tcPr>
          <w:p w14:paraId="549B3D8A"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SRBM</w:t>
            </w:r>
          </w:p>
        </w:tc>
        <w:tc>
          <w:tcPr>
            <w:tcW w:w="3247" w:type="dxa"/>
            <w:shd w:val="clear" w:color="auto" w:fill="auto"/>
          </w:tcPr>
          <w:p w14:paraId="6294B3AB"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Short Range Ballistic Missiles</w:t>
            </w:r>
          </w:p>
        </w:tc>
      </w:tr>
      <w:tr w:rsidR="001D19BD" w:rsidRPr="00DC1604" w14:paraId="512E2236" w14:textId="77777777" w:rsidTr="00AD74A5">
        <w:trPr>
          <w:trHeight w:val="131"/>
          <w:jc w:val="center"/>
        </w:trPr>
        <w:tc>
          <w:tcPr>
            <w:tcW w:w="1134" w:type="dxa"/>
            <w:shd w:val="clear" w:color="auto" w:fill="auto"/>
          </w:tcPr>
          <w:p w14:paraId="6BE93970"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SSBM</w:t>
            </w:r>
          </w:p>
        </w:tc>
        <w:tc>
          <w:tcPr>
            <w:tcW w:w="3247" w:type="dxa"/>
            <w:shd w:val="clear" w:color="auto" w:fill="auto"/>
          </w:tcPr>
          <w:p w14:paraId="6D4D7FD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Submarine Ballistic Nuclear</w:t>
            </w:r>
          </w:p>
        </w:tc>
      </w:tr>
      <w:tr w:rsidR="001D19BD" w:rsidRPr="00DC1604" w14:paraId="36A76B87" w14:textId="77777777" w:rsidTr="00AD74A5">
        <w:trPr>
          <w:trHeight w:val="131"/>
          <w:jc w:val="center"/>
        </w:trPr>
        <w:tc>
          <w:tcPr>
            <w:tcW w:w="1134" w:type="dxa"/>
            <w:shd w:val="clear" w:color="auto" w:fill="auto"/>
          </w:tcPr>
          <w:p w14:paraId="71E359FD"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SSGN</w:t>
            </w:r>
          </w:p>
        </w:tc>
        <w:tc>
          <w:tcPr>
            <w:tcW w:w="3247" w:type="dxa"/>
            <w:shd w:val="clear" w:color="auto" w:fill="auto"/>
          </w:tcPr>
          <w:p w14:paraId="3A00401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Submarine Attack Nuclear</w:t>
            </w:r>
          </w:p>
        </w:tc>
      </w:tr>
      <w:tr w:rsidR="001D19BD" w:rsidRPr="00DC1604" w14:paraId="1437702C" w14:textId="77777777" w:rsidTr="00AD74A5">
        <w:trPr>
          <w:trHeight w:val="131"/>
          <w:jc w:val="center"/>
        </w:trPr>
        <w:tc>
          <w:tcPr>
            <w:tcW w:w="1134" w:type="dxa"/>
            <w:shd w:val="clear" w:color="auto" w:fill="auto"/>
          </w:tcPr>
          <w:p w14:paraId="4FD4E43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SSM</w:t>
            </w:r>
          </w:p>
        </w:tc>
        <w:tc>
          <w:tcPr>
            <w:tcW w:w="3247" w:type="dxa"/>
            <w:shd w:val="clear" w:color="auto" w:fill="auto"/>
          </w:tcPr>
          <w:p w14:paraId="354431C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Surface-to-Surface Missiles</w:t>
            </w:r>
          </w:p>
        </w:tc>
      </w:tr>
      <w:tr w:rsidR="001D19BD" w:rsidRPr="00DC1604" w14:paraId="32BB15C9" w14:textId="77777777" w:rsidTr="00AD74A5">
        <w:trPr>
          <w:trHeight w:val="131"/>
          <w:jc w:val="center"/>
        </w:trPr>
        <w:tc>
          <w:tcPr>
            <w:tcW w:w="1134" w:type="dxa"/>
            <w:shd w:val="clear" w:color="auto" w:fill="auto"/>
          </w:tcPr>
          <w:p w14:paraId="2DD714A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STSB</w:t>
            </w:r>
          </w:p>
        </w:tc>
        <w:tc>
          <w:tcPr>
            <w:tcW w:w="3247" w:type="dxa"/>
            <w:shd w:val="clear" w:color="auto" w:fill="auto"/>
          </w:tcPr>
          <w:p w14:paraId="2F3F8416"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Ship-To-Shore Bombardment</w:t>
            </w:r>
          </w:p>
        </w:tc>
      </w:tr>
      <w:tr w:rsidR="001D19BD" w:rsidRPr="00DC1604" w14:paraId="147939D0" w14:textId="77777777" w:rsidTr="00AD74A5">
        <w:trPr>
          <w:trHeight w:val="131"/>
          <w:jc w:val="center"/>
        </w:trPr>
        <w:tc>
          <w:tcPr>
            <w:tcW w:w="1134" w:type="dxa"/>
            <w:shd w:val="clear" w:color="auto" w:fill="auto"/>
          </w:tcPr>
          <w:p w14:paraId="4E3F9909"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TLC</w:t>
            </w:r>
          </w:p>
        </w:tc>
        <w:tc>
          <w:tcPr>
            <w:tcW w:w="3247" w:type="dxa"/>
            <w:shd w:val="clear" w:color="auto" w:fill="auto"/>
          </w:tcPr>
          <w:p w14:paraId="78DEC003"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r w:rsidRPr="00DC1604">
              <w:rPr>
                <w:rFonts w:ascii="Times New Roman" w:hAnsi="Times New Roman" w:cs="Times New Roman"/>
                <w:color w:val="000000" w:themeColor="text1"/>
                <w:sz w:val="16"/>
                <w:szCs w:val="16"/>
              </w:rPr>
              <w:t>Theater-Level Campaign</w:t>
            </w:r>
          </w:p>
        </w:tc>
      </w:tr>
      <w:tr w:rsidR="001D19BD" w:rsidRPr="00DC1604" w14:paraId="32EAE97D" w14:textId="77777777" w:rsidTr="00AD74A5">
        <w:trPr>
          <w:trHeight w:val="131"/>
          <w:jc w:val="center"/>
        </w:trPr>
        <w:tc>
          <w:tcPr>
            <w:tcW w:w="1134" w:type="dxa"/>
            <w:shd w:val="clear" w:color="auto" w:fill="auto"/>
          </w:tcPr>
          <w:p w14:paraId="09ABAAD2"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p>
        </w:tc>
        <w:tc>
          <w:tcPr>
            <w:tcW w:w="3247" w:type="dxa"/>
            <w:shd w:val="clear" w:color="auto" w:fill="auto"/>
          </w:tcPr>
          <w:p w14:paraId="19C4EDFE" w14:textId="77777777" w:rsidR="00D730E4" w:rsidRPr="00DC1604" w:rsidRDefault="00D730E4" w:rsidP="00D730E4">
            <w:pPr>
              <w:spacing w:after="0" w:line="240" w:lineRule="auto"/>
              <w:jc w:val="both"/>
              <w:rPr>
                <w:rFonts w:ascii="Times New Roman" w:hAnsi="Times New Roman" w:cs="Times New Roman"/>
                <w:color w:val="000000" w:themeColor="text1"/>
                <w:sz w:val="16"/>
                <w:szCs w:val="16"/>
              </w:rPr>
            </w:pPr>
          </w:p>
        </w:tc>
      </w:tr>
    </w:tbl>
    <w:p w14:paraId="790C2D6F"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6337F109"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7426CDE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0FB5AC0D"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47962AE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p w14:paraId="6A54CD54" w14:textId="77777777" w:rsidR="00B70A2A" w:rsidRPr="00DC1604" w:rsidRDefault="00B70A2A" w:rsidP="00D730E4">
      <w:pPr>
        <w:pStyle w:val="Heading1"/>
        <w:spacing w:line="240" w:lineRule="auto"/>
        <w:jc w:val="center"/>
        <w:rPr>
          <w:rFonts w:ascii="Times New Roman" w:hAnsi="Times New Roman" w:cs="Times New Roman"/>
          <w:b/>
          <w:bCs/>
          <w:color w:val="000000" w:themeColor="text1"/>
          <w:sz w:val="16"/>
          <w:szCs w:val="16"/>
          <w:u w:val="single"/>
        </w:rPr>
        <w:sectPr w:rsidR="00B70A2A" w:rsidRPr="00DC1604" w:rsidSect="00E77192">
          <w:pgSz w:w="5954" w:h="8420" w:code="130"/>
          <w:pgMar w:top="567" w:right="567" w:bottom="567" w:left="567" w:header="283" w:footer="283" w:gutter="0"/>
          <w:cols w:space="708"/>
          <w:docGrid w:linePitch="360"/>
        </w:sectPr>
      </w:pPr>
      <w:bookmarkStart w:id="66" w:name="_Toc119921831"/>
    </w:p>
    <w:p w14:paraId="7DE05408" w14:textId="691B4E27" w:rsidR="00D730E4" w:rsidRPr="00DC1604" w:rsidRDefault="00D730E4" w:rsidP="00324382">
      <w:pPr>
        <w:pStyle w:val="Heading1"/>
        <w:spacing w:before="0" w:line="240" w:lineRule="auto"/>
        <w:jc w:val="center"/>
        <w:rPr>
          <w:rFonts w:ascii="Times New Roman" w:hAnsi="Times New Roman" w:cs="Times New Roman"/>
          <w:b/>
          <w:bCs/>
          <w:color w:val="000000" w:themeColor="text1"/>
          <w:sz w:val="24"/>
          <w:szCs w:val="24"/>
          <w:u w:val="single"/>
        </w:rPr>
      </w:pPr>
      <w:r w:rsidRPr="00DC1604">
        <w:rPr>
          <w:rFonts w:ascii="Times New Roman" w:hAnsi="Times New Roman" w:cs="Times New Roman"/>
          <w:b/>
          <w:bCs/>
          <w:color w:val="000000" w:themeColor="text1"/>
          <w:sz w:val="24"/>
          <w:szCs w:val="24"/>
          <w:u w:val="single"/>
        </w:rPr>
        <w:lastRenderedPageBreak/>
        <w:t>Glossary</w:t>
      </w:r>
      <w:bookmarkEnd w:id="66"/>
    </w:p>
    <w:p w14:paraId="2204A654" w14:textId="77777777" w:rsidR="00D730E4" w:rsidRPr="00DC1604" w:rsidRDefault="00D730E4" w:rsidP="00D730E4">
      <w:pPr>
        <w:tabs>
          <w:tab w:val="left" w:pos="459"/>
        </w:tabs>
        <w:spacing w:line="240" w:lineRule="auto"/>
        <w:rPr>
          <w:rFonts w:ascii="Times New Roman" w:hAnsi="Times New Roman" w:cs="Times New Roman"/>
          <w:color w:val="000000" w:themeColor="text1"/>
          <w:sz w:val="16"/>
          <w:szCs w:val="16"/>
        </w:rPr>
      </w:pPr>
    </w:p>
    <w:tbl>
      <w:tblPr>
        <w:tblpPr w:leftFromText="180" w:rightFromText="180" w:vertAnchor="text" w:tblpXSpec="center" w:tblpY="1"/>
        <w:tblOverlap w:val="never"/>
        <w:tblW w:w="5172" w:type="pct"/>
        <w:tblLook w:val="04A0" w:firstRow="1" w:lastRow="0" w:firstColumn="1" w:lastColumn="0" w:noHBand="0" w:noVBand="1"/>
      </w:tblPr>
      <w:tblGrid>
        <w:gridCol w:w="928"/>
        <w:gridCol w:w="4175"/>
      </w:tblGrid>
      <w:tr w:rsidR="00B1348C" w:rsidRPr="009B22A4" w14:paraId="76E6EB9D" w14:textId="77777777" w:rsidTr="00E65F2F">
        <w:trPr>
          <w:tblHeader/>
        </w:trPr>
        <w:tc>
          <w:tcPr>
            <w:tcW w:w="904" w:type="pct"/>
            <w:tcBorders>
              <w:top w:val="single" w:sz="4" w:space="0" w:color="auto"/>
              <w:bottom w:val="single" w:sz="4" w:space="0" w:color="auto"/>
            </w:tcBorders>
            <w:shd w:val="clear" w:color="auto" w:fill="auto"/>
            <w:vAlign w:val="bottom"/>
          </w:tcPr>
          <w:p w14:paraId="276D9BE4" w14:textId="77777777" w:rsidR="00D730E4" w:rsidRPr="009B22A4" w:rsidRDefault="00D730E4" w:rsidP="00B1348C">
            <w:pPr>
              <w:spacing w:after="0" w:line="240" w:lineRule="auto"/>
              <w:jc w:val="center"/>
              <w:rPr>
                <w:rFonts w:ascii="Times New Roman" w:hAnsi="Times New Roman" w:cs="Times New Roman"/>
                <w:b/>
                <w:color w:val="000000" w:themeColor="text1"/>
              </w:rPr>
            </w:pPr>
            <w:r w:rsidRPr="009B22A4">
              <w:rPr>
                <w:rFonts w:ascii="Times New Roman" w:hAnsi="Times New Roman" w:cs="Times New Roman"/>
                <w:b/>
                <w:color w:val="000000" w:themeColor="text1"/>
              </w:rPr>
              <w:t>Term</w:t>
            </w:r>
          </w:p>
        </w:tc>
        <w:tc>
          <w:tcPr>
            <w:tcW w:w="4096" w:type="pct"/>
            <w:tcBorders>
              <w:top w:val="single" w:sz="4" w:space="0" w:color="auto"/>
              <w:bottom w:val="single" w:sz="4" w:space="0" w:color="auto"/>
            </w:tcBorders>
            <w:shd w:val="clear" w:color="auto" w:fill="auto"/>
            <w:vAlign w:val="bottom"/>
          </w:tcPr>
          <w:p w14:paraId="33023639" w14:textId="77777777" w:rsidR="00D730E4" w:rsidRPr="009B22A4" w:rsidRDefault="00D730E4" w:rsidP="00B1348C">
            <w:pPr>
              <w:spacing w:after="0" w:line="240" w:lineRule="auto"/>
              <w:jc w:val="center"/>
              <w:rPr>
                <w:rFonts w:ascii="Times New Roman" w:hAnsi="Times New Roman" w:cs="Times New Roman"/>
                <w:b/>
                <w:color w:val="000000" w:themeColor="text1"/>
              </w:rPr>
            </w:pPr>
            <w:r w:rsidRPr="009B22A4">
              <w:rPr>
                <w:rFonts w:ascii="Times New Roman" w:hAnsi="Times New Roman" w:cs="Times New Roman"/>
                <w:b/>
                <w:color w:val="000000" w:themeColor="text1"/>
              </w:rPr>
              <w:t>Remarks</w:t>
            </w:r>
          </w:p>
        </w:tc>
      </w:tr>
      <w:tr w:rsidR="00B1348C" w:rsidRPr="009B22A4" w14:paraId="5AD9CA49" w14:textId="77777777" w:rsidTr="00E65F2F">
        <w:tc>
          <w:tcPr>
            <w:tcW w:w="904" w:type="pct"/>
            <w:tcBorders>
              <w:top w:val="single" w:sz="4" w:space="0" w:color="auto"/>
            </w:tcBorders>
            <w:shd w:val="clear" w:color="auto" w:fill="auto"/>
          </w:tcPr>
          <w:p w14:paraId="13E9EE1C" w14:textId="77777777" w:rsidR="00D730E4" w:rsidRPr="009B22A4" w:rsidRDefault="00D730E4" w:rsidP="00324382">
            <w:pPr>
              <w:spacing w:before="240"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CSRS</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"CSRS" </w:instrText>
            </w:r>
            <w:r w:rsidRPr="009B22A4">
              <w:rPr>
                <w:rFonts w:ascii="Times New Roman" w:hAnsi="Times New Roman" w:cs="Times New Roman"/>
                <w:color w:val="000000" w:themeColor="text1"/>
              </w:rPr>
              <w:fldChar w:fldCharType="end"/>
            </w:r>
          </w:p>
        </w:tc>
        <w:tc>
          <w:tcPr>
            <w:tcW w:w="4096" w:type="pct"/>
            <w:tcBorders>
              <w:top w:val="single" w:sz="4" w:space="0" w:color="auto"/>
            </w:tcBorders>
            <w:shd w:val="clear" w:color="auto" w:fill="auto"/>
          </w:tcPr>
          <w:p w14:paraId="10605642" w14:textId="77777777" w:rsidR="00D730E4" w:rsidRPr="009B22A4" w:rsidRDefault="00D730E4" w:rsidP="00324382">
            <w:pPr>
              <w:autoSpaceDE w:val="0"/>
              <w:autoSpaceDN w:val="0"/>
              <w:adjustRightInd w:val="0"/>
              <w:spacing w:before="24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The Counter Surveillance Reconnaissance System</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"System"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(CSRS</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"CSRS"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is a mobile platform that could temporarily deny enemy satellite’s ability to collect information.</w:t>
            </w:r>
          </w:p>
        </w:tc>
      </w:tr>
      <w:tr w:rsidR="009B22A4" w:rsidRPr="009B22A4" w14:paraId="74AFC796" w14:textId="77777777" w:rsidTr="00E65F2F">
        <w:tc>
          <w:tcPr>
            <w:tcW w:w="904" w:type="pct"/>
            <w:shd w:val="clear" w:color="auto" w:fill="auto"/>
          </w:tcPr>
          <w:p w14:paraId="70324814" w14:textId="5361EC60"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4"/>
                <w:szCs w:val="14"/>
              </w:rPr>
              <w:t xml:space="preserve">Differential </w:t>
            </w:r>
            <w:r w:rsidR="00AD74A5" w:rsidRPr="00D75A38">
              <w:rPr>
                <w:rFonts w:ascii="Times New Roman" w:hAnsi="Times New Roman" w:cs="Times New Roman"/>
                <w:color w:val="000000" w:themeColor="text1"/>
                <w:sz w:val="14"/>
                <w:szCs w:val="14"/>
              </w:rPr>
              <w:t>Equation (</w:t>
            </w:r>
            <w:r w:rsidRPr="00D75A38">
              <w:rPr>
                <w:rFonts w:ascii="Times New Roman" w:hAnsi="Times New Roman" w:cs="Times New Roman"/>
                <w:color w:val="000000" w:themeColor="text1"/>
                <w:sz w:val="14"/>
                <w:szCs w:val="14"/>
              </w:rPr>
              <w:t>DE)</w:t>
            </w:r>
          </w:p>
        </w:tc>
        <w:tc>
          <w:tcPr>
            <w:tcW w:w="4096" w:type="pct"/>
            <w:shd w:val="clear" w:color="auto" w:fill="auto"/>
          </w:tcPr>
          <w:p w14:paraId="5404273E"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color w:val="000000" w:themeColor="text1"/>
                <w:lang w:eastAsia="en-IN"/>
              </w:rPr>
              <w:t>DE is equation that contain an unknown function and some of its derivatives.</w:t>
            </w:r>
          </w:p>
          <w:p w14:paraId="3E6258A7"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b/>
                <w:bCs/>
                <w:color w:val="000000" w:themeColor="text1"/>
                <w:lang w:eastAsia="en-IN"/>
              </w:rPr>
              <w:t>Order</w:t>
            </w:r>
            <w:r w:rsidRPr="009B22A4">
              <w:rPr>
                <w:rFonts w:ascii="Times New Roman" w:hAnsi="Times New Roman" w:cs="Times New Roman"/>
                <w:color w:val="000000" w:themeColor="text1"/>
                <w:lang w:eastAsia="en-IN"/>
              </w:rPr>
              <w:t xml:space="preserve"> of a DE is the order of highest derivative, degree is the </w:t>
            </w:r>
            <w:r w:rsidRPr="009B22A4">
              <w:rPr>
                <w:rFonts w:ascii="Times New Roman" w:hAnsi="Times New Roman" w:cs="Times New Roman"/>
                <w:b/>
                <w:bCs/>
                <w:color w:val="000000" w:themeColor="text1"/>
                <w:lang w:eastAsia="en-IN"/>
              </w:rPr>
              <w:t>degree of the highest order derivative</w:t>
            </w:r>
            <w:r w:rsidRPr="009B22A4">
              <w:rPr>
                <w:rFonts w:ascii="Times New Roman" w:hAnsi="Times New Roman" w:cs="Times New Roman"/>
                <w:color w:val="000000" w:themeColor="text1"/>
                <w:lang w:eastAsia="en-IN"/>
              </w:rPr>
              <w:t xml:space="preserve"> in a DE.</w:t>
            </w:r>
          </w:p>
          <w:p w14:paraId="5DEFE46B"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b/>
                <w:bCs/>
                <w:color w:val="000000" w:themeColor="text1"/>
                <w:lang w:eastAsia="en-IN"/>
              </w:rPr>
              <w:t>First</w:t>
            </w:r>
            <w:r w:rsidRPr="009B22A4">
              <w:rPr>
                <w:rFonts w:ascii="Times New Roman" w:hAnsi="Times New Roman" w:cs="Times New Roman"/>
                <w:color w:val="000000" w:themeColor="text1"/>
                <w:lang w:eastAsia="en-IN"/>
              </w:rPr>
              <w:t>-</w:t>
            </w:r>
            <w:r w:rsidRPr="009B22A4">
              <w:rPr>
                <w:rFonts w:ascii="Times New Roman" w:hAnsi="Times New Roman" w:cs="Times New Roman"/>
                <w:b/>
                <w:bCs/>
                <w:color w:val="000000" w:themeColor="text1"/>
                <w:lang w:eastAsia="en-IN"/>
              </w:rPr>
              <w:t>order</w:t>
            </w:r>
            <w:r w:rsidRPr="009B22A4">
              <w:rPr>
                <w:rFonts w:ascii="Times New Roman" w:hAnsi="Times New Roman" w:cs="Times New Roman"/>
                <w:color w:val="000000" w:themeColor="text1"/>
                <w:lang w:eastAsia="en-IN"/>
              </w:rPr>
              <w:t xml:space="preserve"> linear differential Equation</w:t>
            </w:r>
          </w:p>
          <w:p w14:paraId="571AD056" w14:textId="77777777" w:rsidR="00D730E4" w:rsidRPr="009B22A4" w:rsidRDefault="00E84E78" w:rsidP="00B70A2A">
            <w:pPr>
              <w:autoSpaceDE w:val="0"/>
              <w:autoSpaceDN w:val="0"/>
              <w:adjustRightInd w:val="0"/>
              <w:spacing w:line="240" w:lineRule="auto"/>
              <w:ind w:left="311" w:hanging="311"/>
              <w:rPr>
                <w:rFonts w:ascii="Times New Roman" w:eastAsiaTheme="minorEastAsia" w:hAnsi="Times New Roman" w:cs="Times New Roman"/>
                <w:color w:val="000000" w:themeColor="text1"/>
                <w:lang w:val="en-IN" w:eastAsia="en-IN"/>
              </w:rPr>
            </w:pPr>
            <m:oMathPara>
              <m:oMath>
                <m:f>
                  <m:fPr>
                    <m:ctrlPr>
                      <w:rPr>
                        <w:rFonts w:ascii="Cambria Math" w:hAnsi="Cambria Math" w:cs="Times New Roman"/>
                        <w:i/>
                        <w:color w:val="000000" w:themeColor="text1"/>
                        <w:lang w:val="en-IN" w:eastAsia="en-IN"/>
                      </w:rPr>
                    </m:ctrlPr>
                  </m:fPr>
                  <m:num>
                    <m:r>
                      <w:rPr>
                        <w:rFonts w:ascii="Cambria Math" w:hAnsi="Cambria Math" w:cs="Times New Roman"/>
                        <w:color w:val="000000" w:themeColor="text1"/>
                        <w:lang w:val="en-IN" w:eastAsia="en-IN"/>
                      </w:rPr>
                      <m:t>dy</m:t>
                    </m:r>
                  </m:num>
                  <m:den>
                    <m:r>
                      <w:rPr>
                        <w:rFonts w:ascii="Cambria Math" w:hAnsi="Cambria Math" w:cs="Times New Roman"/>
                        <w:color w:val="000000" w:themeColor="text1"/>
                        <w:lang w:val="en-IN" w:eastAsia="en-IN"/>
                      </w:rPr>
                      <m:t>dx</m:t>
                    </m:r>
                  </m:den>
                </m:f>
                <m:r>
                  <w:rPr>
                    <w:rFonts w:ascii="Cambria Math" w:hAnsi="Cambria Math" w:cs="Times New Roman"/>
                    <w:color w:val="000000" w:themeColor="text1"/>
                    <w:lang w:val="en-IN" w:eastAsia="en-IN"/>
                  </w:rPr>
                  <m:t>+P</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y=Q</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oMath>
            </m:oMathPara>
          </w:p>
          <w:p w14:paraId="3AB7498F"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eastAsiaTheme="minorEastAsia" w:hAnsi="Times New Roman" w:cs="Times New Roman"/>
                <w:color w:val="000000" w:themeColor="text1"/>
                <w:lang w:eastAsia="en-IN"/>
              </w:rPr>
            </w:pPr>
            <w:r w:rsidRPr="009B22A4">
              <w:rPr>
                <w:rFonts w:ascii="Times New Roman" w:hAnsi="Times New Roman" w:cs="Times New Roman"/>
                <w:b/>
                <w:bCs/>
                <w:color w:val="000000" w:themeColor="text1"/>
                <w:lang w:eastAsia="en-IN"/>
              </w:rPr>
              <w:t>Integrating Factor for solving</w:t>
            </w:r>
            <w:r w:rsidRPr="009B22A4">
              <w:rPr>
                <w:rFonts w:ascii="Times New Roman" w:eastAsiaTheme="minorEastAsia" w:hAnsi="Times New Roman" w:cs="Times New Roman"/>
                <w:color w:val="000000" w:themeColor="text1"/>
                <w:lang w:eastAsia="en-IN"/>
              </w:rPr>
              <w:t xml:space="preserve"> FDE</w:t>
            </w:r>
          </w:p>
          <w:p w14:paraId="248DD662" w14:textId="77777777" w:rsidR="00D730E4" w:rsidRPr="009B22A4" w:rsidRDefault="00D730E4" w:rsidP="00B70A2A">
            <w:pPr>
              <w:autoSpaceDE w:val="0"/>
              <w:autoSpaceDN w:val="0"/>
              <w:adjustRightInd w:val="0"/>
              <w:spacing w:line="240" w:lineRule="auto"/>
              <w:ind w:left="311" w:hanging="311"/>
              <w:rPr>
                <w:rFonts w:ascii="Times New Roman" w:eastAsiaTheme="minorEastAsia" w:hAnsi="Times New Roman" w:cs="Times New Roman"/>
                <w:color w:val="000000" w:themeColor="text1"/>
                <w:lang w:val="en-IN" w:eastAsia="en-IN"/>
              </w:rPr>
            </w:pPr>
            <m:oMathPara>
              <m:oMath>
                <m:r>
                  <w:rPr>
                    <w:rFonts w:ascii="Cambria Math" w:hAnsi="Cambria Math" w:cs="Times New Roman"/>
                    <w:color w:val="000000" w:themeColor="text1"/>
                    <w:lang w:val="en-IN" w:eastAsia="en-IN"/>
                  </w:rPr>
                  <m:t>I</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m:t>
                </m:r>
                <m:sSup>
                  <m:sSupPr>
                    <m:ctrlPr>
                      <w:rPr>
                        <w:rFonts w:ascii="Cambria Math" w:hAnsi="Cambria Math" w:cs="Times New Roman"/>
                        <w:i/>
                        <w:color w:val="000000" w:themeColor="text1"/>
                        <w:lang w:val="en-IN" w:eastAsia="en-IN"/>
                      </w:rPr>
                    </m:ctrlPr>
                  </m:sSupPr>
                  <m:e>
                    <m:r>
                      <w:rPr>
                        <w:rFonts w:ascii="Cambria Math" w:hAnsi="Cambria Math" w:cs="Times New Roman"/>
                        <w:color w:val="000000" w:themeColor="text1"/>
                        <w:lang w:val="en-IN" w:eastAsia="en-IN"/>
                      </w:rPr>
                      <m:t>e</m:t>
                    </m:r>
                  </m:e>
                  <m:sup>
                    <m:nary>
                      <m:naryPr>
                        <m:limLoc m:val="undOvr"/>
                        <m:subHide m:val="1"/>
                        <m:supHide m:val="1"/>
                        <m:ctrlPr>
                          <w:rPr>
                            <w:rFonts w:ascii="Cambria Math" w:hAnsi="Cambria Math" w:cs="Times New Roman"/>
                            <w:i/>
                            <w:color w:val="000000" w:themeColor="text1"/>
                            <w:lang w:val="en-IN" w:eastAsia="en-IN"/>
                          </w:rPr>
                        </m:ctrlPr>
                      </m:naryPr>
                      <m:sub/>
                      <m:sup/>
                      <m:e>
                        <m:r>
                          <w:rPr>
                            <w:rFonts w:ascii="Cambria Math" w:hAnsi="Cambria Math" w:cs="Times New Roman"/>
                            <w:color w:val="000000" w:themeColor="text1"/>
                            <w:lang w:val="en-IN" w:eastAsia="en-IN"/>
                          </w:rPr>
                          <m:t>P</m:t>
                        </m:r>
                        <m:d>
                          <m:dPr>
                            <m:ctrlPr>
                              <w:rPr>
                                <w:rFonts w:ascii="Cambria Math" w:hAnsi="Cambria Math" w:cs="Times New Roman"/>
                                <w:i/>
                                <w:color w:val="000000" w:themeColor="text1"/>
                                <w:lang w:val="en-IN" w:eastAsia="en-IN"/>
                              </w:rPr>
                            </m:ctrlPr>
                          </m:dPr>
                          <m:e>
                            <m:r>
                              <w:rPr>
                                <w:rFonts w:ascii="Cambria Math" w:hAnsi="Cambria Math" w:cs="Times New Roman"/>
                                <w:color w:val="000000" w:themeColor="text1"/>
                                <w:lang w:val="en-IN" w:eastAsia="en-IN"/>
                              </w:rPr>
                              <m:t>x</m:t>
                            </m:r>
                          </m:e>
                        </m:d>
                        <m:r>
                          <w:rPr>
                            <w:rFonts w:ascii="Cambria Math" w:hAnsi="Cambria Math" w:cs="Times New Roman"/>
                            <w:color w:val="000000" w:themeColor="text1"/>
                            <w:lang w:val="en-IN" w:eastAsia="en-IN"/>
                          </w:rPr>
                          <m:t>dx</m:t>
                        </m:r>
                      </m:e>
                    </m:nary>
                  </m:sup>
                </m:sSup>
              </m:oMath>
            </m:oMathPara>
          </w:p>
          <w:p w14:paraId="70662280" w14:textId="77777777" w:rsidR="00D730E4" w:rsidRPr="009B22A4" w:rsidRDefault="00D730E4" w:rsidP="00170E39">
            <w:pPr>
              <w:pStyle w:val="ListParagraph"/>
              <w:numPr>
                <w:ilvl w:val="0"/>
                <w:numId w:val="14"/>
              </w:numPr>
              <w:autoSpaceDE w:val="0"/>
              <w:autoSpaceDN w:val="0"/>
              <w:adjustRightInd w:val="0"/>
              <w:spacing w:after="200" w:line="240" w:lineRule="auto"/>
              <w:ind w:left="311" w:hanging="311"/>
              <w:rPr>
                <w:rFonts w:ascii="Times New Roman" w:hAnsi="Times New Roman" w:cs="Times New Roman"/>
                <w:color w:val="000000" w:themeColor="text1"/>
                <w:lang w:eastAsia="en-IN"/>
              </w:rPr>
            </w:pPr>
            <w:r w:rsidRPr="009B22A4">
              <w:rPr>
                <w:rFonts w:ascii="Times New Roman" w:hAnsi="Times New Roman" w:cs="Times New Roman"/>
                <w:color w:val="000000" w:themeColor="text1"/>
                <w:lang w:eastAsia="en-IN"/>
              </w:rPr>
              <w:t>Homogeneous Differential Equation</w:t>
            </w:r>
          </w:p>
          <w:p w14:paraId="19466B7C"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M</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x,y</m:t>
                    </m:r>
                  </m:e>
                </m:d>
                <m:r>
                  <w:rPr>
                    <w:rFonts w:ascii="Cambria Math" w:hAnsi="Cambria Math" w:cs="Times New Roman"/>
                    <w:color w:val="000000" w:themeColor="text1"/>
                    <w:lang w:eastAsia="en-IN"/>
                  </w:rPr>
                  <m:t>dx+N</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x,y</m:t>
                    </m:r>
                  </m:e>
                </m:d>
                <m:r>
                  <w:rPr>
                    <w:rFonts w:ascii="Cambria Math" w:hAnsi="Cambria Math" w:cs="Times New Roman"/>
                    <w:color w:val="000000" w:themeColor="text1"/>
                    <w:lang w:eastAsia="en-IN"/>
                  </w:rPr>
                  <m:t>dy=0</m:t>
                </m:r>
              </m:oMath>
            </m:oMathPara>
          </w:p>
          <w:p w14:paraId="3D962593"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For Lanchester’s model</w:t>
            </w:r>
          </w:p>
          <w:p w14:paraId="442C54B7" w14:textId="77777777" w:rsidR="00D730E4" w:rsidRPr="009B22A4" w:rsidRDefault="00E84E78"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ParaPr>
                <m:jc m:val="center"/>
              </m:oMathParaPr>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dt</m:t>
                    </m:r>
                  </m:den>
                </m:f>
                <m:r>
                  <w:rPr>
                    <w:rFonts w:ascii="Cambria Math" w:hAnsi="Cambria Math" w:cs="Times New Roman"/>
                    <w:color w:val="000000" w:themeColor="text1"/>
                    <w:lang w:eastAsia="en-IN"/>
                  </w:rPr>
                  <m:t>=a</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q</m:t>
                    </m:r>
                  </m:sup>
                </m:sSup>
              </m:oMath>
            </m:oMathPara>
          </w:p>
          <w:p w14:paraId="73BAC1ED" w14:textId="77777777" w:rsidR="00D730E4" w:rsidRPr="009B22A4" w:rsidRDefault="00E84E78"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m:oMathPara>
              <m:oMathParaPr>
                <m:jc m:val="center"/>
              </m:oMathParaPr>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dt</m:t>
                    </m:r>
                  </m:den>
                </m:f>
                <m:r>
                  <w:rPr>
                    <w:rFonts w:ascii="Cambria Math" w:hAnsi="Cambria Math" w:cs="Times New Roman"/>
                    <w:color w:val="000000" w:themeColor="text1"/>
                    <w:lang w:eastAsia="en-IN"/>
                  </w:rPr>
                  <m:t>=b</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q</m:t>
                    </m:r>
                  </m:sup>
                </m:sSup>
              </m:oMath>
            </m:oMathPara>
          </w:p>
          <w:p w14:paraId="5EAE8BF2" w14:textId="77777777" w:rsidR="00D730E4" w:rsidRPr="009B22A4" w:rsidRDefault="00D730E4" w:rsidP="00B70A2A">
            <w:pPr>
              <w:pStyle w:val="ListParagraph"/>
              <w:autoSpaceDE w:val="0"/>
              <w:autoSpaceDN w:val="0"/>
              <w:adjustRightInd w:val="0"/>
              <w:spacing w:line="240" w:lineRule="auto"/>
              <w:ind w:left="311" w:hanging="311"/>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Hence</w:t>
            </w:r>
          </w:p>
          <w:p w14:paraId="693B9DA6"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b</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q</m:t>
                        </m:r>
                      </m:sup>
                    </m:sSup>
                  </m:num>
                  <m:den>
                    <m:r>
                      <w:rPr>
                        <w:rFonts w:ascii="Cambria Math" w:hAnsi="Cambria Math" w:cs="Times New Roman"/>
                        <w:color w:val="000000" w:themeColor="text1"/>
                        <w:lang w:eastAsia="en-IN"/>
                      </w:rPr>
                      <m:t>a</m:t>
                    </m:r>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x</m:t>
                        </m:r>
                      </m:e>
                      <m:sup>
                        <m:r>
                          <w:rPr>
                            <w:rFonts w:ascii="Cambria Math" w:hAnsi="Cambria Math" w:cs="Times New Roman"/>
                            <w:color w:val="000000" w:themeColor="text1"/>
                            <w:lang w:eastAsia="en-IN"/>
                          </w:rPr>
                          <m:t>p</m:t>
                        </m:r>
                      </m:sup>
                    </m:sSup>
                    <m:sSup>
                      <m:sSupPr>
                        <m:ctrlPr>
                          <w:rPr>
                            <w:rFonts w:ascii="Cambria Math" w:hAnsi="Cambria Math" w:cs="Times New Roman"/>
                            <w:i/>
                            <w:color w:val="000000" w:themeColor="text1"/>
                            <w:lang w:eastAsia="en-IN"/>
                          </w:rPr>
                        </m:ctrlPr>
                      </m:sSupPr>
                      <m:e>
                        <m:r>
                          <w:rPr>
                            <w:rFonts w:ascii="Cambria Math" w:hAnsi="Cambria Math" w:cs="Times New Roman"/>
                            <w:color w:val="000000" w:themeColor="text1"/>
                            <w:lang w:eastAsia="en-IN"/>
                          </w:rPr>
                          <m:t>y</m:t>
                        </m:r>
                      </m:e>
                      <m:sup>
                        <m:r>
                          <w:rPr>
                            <w:rFonts w:ascii="Cambria Math" w:hAnsi="Cambria Math" w:cs="Times New Roman"/>
                            <w:color w:val="000000" w:themeColor="text1"/>
                            <w:lang w:eastAsia="en-IN"/>
                          </w:rPr>
                          <m:t>q</m:t>
                        </m:r>
                      </m:sup>
                    </m:sSup>
                  </m:den>
                </m:f>
                <m:r>
                  <w:rPr>
                    <w:rFonts w:ascii="Cambria Math" w:hAnsi="Cambria Math" w:cs="Times New Roman"/>
                    <w:color w:val="000000" w:themeColor="text1"/>
                    <w:lang w:eastAsia="en-IN"/>
                  </w:rPr>
                  <m:t>=</m:t>
                </m:r>
                <m:d>
                  <m:dPr>
                    <m:ctrlPr>
                      <w:rPr>
                        <w:rFonts w:ascii="Cambria Math" w:hAnsi="Cambria Math" w:cs="Times New Roman"/>
                        <w:i/>
                        <w:color w:val="000000" w:themeColor="text1"/>
                        <w:lang w:eastAsia="en-IN"/>
                      </w:rPr>
                    </m:ctrlPr>
                  </m:dPr>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b</m:t>
                        </m:r>
                      </m:num>
                      <m:den>
                        <m:r>
                          <w:rPr>
                            <w:rFonts w:ascii="Cambria Math" w:hAnsi="Cambria Math" w:cs="Times New Roman"/>
                            <w:color w:val="000000" w:themeColor="text1"/>
                            <w:lang w:eastAsia="en-IN"/>
                          </w:rPr>
                          <m:t>a</m:t>
                        </m:r>
                      </m:den>
                    </m:f>
                  </m:e>
                </m:d>
                <m:sSup>
                  <m:sSupPr>
                    <m:ctrlPr>
                      <w:rPr>
                        <w:rFonts w:ascii="Cambria Math" w:hAnsi="Cambria Math" w:cs="Times New Roman"/>
                        <w:i/>
                        <w:color w:val="000000" w:themeColor="text1"/>
                        <w:lang w:eastAsia="en-IN"/>
                      </w:rPr>
                    </m:ctrlPr>
                  </m:sSupPr>
                  <m:e>
                    <m:d>
                      <m:dPr>
                        <m:ctrlPr>
                          <w:rPr>
                            <w:rFonts w:ascii="Cambria Math" w:hAnsi="Cambria Math" w:cs="Times New Roman"/>
                            <w:i/>
                            <w:color w:val="000000" w:themeColor="text1"/>
                            <w:lang w:eastAsia="en-IN"/>
                          </w:rPr>
                        </m:ctrlPr>
                      </m:dPr>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y</m:t>
                            </m:r>
                          </m:num>
                          <m:den>
                            <m:r>
                              <w:rPr>
                                <w:rFonts w:ascii="Cambria Math" w:hAnsi="Cambria Math" w:cs="Times New Roman"/>
                                <w:color w:val="000000" w:themeColor="text1"/>
                                <w:lang w:eastAsia="en-IN"/>
                              </w:rPr>
                              <m:t>x</m:t>
                            </m:r>
                          </m:den>
                        </m:f>
                      </m:e>
                    </m:d>
                  </m:e>
                  <m:sup>
                    <m:r>
                      <w:rPr>
                        <w:rFonts w:ascii="Cambria Math" w:hAnsi="Cambria Math" w:cs="Times New Roman"/>
                        <w:color w:val="000000" w:themeColor="text1"/>
                        <w:lang w:eastAsia="en-IN"/>
                      </w:rPr>
                      <m:t>p-q</m:t>
                    </m:r>
                  </m:sup>
                </m:sSup>
                <m:r>
                  <w:rPr>
                    <w:rFonts w:ascii="Cambria Math" w:hAnsi="Cambria Math" w:cs="Times New Roman"/>
                    <w:color w:val="000000" w:themeColor="text1"/>
                    <w:lang w:eastAsia="en-IN"/>
                  </w:rPr>
                  <m:t xml:space="preserve"> if v=</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y</m:t>
                    </m:r>
                  </m:num>
                  <m:den>
                    <m:r>
                      <w:rPr>
                        <w:rFonts w:ascii="Cambria Math" w:hAnsi="Cambria Math" w:cs="Times New Roman"/>
                        <w:color w:val="000000" w:themeColor="text1"/>
                        <w:lang w:eastAsia="en-IN"/>
                      </w:rPr>
                      <m:t>x</m:t>
                    </m:r>
                  </m:den>
                </m:f>
                <m:r>
                  <w:rPr>
                    <w:rFonts w:ascii="Cambria Math" w:hAnsi="Cambria Math" w:cs="Times New Roman"/>
                    <w:color w:val="000000" w:themeColor="text1"/>
                    <w:lang w:eastAsia="en-IN"/>
                  </w:rPr>
                  <m:t>, vx=y, v+x</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dy</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oMath>
            </m:oMathPara>
          </w:p>
          <w:p w14:paraId="2F1BE83C"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∴v+x</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dx</m:t>
                    </m:r>
                  </m:den>
                </m:f>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oMath>
            </m:oMathPara>
          </w:p>
          <w:p w14:paraId="5CA9141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hAnsi="Cambria Math" w:cs="Times New Roman"/>
                    <w:color w:val="000000" w:themeColor="text1"/>
                    <w:lang w:eastAsia="en-IN"/>
                  </w:rPr>
                  <m:t xml:space="preserve">∴ </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x</m:t>
                    </m:r>
                  </m:den>
                </m:f>
                <m:r>
                  <w:rPr>
                    <w:rFonts w:ascii="Cambria Math" w:hAnsi="Cambria Math" w:cs="Times New Roman"/>
                    <w:color w:val="000000" w:themeColor="text1"/>
                    <w:lang w:eastAsia="en-IN"/>
                  </w:rPr>
                  <m:t>=</m:t>
                </m:r>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r>
                      <w:rPr>
                        <w:rFonts w:ascii="Cambria Math" w:hAnsi="Cambria Math" w:cs="Times New Roman"/>
                        <w:color w:val="000000" w:themeColor="text1"/>
                        <w:lang w:eastAsia="en-IN"/>
                      </w:rPr>
                      <m:t>-v</m:t>
                    </m:r>
                  </m:den>
                </m:f>
              </m:oMath>
            </m:oMathPara>
          </w:p>
          <w:p w14:paraId="5D74D5CD"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hAnsi="Cambria Math" w:cs="Times New Roman"/>
                        <w:i/>
                        <w:color w:val="000000" w:themeColor="text1"/>
                        <w:lang w:eastAsia="en-IN"/>
                      </w:rPr>
                    </m:ctrlPr>
                  </m:naryPr>
                  <m:sub/>
                  <m:sup/>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dv</m:t>
                        </m:r>
                      </m:num>
                      <m:den>
                        <m:r>
                          <w:rPr>
                            <w:rFonts w:ascii="Cambria Math" w:hAnsi="Cambria Math" w:cs="Times New Roman"/>
                            <w:color w:val="000000" w:themeColor="text1"/>
                            <w:lang w:eastAsia="en-IN"/>
                          </w:rPr>
                          <m:t>f</m:t>
                        </m:r>
                        <m:d>
                          <m:dPr>
                            <m:ctrlPr>
                              <w:rPr>
                                <w:rFonts w:ascii="Cambria Math" w:hAnsi="Cambria Math" w:cs="Times New Roman"/>
                                <w:i/>
                                <w:color w:val="000000" w:themeColor="text1"/>
                                <w:lang w:eastAsia="en-IN"/>
                              </w:rPr>
                            </m:ctrlPr>
                          </m:dPr>
                          <m:e>
                            <m:r>
                              <w:rPr>
                                <w:rFonts w:ascii="Cambria Math" w:hAnsi="Cambria Math" w:cs="Times New Roman"/>
                                <w:color w:val="000000" w:themeColor="text1"/>
                                <w:lang w:eastAsia="en-IN"/>
                              </w:rPr>
                              <m:t>v</m:t>
                            </m:r>
                          </m:e>
                        </m:d>
                        <m:r>
                          <w:rPr>
                            <w:rFonts w:ascii="Cambria Math" w:hAnsi="Cambria Math" w:cs="Times New Roman"/>
                            <w:color w:val="000000" w:themeColor="text1"/>
                            <w:lang w:eastAsia="en-IN"/>
                          </w:rPr>
                          <m:t>-v</m:t>
                        </m:r>
                      </m:den>
                    </m:f>
                    <m:r>
                      <w:rPr>
                        <w:rFonts w:ascii="Cambria Math" w:hAnsi="Cambria Math" w:cs="Times New Roman"/>
                        <w:color w:val="000000" w:themeColor="text1"/>
                        <w:lang w:eastAsia="en-IN"/>
                      </w:rPr>
                      <m:t>=</m:t>
                    </m:r>
                    <m:nary>
                      <m:naryPr>
                        <m:limLoc m:val="undOvr"/>
                        <m:subHide m:val="1"/>
                        <m:supHide m:val="1"/>
                        <m:ctrlPr>
                          <w:rPr>
                            <w:rFonts w:ascii="Cambria Math" w:hAnsi="Cambria Math" w:cs="Times New Roman"/>
                            <w:i/>
                            <w:color w:val="000000" w:themeColor="text1"/>
                            <w:lang w:eastAsia="en-IN"/>
                          </w:rPr>
                        </m:ctrlPr>
                      </m:naryPr>
                      <m:sub/>
                      <m:sup/>
                      <m:e>
                        <m:f>
                          <m:fPr>
                            <m:ctrlPr>
                              <w:rPr>
                                <w:rFonts w:ascii="Cambria Math" w:hAnsi="Cambria Math" w:cs="Times New Roman"/>
                                <w:i/>
                                <w:color w:val="000000" w:themeColor="text1"/>
                                <w:lang w:eastAsia="en-IN"/>
                              </w:rPr>
                            </m:ctrlPr>
                          </m:fPr>
                          <m:num>
                            <m:r>
                              <w:rPr>
                                <w:rFonts w:ascii="Cambria Math" w:hAnsi="Cambria Math" w:cs="Times New Roman"/>
                                <w:color w:val="000000" w:themeColor="text1"/>
                                <w:lang w:eastAsia="en-IN"/>
                              </w:rPr>
                              <m:t>dx</m:t>
                            </m:r>
                          </m:num>
                          <m:den>
                            <m:r>
                              <w:rPr>
                                <w:rFonts w:ascii="Cambria Math" w:hAnsi="Cambria Math" w:cs="Times New Roman"/>
                                <w:color w:val="000000" w:themeColor="text1"/>
                                <w:lang w:eastAsia="en-IN"/>
                              </w:rPr>
                              <m:t>x</m:t>
                            </m:r>
                          </m:den>
                        </m:f>
                      </m:e>
                    </m:nary>
                  </m:e>
                </m:nary>
              </m:oMath>
            </m:oMathPara>
          </w:p>
          <w:p w14:paraId="663B07B1"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dv</m:t>
                        </m:r>
                      </m:num>
                      <m:den>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num>
                              <m:den>
                                <m:r>
                                  <w:rPr>
                                    <w:rFonts w:ascii="Cambria Math" w:eastAsiaTheme="minorEastAsia" w:hAnsi="Cambria Math" w:cs="Times New Roman"/>
                                    <w:color w:val="000000" w:themeColor="text1"/>
                                    <w:lang w:eastAsia="en-IN"/>
                                  </w:rPr>
                                  <m:t>a</m:t>
                                </m:r>
                              </m:den>
                            </m:f>
                          </m:e>
                        </m:d>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m:t>
                            </m:r>
                          </m:sup>
                        </m:sSup>
                        <m:r>
                          <w:rPr>
                            <w:rFonts w:ascii="Cambria Math" w:eastAsiaTheme="minorEastAsia" w:hAnsi="Cambria Math" w:cs="Times New Roman"/>
                            <w:color w:val="000000" w:themeColor="text1"/>
                            <w:lang w:eastAsia="en-IN"/>
                          </w:rPr>
                          <m:t>-v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01A2F290"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adv</m:t>
                        </m:r>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m:t>
                            </m:r>
                          </m:sup>
                        </m:sSup>
                        <m:r>
                          <w:rPr>
                            <w:rFonts w:ascii="Cambria Math" w:eastAsiaTheme="minorEastAsia" w:hAnsi="Cambria Math" w:cs="Times New Roman"/>
                            <w:color w:val="000000" w:themeColor="text1"/>
                            <w:lang w:eastAsia="en-IN"/>
                          </w:rPr>
                          <m:t>-av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34028F2"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2F6FB351"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adv</m:t>
                        </m:r>
                      </m:num>
                      <m:den>
                        <m:r>
                          <w:rPr>
                            <w:rFonts w:ascii="Cambria Math" w:eastAsiaTheme="minorEastAsia" w:hAnsi="Cambria Math" w:cs="Times New Roman"/>
                            <w:color w:val="000000" w:themeColor="text1"/>
                            <w:lang w:eastAsia="en-IN"/>
                          </w:rPr>
                          <m:t>v(b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B3F02D7"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nary>
                  <m:naryPr>
                    <m:limLoc m:val="undOvr"/>
                    <m:subHide m:val="1"/>
                    <m:supHide m:val="1"/>
                    <m:ctrlPr>
                      <w:rPr>
                        <w:rFonts w:ascii="Cambria Math" w:eastAsiaTheme="minorEastAsia" w:hAnsi="Cambria Math" w:cs="Times New Roman"/>
                        <w:i/>
                        <w:color w:val="000000" w:themeColor="text1"/>
                        <w:lang w:eastAsia="en-IN"/>
                      </w:rPr>
                    </m:ctrlPr>
                  </m:naryPr>
                  <m:sub/>
                  <m:sup/>
                  <m:e>
                    <m:d>
                      <m:dPr>
                        <m:begChr m:val="["/>
                        <m:endChr m:val="]"/>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p-q-2</m:t>
                                </m:r>
                              </m:sup>
                            </m:sSup>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den>
                        </m:f>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v</m:t>
                            </m:r>
                          </m:den>
                        </m:f>
                      </m:e>
                    </m:d>
                    <m:r>
                      <w:rPr>
                        <w:rFonts w:ascii="Cambria Math" w:eastAsiaTheme="minorEastAsia" w:hAnsi="Cambria Math" w:cs="Times New Roman"/>
                        <w:color w:val="000000" w:themeColor="text1"/>
                        <w:lang w:eastAsia="en-IN"/>
                      </w:rPr>
                      <m:t>dv=</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dx</m:t>
                            </m:r>
                          </m:num>
                          <m:den>
                            <m:r>
                              <w:rPr>
                                <w:rFonts w:ascii="Cambria Math" w:eastAsiaTheme="minorEastAsia" w:hAnsi="Cambria Math" w:cs="Times New Roman"/>
                                <w:color w:val="000000" w:themeColor="text1"/>
                                <w:lang w:eastAsia="en-IN"/>
                              </w:rPr>
                              <m:t>x</m:t>
                            </m:r>
                          </m:den>
                        </m:f>
                      </m:e>
                    </m:nary>
                  </m:e>
                </m:nary>
              </m:oMath>
            </m:oMathPara>
          </w:p>
          <w:p w14:paraId="6B5CD8D4"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63F73E6A"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 xml:space="preserve">Now let                         </w:t>
            </w:r>
            <m:oMath>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-a=k</m:t>
              </m:r>
            </m:oMath>
          </w:p>
          <w:p w14:paraId="1F225D06" w14:textId="77777777" w:rsidR="00D730E4" w:rsidRPr="009B22A4" w:rsidRDefault="00E84E78"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box>
                  <m:boxPr>
                    <m:opEmu m:val="1"/>
                    <m:ctrlPr>
                      <w:rPr>
                        <w:rFonts w:ascii="Cambria Math" w:eastAsiaTheme="minorEastAsia" w:hAnsi="Cambria Math" w:cs="Times New Roman"/>
                        <w:i/>
                        <w:color w:val="000000" w:themeColor="text1"/>
                        <w:lang w:eastAsia="en-IN"/>
                      </w:rPr>
                    </m:ctrlPr>
                  </m:boxPr>
                  <m:e>
                    <m:r>
                      <w:rPr>
                        <w:rFonts w:ascii="Cambria Math" w:eastAsiaTheme="minorEastAsia" w:hAnsi="Cambria Math" w:cs="Times New Roman"/>
                        <w:i/>
                        <w:color w:val="000000" w:themeColor="text1"/>
                        <w:lang w:eastAsia="en-IN"/>
                      </w:rPr>
                      <w:sym w:font="Symbol" w:char="F0DE"/>
                    </m:r>
                  </m:e>
                </m:box>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p-q-1</m:t>
                        </m:r>
                      </m:e>
                    </m:d>
                    <m:r>
                      <w:rPr>
                        <w:rFonts w:ascii="Cambria Math" w:eastAsiaTheme="minorEastAsia" w:hAnsi="Cambria Math" w:cs="Times New Roman"/>
                        <w:color w:val="000000" w:themeColor="text1"/>
                        <w:lang w:eastAsia="en-IN"/>
                      </w:rPr>
                      <m:t>v</m:t>
                    </m:r>
                  </m:e>
                  <m:sup>
                    <m:r>
                      <w:rPr>
                        <w:rFonts w:ascii="Cambria Math" w:eastAsiaTheme="minorEastAsia" w:hAnsi="Cambria Math" w:cs="Times New Roman"/>
                        <w:color w:val="000000" w:themeColor="text1"/>
                        <w:lang w:eastAsia="en-IN"/>
                      </w:rPr>
                      <m:t>p-q-2</m:t>
                    </m:r>
                  </m:sup>
                </m:sSup>
                <m:r>
                  <w:rPr>
                    <w:rFonts w:ascii="Cambria Math" w:eastAsiaTheme="minorEastAsia" w:hAnsi="Cambria Math" w:cs="Times New Roman"/>
                    <w:color w:val="000000" w:themeColor="text1"/>
                    <w:lang w:eastAsia="en-IN"/>
                  </w:rPr>
                  <m:t>dv=dk</m:t>
                </m:r>
              </m:oMath>
            </m:oMathPara>
          </w:p>
          <w:p w14:paraId="045773F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w:lastRenderedPageBreak/>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dv</m:t>
                        </m:r>
                      </m:num>
                      <m:den>
                        <m:r>
                          <w:rPr>
                            <w:rFonts w:ascii="Cambria Math" w:eastAsiaTheme="minorEastAsia" w:hAnsi="Cambria Math" w:cs="Times New Roman"/>
                            <w:color w:val="000000" w:themeColor="text1"/>
                            <w:lang w:eastAsia="en-IN"/>
                          </w:rPr>
                          <m:t>v</m:t>
                        </m:r>
                      </m:den>
                    </m:f>
                    <m:r>
                      <w:rPr>
                        <w:rFonts w:ascii="Cambria Math" w:eastAsiaTheme="minorEastAsia" w:hAnsi="Cambria Math" w:cs="Times New Roman"/>
                        <w:color w:val="000000" w:themeColor="text1"/>
                        <w:lang w:eastAsia="en-IN"/>
                      </w:rPr>
                      <m:t>+</m:t>
                    </m:r>
                    <m:nary>
                      <m:naryPr>
                        <m:limLoc m:val="undOvr"/>
                        <m:subHide m:val="1"/>
                        <m:supHide m:val="1"/>
                        <m:ctrlPr>
                          <w:rPr>
                            <w:rFonts w:ascii="Cambria Math" w:eastAsiaTheme="minorEastAsia" w:hAnsi="Cambria Math" w:cs="Times New Roman"/>
                            <w:i/>
                            <w:color w:val="000000" w:themeColor="text1"/>
                            <w:lang w:eastAsia="en-IN"/>
                          </w:rPr>
                        </m:ctrlPr>
                      </m:naryPr>
                      <m:sub/>
                      <m:sup/>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dk</m:t>
                            </m:r>
                          </m:num>
                          <m:den>
                            <m:r>
                              <w:rPr>
                                <w:rFonts w:ascii="Cambria Math" w:eastAsiaTheme="minorEastAsia" w:hAnsi="Cambria Math" w:cs="Times New Roman"/>
                                <w:color w:val="000000" w:themeColor="text1"/>
                                <w:lang w:eastAsia="en-IN"/>
                              </w:rPr>
                              <m:t>k(p-q-1)</m:t>
                            </m:r>
                          </m:den>
                        </m:f>
                        <m:r>
                          <w:rPr>
                            <w:rFonts w:ascii="Cambria Math" w:eastAsiaTheme="minorEastAsia" w:hAnsi="Cambria Math" w:cs="Times New Roman"/>
                            <w:color w:val="000000" w:themeColor="text1"/>
                            <w:lang w:eastAsia="en-IN"/>
                          </w:rPr>
                          <m:t>=logx+c</m:t>
                        </m:r>
                      </m:e>
                    </m:nary>
                  </m:e>
                </m:nary>
              </m:oMath>
            </m:oMathPara>
          </w:p>
          <w:p w14:paraId="2A089AD5"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w:p>
          <w:p w14:paraId="27289786" w14:textId="77777777" w:rsidR="00D730E4" w:rsidRPr="009B22A4" w:rsidRDefault="00D730E4" w:rsidP="00B70A2A">
            <w:pPr>
              <w:pStyle w:val="ListParagraph"/>
              <w:autoSpaceDE w:val="0"/>
              <w:autoSpaceDN w:val="0"/>
              <w:adjustRightInd w:val="0"/>
              <w:spacing w:line="240" w:lineRule="auto"/>
              <w:ind w:left="0"/>
              <w:jc w:val="right"/>
              <w:rPr>
                <w:rFonts w:ascii="Times New Roman" w:eastAsiaTheme="minorEastAsia" w:hAnsi="Times New Roman" w:cs="Times New Roman"/>
                <w:color w:val="000000" w:themeColor="text1"/>
                <w:lang w:eastAsia="en-IN"/>
              </w:rPr>
            </w:pPr>
            <m:oMath>
              <m:r>
                <w:rPr>
                  <w:rFonts w:ascii="Cambria Math" w:eastAsiaTheme="minorEastAsia" w:hAnsi="Cambria Math" w:cs="Times New Roman"/>
                  <w:color w:val="000000" w:themeColor="text1"/>
                  <w:lang w:eastAsia="en-IN"/>
                </w:rPr>
                <m:t>-logv+</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logk=logx+c</m:t>
              </m:r>
            </m:oMath>
            <w:r w:rsidRPr="009B22A4">
              <w:rPr>
                <w:rFonts w:ascii="Times New Roman" w:eastAsiaTheme="minorEastAsia" w:hAnsi="Times New Roman" w:cs="Times New Roman"/>
                <w:color w:val="000000" w:themeColor="text1"/>
                <w:lang w:eastAsia="en-IN"/>
              </w:rPr>
              <w:t xml:space="preserve">                          (1)</w:t>
            </w:r>
          </w:p>
          <w:p w14:paraId="5B49C7B8"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 xml:space="preserve">Substituting </w:t>
            </w:r>
            <m:oMath>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 xml:space="preserve"> and </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oMath>
          </w:p>
          <w:p w14:paraId="387FC818" w14:textId="77777777" w:rsidR="00D730E4" w:rsidRPr="009B22A4" w:rsidRDefault="00D730E4" w:rsidP="00B70A2A">
            <w:pPr>
              <w:pStyle w:val="ListParagraph"/>
              <w:autoSpaceDE w:val="0"/>
              <w:autoSpaceDN w:val="0"/>
              <w:adjustRightInd w:val="0"/>
              <w:spacing w:line="240" w:lineRule="auto"/>
              <w:ind w:left="0"/>
              <w:jc w:val="both"/>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r>
                  <w:rPr>
                    <w:rFonts w:ascii="Cambria Math" w:eastAsiaTheme="minorEastAsia" w:hAnsi="Cambria Math" w:cs="Times New Roman"/>
                    <w:color w:val="000000" w:themeColor="text1"/>
                    <w:lang w:eastAsia="en-IN"/>
                  </w:rPr>
                  <m:t>=log</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+c</m:t>
                </m:r>
              </m:oMath>
            </m:oMathPara>
          </w:p>
          <w:p w14:paraId="192C09ED"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Hence solution is</w:t>
            </w:r>
          </w:p>
          <w:p w14:paraId="49858E55"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
                <m:r>
                  <w:rPr>
                    <w:rFonts w:ascii="Cambria Math" w:eastAsiaTheme="minorEastAsia" w:hAnsi="Cambria Math" w:cs="Times New Roman"/>
                    <w:color w:val="000000" w:themeColor="text1"/>
                    <w:lang w:eastAsia="en-IN"/>
                  </w:rPr>
                  <m:t>c+log</m:t>
                </m:r>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oMath>
            </m:oMathPara>
          </w:p>
          <w:p w14:paraId="23B2266D"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-(p-q-1)log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e>
                </m:d>
              </m:oMath>
            </m:oMathPara>
          </w:p>
          <w:p w14:paraId="0478EB62"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w:lastRenderedPageBreak/>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e>
                </m:d>
              </m:oMath>
            </m:oMathPara>
          </w:p>
          <w:p w14:paraId="2DEAC287"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e>
                    </m:d>
                    <m:r>
                      <w:rPr>
                        <w:rFonts w:ascii="Cambria Math" w:eastAsiaTheme="minorEastAsia" w:hAnsi="Cambria Math" w:cs="Times New Roman"/>
                        <w:color w:val="000000" w:themeColor="text1"/>
                        <w:lang w:eastAsia="en-IN"/>
                      </w:rPr>
                      <m:t>×</m:t>
                    </m:r>
                    <m:d>
                      <m:dPr>
                        <m:begChr m:val="["/>
                        <m:endChr m:val="]"/>
                        <m:ctrlPr>
                          <w:rPr>
                            <w:rFonts w:ascii="Cambria Math" w:eastAsiaTheme="minorEastAsia" w:hAnsi="Cambria Math" w:cs="Times New Roman"/>
                            <w:i/>
                            <w:color w:val="000000" w:themeColor="text1"/>
                            <w:lang w:eastAsia="en-IN"/>
                          </w:rPr>
                        </m:ctrlPr>
                      </m:dPr>
                      <m:e>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d>
              </m:oMath>
            </m:oMathPara>
          </w:p>
          <w:p w14:paraId="22358A2A"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d>
              </m:oMath>
            </m:oMathPara>
          </w:p>
          <w:p w14:paraId="7B022DEB"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sup/>
                </m:sSup>
              </m:oMath>
            </m:oMathPara>
          </w:p>
          <w:p w14:paraId="1DA88736"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                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sSup>
                  <m:sSupPr>
                    <m:ctrlPr>
                      <w:rPr>
                        <w:rFonts w:ascii="Cambria Math" w:eastAsiaTheme="minorEastAsia" w:hAnsi="Cambria Math" w:cs="Times New Roman"/>
                        <w:i/>
                        <w:color w:val="000000" w:themeColor="text1"/>
                        <w:lang w:eastAsia="en-IN"/>
                      </w:rPr>
                    </m:ctrlPr>
                  </m:sSupPr>
                  <m:e>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e>
                    </m:d>
                  </m:e>
                  <m:sup/>
                </m:sSup>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e>
                </m:d>
              </m:oMath>
            </m:oMathPara>
          </w:p>
          <w:p w14:paraId="6557D963"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b-a</m:t>
                        </m:r>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num>
                                  <m:den>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den>
                                </m:f>
                              </m:e>
                            </m:d>
                          </m:e>
                          <m:sup>
                            <m:r>
                              <w:rPr>
                                <w:rFonts w:ascii="Cambria Math" w:eastAsiaTheme="minorEastAsia" w:hAnsi="Cambria Math" w:cs="Times New Roman"/>
                                <w:color w:val="000000" w:themeColor="text1"/>
                                <w:lang w:eastAsia="en-IN"/>
                              </w:rPr>
                              <m:t>p-q-1</m:t>
                            </m:r>
                          </m:sup>
                        </m:sSup>
                      </m:num>
                      <m:den>
                        <m:sSup>
                          <m:sSupPr>
                            <m:ctrlPr>
                              <w:rPr>
                                <w:rFonts w:ascii="Cambria Math" w:eastAsiaTheme="minorEastAsia" w:hAnsi="Cambria Math" w:cs="Times New Roman"/>
                                <w:i/>
                                <w:color w:val="000000" w:themeColor="text1"/>
                                <w:lang w:eastAsia="en-IN"/>
                              </w:rPr>
                            </m:ctrlPr>
                          </m:sSupPr>
                          <m:e>
                            <m:d>
                              <m:dPr>
                                <m:ctrlPr>
                                  <w:rPr>
                                    <w:rFonts w:ascii="Cambria Math" w:eastAsiaTheme="minorEastAsia" w:hAnsi="Cambria Math" w:cs="Times New Roman"/>
                                    <w:i/>
                                    <w:color w:val="000000" w:themeColor="text1"/>
                                    <w:lang w:eastAsia="en-IN"/>
                                  </w:rPr>
                                </m:ctrlPr>
                              </m:dPr>
                              <m:e>
                                <m:sSub>
                                  <m:sSubPr>
                                    <m:ctrlPr>
                                      <w:rPr>
                                        <w:rFonts w:ascii="Cambria Math" w:eastAsiaTheme="minorEastAsia" w:hAnsi="Cambria Math" w:cs="Times New Roman"/>
                                        <w:i/>
                                        <w:color w:val="000000" w:themeColor="text1"/>
                                        <w:lang w:eastAsia="en-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den>
                    </m:f>
                  </m:e>
                </m:d>
              </m:oMath>
            </m:oMathPara>
          </w:p>
          <w:p w14:paraId="763BA2B3"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m:oMathPara>
              <m:oMathParaPr>
                <m:jc m:val="left"/>
              </m:oMathParaPr>
              <m:oMath>
                <m:r>
                  <w:rPr>
                    <w:rFonts w:ascii="Cambria Math" w:eastAsiaTheme="minorEastAsia" w:hAnsi="Cambria Math" w:cs="Times New Roman"/>
                    <w:color w:val="000000" w:themeColor="text1"/>
                    <w:lang w:eastAsia="en-IN"/>
                  </w:rPr>
                  <m:t>c=</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1</m:t>
                    </m:r>
                  </m:num>
                  <m:den>
                    <m:r>
                      <w:rPr>
                        <w:rFonts w:ascii="Cambria Math" w:eastAsiaTheme="minorEastAsia" w:hAnsi="Cambria Math" w:cs="Times New Roman"/>
                        <w:color w:val="000000" w:themeColor="text1"/>
                        <w:lang w:eastAsia="en-IN"/>
                      </w:rPr>
                      <m:t>p-q-1</m:t>
                    </m:r>
                  </m:den>
                </m:f>
                <m:d>
                  <m:dPr>
                    <m:begChr m:val="["/>
                    <m:endChr m:val="]"/>
                    <m:ctrlPr>
                      <w:rPr>
                        <w:rFonts w:ascii="Cambria Math" w:eastAsiaTheme="minorEastAsia" w:hAnsi="Cambria Math" w:cs="Times New Roman"/>
                        <w:i/>
                        <w:color w:val="000000" w:themeColor="text1"/>
                        <w:lang w:eastAsia="en-IN"/>
                      </w:rPr>
                    </m:ctrlPr>
                  </m:dPr>
                  <m:e>
                    <m:r>
                      <w:rPr>
                        <w:rFonts w:ascii="Cambria Math" w:eastAsiaTheme="minorEastAsia" w:hAnsi="Cambria Math" w:cs="Times New Roman"/>
                        <w:color w:val="000000" w:themeColor="text1"/>
                        <w:lang w:eastAsia="en-IN"/>
                      </w:rPr>
                      <m:t>log</m:t>
                    </m:r>
                    <m:d>
                      <m:dPr>
                        <m:ctrlPr>
                          <w:rPr>
                            <w:rFonts w:ascii="Cambria Math" w:eastAsiaTheme="minorEastAsia" w:hAnsi="Cambria Math" w:cs="Times New Roman"/>
                            <w:i/>
                            <w:color w:val="000000" w:themeColor="text1"/>
                            <w:lang w:eastAsia="en-IN"/>
                          </w:rPr>
                        </m:ctrlPr>
                      </m:dPr>
                      <m:e>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b</m:t>
                            </m:r>
                          </m:num>
                          <m:den>
                            <m:sSubSup>
                              <m:sSubSupPr>
                                <m:ctrlPr>
                                  <w:rPr>
                                    <w:rFonts w:ascii="Cambria Math" w:eastAsiaTheme="minorEastAsia" w:hAnsi="Cambria Math" w:cs="Times New Roman"/>
                                    <w:i/>
                                    <w:color w:val="000000" w:themeColor="text1"/>
                                    <w:lang w:eastAsia="en-IN"/>
                                  </w:rPr>
                                </m:ctrlPr>
                              </m:sSubSup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up>
                                <m:r>
                                  <w:rPr>
                                    <w:rFonts w:ascii="Cambria Math" w:eastAsiaTheme="minorEastAsia" w:hAnsi="Cambria Math" w:cs="Times New Roman"/>
                                    <w:color w:val="000000" w:themeColor="text1"/>
                                    <w:lang w:eastAsia="en-IN"/>
                                  </w:rPr>
                                  <m:t>p-q-1</m:t>
                                </m:r>
                              </m:sup>
                            </m:sSubSup>
                          </m:den>
                        </m:f>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eastAsia="en-IN"/>
                              </w:rPr>
                            </m:ctrlPr>
                          </m:fPr>
                          <m:num>
                            <m:r>
                              <w:rPr>
                                <w:rFonts w:ascii="Cambria Math" w:eastAsiaTheme="minorEastAsia" w:hAnsi="Cambria Math" w:cs="Times New Roman"/>
                                <w:color w:val="000000" w:themeColor="text1"/>
                                <w:lang w:eastAsia="en-IN"/>
                              </w:rPr>
                              <m:t>a</m:t>
                            </m:r>
                          </m:num>
                          <m:den>
                            <m:sSubSup>
                              <m:sSubSupPr>
                                <m:ctrlPr>
                                  <w:rPr>
                                    <w:rFonts w:ascii="Cambria Math" w:eastAsiaTheme="minorEastAsia" w:hAnsi="Cambria Math" w:cs="Times New Roman"/>
                                    <w:i/>
                                    <w:color w:val="000000" w:themeColor="text1"/>
                                    <w:lang w:eastAsia="en-IN"/>
                                  </w:rPr>
                                </m:ctrlPr>
                              </m:sSubSup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up>
                                <m:r>
                                  <w:rPr>
                                    <w:rFonts w:ascii="Cambria Math" w:eastAsiaTheme="minorEastAsia" w:hAnsi="Cambria Math" w:cs="Times New Roman"/>
                                    <w:color w:val="000000" w:themeColor="text1"/>
                                    <w:lang w:eastAsia="en-IN"/>
                                  </w:rPr>
                                  <m:t>p-q-1</m:t>
                                </m:r>
                              </m:sup>
                            </m:sSubSup>
                          </m:den>
                        </m:f>
                      </m:e>
                    </m:d>
                  </m:e>
                </m:d>
              </m:oMath>
            </m:oMathPara>
          </w:p>
          <w:p w14:paraId="68DD90E8"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p>
          <w:p w14:paraId="170CF312" w14:textId="77777777" w:rsidR="00D730E4" w:rsidRPr="009B22A4" w:rsidRDefault="00D730E4" w:rsidP="00B70A2A">
            <w:pPr>
              <w:autoSpaceDE w:val="0"/>
              <w:autoSpaceDN w:val="0"/>
              <w:adjustRightInd w:val="0"/>
              <w:spacing w:line="240" w:lineRule="auto"/>
              <w:rPr>
                <w:rFonts w:ascii="Times New Roman" w:eastAsiaTheme="minorEastAsia" w:hAnsi="Times New Roman" w:cs="Times New Roman"/>
                <w:color w:val="000000" w:themeColor="text1"/>
                <w:lang w:eastAsia="en-IN"/>
              </w:rPr>
            </w:pPr>
            <w:r w:rsidRPr="009B22A4">
              <w:rPr>
                <w:rFonts w:ascii="Times New Roman" w:eastAsiaTheme="minorEastAsia" w:hAnsi="Times New Roman" w:cs="Times New Roman"/>
                <w:color w:val="000000" w:themeColor="text1"/>
                <w:lang w:eastAsia="en-IN"/>
              </w:rPr>
              <w:t>Substituting the value of c in equation (1) we get the solution as</w:t>
            </w:r>
          </w:p>
          <w:p w14:paraId="66D5A465" w14:textId="77777777" w:rsidR="00D730E4" w:rsidRPr="009B22A4" w:rsidRDefault="00E84E78" w:rsidP="00B70A2A">
            <w:pPr>
              <w:autoSpaceDE w:val="0"/>
              <w:autoSpaceDN w:val="0"/>
              <w:adjustRightInd w:val="0"/>
              <w:spacing w:line="240" w:lineRule="auto"/>
              <w:jc w:val="center"/>
              <w:rPr>
                <w:rFonts w:ascii="Times New Roman" w:eastAsiaTheme="minorEastAsia" w:hAnsi="Times New Roman" w:cs="Times New Roman"/>
                <w:color w:val="000000" w:themeColor="text1"/>
                <w:lang w:eastAsia="en-IN"/>
              </w:rPr>
            </w:pPr>
            <m:oMathPara>
              <m:oMathParaPr>
                <m:jc m:val="left"/>
              </m:oMathParaPr>
              <m:oMath>
                <m:sSup>
                  <m:sSupPr>
                    <m:ctrlPr>
                      <w:rPr>
                        <w:rFonts w:ascii="Cambria Math" w:eastAsiaTheme="minorEastAsia" w:hAnsi="Cambria Math" w:cs="Times New Roman"/>
                        <w:i/>
                        <w:color w:val="000000" w:themeColor="text1"/>
                        <w:lang w:val="en-IN" w:eastAsia="en-IN" w:bidi="hi-IN"/>
                      </w:rPr>
                    </m:ctrlPr>
                  </m:sSupPr>
                  <m:e>
                    <m:r>
                      <w:rPr>
                        <w:rFonts w:ascii="Cambria Math" w:eastAsiaTheme="minorEastAsia" w:hAnsi="Cambria Math" w:cs="Times New Roman"/>
                        <w:color w:val="000000" w:themeColor="text1"/>
                        <w:lang w:eastAsia="en-IN"/>
                      </w:rPr>
                      <m:t>y</m:t>
                    </m:r>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m:t>
                </m:r>
                <m:f>
                  <m:fPr>
                    <m:ctrlPr>
                      <w:rPr>
                        <w:rFonts w:ascii="Cambria Math" w:eastAsiaTheme="minorEastAsia" w:hAnsi="Cambria Math" w:cs="Times New Roman"/>
                        <w:i/>
                        <w:color w:val="000000" w:themeColor="text1"/>
                        <w:lang w:val="en-IN" w:eastAsia="en-IN" w:bidi="hi-IN"/>
                      </w:rPr>
                    </m:ctrlPr>
                  </m:fPr>
                  <m:num>
                    <m:r>
                      <w:rPr>
                        <w:rFonts w:ascii="Cambria Math" w:eastAsiaTheme="minorEastAsia" w:hAnsi="Cambria Math" w:cs="Times New Roman"/>
                        <w:color w:val="000000" w:themeColor="text1"/>
                        <w:lang w:eastAsia="en-IN"/>
                      </w:rPr>
                      <m:t>a</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r>
                              <w:rPr>
                                <w:rFonts w:ascii="Cambria Math" w:eastAsiaTheme="minorEastAsia" w:hAnsi="Cambria Math" w:cs="Times New Roman"/>
                                <w:color w:val="000000" w:themeColor="text1"/>
                                <w:lang w:eastAsia="en-IN"/>
                              </w:rPr>
                              <m:t>x</m:t>
                            </m:r>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num>
                  <m:den>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-b</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r>
                              <w:rPr>
                                <w:rFonts w:ascii="Cambria Math" w:eastAsiaTheme="minorEastAsia" w:hAnsi="Cambria Math" w:cs="Times New Roman"/>
                                <w:color w:val="000000" w:themeColor="text1"/>
                                <w:lang w:eastAsia="en-IN"/>
                              </w:rPr>
                              <m:t>x</m:t>
                            </m:r>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y</m:t>
                                </m:r>
                              </m:e>
                              <m:sub>
                                <m:r>
                                  <w:rPr>
                                    <w:rFonts w:ascii="Cambria Math" w:eastAsiaTheme="minorEastAsia" w:hAnsi="Cambria Math" w:cs="Times New Roman"/>
                                    <w:color w:val="000000" w:themeColor="text1"/>
                                    <w:lang w:eastAsia="en-IN"/>
                                  </w:rPr>
                                  <m:t>0</m:t>
                                </m:r>
                              </m:sub>
                            </m:sSub>
                          </m:e>
                        </m:d>
                      </m:e>
                      <m:sup>
                        <m:r>
                          <w:rPr>
                            <w:rFonts w:ascii="Cambria Math" w:eastAsiaTheme="minorEastAsia" w:hAnsi="Cambria Math" w:cs="Times New Roman"/>
                            <w:color w:val="000000" w:themeColor="text1"/>
                            <w:lang w:eastAsia="en-IN"/>
                          </w:rPr>
                          <m:t>p-q-1</m:t>
                        </m:r>
                      </m:sup>
                    </m:sSup>
                    <m:r>
                      <w:rPr>
                        <w:rFonts w:ascii="Cambria Math" w:eastAsiaTheme="minorEastAsia" w:hAnsi="Cambria Math" w:cs="Times New Roman"/>
                        <w:color w:val="000000" w:themeColor="text1"/>
                        <w:lang w:eastAsia="en-IN"/>
                      </w:rPr>
                      <m:t>+a</m:t>
                    </m:r>
                    <m:sSup>
                      <m:sSupPr>
                        <m:ctrlPr>
                          <w:rPr>
                            <w:rFonts w:ascii="Cambria Math" w:eastAsiaTheme="minorEastAsia" w:hAnsi="Cambria Math" w:cs="Times New Roman"/>
                            <w:i/>
                            <w:color w:val="000000" w:themeColor="text1"/>
                            <w:lang w:val="en-IN" w:eastAsia="en-IN" w:bidi="hi-IN"/>
                          </w:rPr>
                        </m:ctrlPr>
                      </m:sSupPr>
                      <m:e>
                        <m:d>
                          <m:dPr>
                            <m:ctrlPr>
                              <w:rPr>
                                <w:rFonts w:ascii="Cambria Math" w:eastAsiaTheme="minorEastAsia" w:hAnsi="Cambria Math" w:cs="Times New Roman"/>
                                <w:i/>
                                <w:color w:val="000000" w:themeColor="text1"/>
                                <w:lang w:val="en-IN" w:eastAsia="en-IN" w:bidi="hi-IN"/>
                              </w:rPr>
                            </m:ctrlPr>
                          </m:dPr>
                          <m:e>
                            <m:sSub>
                              <m:sSubPr>
                                <m:ctrlPr>
                                  <w:rPr>
                                    <w:rFonts w:ascii="Cambria Math" w:eastAsiaTheme="minorEastAsia" w:hAnsi="Cambria Math" w:cs="Times New Roman"/>
                                    <w:i/>
                                    <w:color w:val="000000" w:themeColor="text1"/>
                                    <w:lang w:val="en-IN" w:eastAsia="en-IN" w:bidi="hi-IN"/>
                                  </w:rPr>
                                </m:ctrlPr>
                              </m:sSubPr>
                              <m:e>
                                <m:r>
                                  <w:rPr>
                                    <w:rFonts w:ascii="Cambria Math" w:eastAsiaTheme="minorEastAsia" w:hAnsi="Cambria Math" w:cs="Times New Roman"/>
                                    <w:color w:val="000000" w:themeColor="text1"/>
                                    <w:lang w:eastAsia="en-IN"/>
                                  </w:rPr>
                                  <m:t>x</m:t>
                                </m:r>
                              </m:e>
                              <m:sub>
                                <m:r>
                                  <w:rPr>
                                    <w:rFonts w:ascii="Cambria Math" w:eastAsiaTheme="minorEastAsia" w:hAnsi="Cambria Math" w:cs="Times New Roman"/>
                                    <w:color w:val="000000" w:themeColor="text1"/>
                                    <w:lang w:eastAsia="en-IN"/>
                                  </w:rPr>
                                  <m:t>0</m:t>
                                </m:r>
                              </m:sub>
                            </m:sSub>
                            <m:r>
                              <w:rPr>
                                <w:rFonts w:ascii="Cambria Math" w:eastAsiaTheme="minorEastAsia" w:hAnsi="Cambria Math" w:cs="Times New Roman"/>
                                <w:color w:val="000000" w:themeColor="text1"/>
                                <w:lang w:eastAsia="en-IN"/>
                              </w:rPr>
                              <m:t>x</m:t>
                            </m:r>
                          </m:e>
                        </m:d>
                      </m:e>
                      <m:sup>
                        <m:r>
                          <w:rPr>
                            <w:rFonts w:ascii="Cambria Math" w:eastAsiaTheme="minorEastAsia" w:hAnsi="Cambria Math" w:cs="Times New Roman"/>
                            <w:color w:val="000000" w:themeColor="text1"/>
                            <w:lang w:eastAsia="en-IN"/>
                          </w:rPr>
                          <m:t>p-q-1</m:t>
                        </m:r>
                      </m:sup>
                    </m:sSup>
                  </m:den>
                </m:f>
              </m:oMath>
            </m:oMathPara>
          </w:p>
          <w:p w14:paraId="2D10B300" w14:textId="77777777" w:rsidR="00D730E4" w:rsidRPr="009B22A4" w:rsidRDefault="00D730E4" w:rsidP="00B70A2A">
            <w:pPr>
              <w:pStyle w:val="ListParagraph"/>
              <w:autoSpaceDE w:val="0"/>
              <w:autoSpaceDN w:val="0"/>
              <w:adjustRightInd w:val="0"/>
              <w:spacing w:line="240" w:lineRule="auto"/>
              <w:ind w:left="0"/>
              <w:rPr>
                <w:rFonts w:ascii="Times New Roman" w:eastAsiaTheme="minorEastAsia" w:hAnsi="Times New Roman" w:cs="Times New Roman"/>
                <w:color w:val="000000" w:themeColor="text1"/>
                <w:lang w:eastAsia="en-IN"/>
              </w:rPr>
            </w:pPr>
          </w:p>
        </w:tc>
      </w:tr>
      <w:tr w:rsidR="009B22A4" w:rsidRPr="009B22A4" w14:paraId="1BB19090" w14:textId="77777777" w:rsidTr="00E65F2F">
        <w:tc>
          <w:tcPr>
            <w:tcW w:w="904" w:type="pct"/>
            <w:shd w:val="clear" w:color="auto" w:fill="auto"/>
          </w:tcPr>
          <w:p w14:paraId="1688B55D"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FORCE</w:t>
            </w:r>
          </w:p>
        </w:tc>
        <w:tc>
          <w:tcPr>
            <w:tcW w:w="4096" w:type="pct"/>
            <w:shd w:val="clear" w:color="auto" w:fill="auto"/>
          </w:tcPr>
          <w:p w14:paraId="15A26B9B" w14:textId="77777777" w:rsidR="00D730E4" w:rsidRPr="009B22A4" w:rsidRDefault="00D730E4" w:rsidP="00785D04">
            <w:pPr>
              <w:autoSpaceDE w:val="0"/>
              <w:autoSpaceDN w:val="0"/>
              <w:adjustRightInd w:val="0"/>
              <w:spacing w:after="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Forces are </w:t>
            </w:r>
            <w:r w:rsidRPr="009B22A4">
              <w:rPr>
                <w:rFonts w:ascii="Times New Roman" w:hAnsi="Times New Roman" w:cs="Times New Roman"/>
                <w:b/>
                <w:bCs/>
                <w:color w:val="000000" w:themeColor="text1"/>
                <w:lang w:val="en-IN" w:eastAsia="en-IN"/>
              </w:rPr>
              <w:t>elements</w:t>
            </w:r>
            <w:r w:rsidRPr="009B22A4">
              <w:rPr>
                <w:rFonts w:ascii="Times New Roman" w:hAnsi="Times New Roman" w:cs="Times New Roman"/>
                <w:color w:val="000000" w:themeColor="text1"/>
                <w:lang w:val="en-IN" w:eastAsia="en-IN"/>
              </w:rPr>
              <w:t xml:space="preserve"> that perform </w:t>
            </w:r>
            <w:r w:rsidRPr="009B22A4">
              <w:rPr>
                <w:rFonts w:ascii="Times New Roman" w:hAnsi="Times New Roman" w:cs="Times New Roman"/>
                <w:i/>
                <w:iCs/>
                <w:color w:val="000000" w:themeColor="text1"/>
                <w:lang w:val="en-IN" w:eastAsia="en-IN"/>
              </w:rPr>
              <w:t>actions</w:t>
            </w:r>
            <w:r w:rsidRPr="009B22A4">
              <w:rPr>
                <w:rFonts w:ascii="Times New Roman" w:hAnsi="Times New Roman" w:cs="Times New Roman"/>
                <w:color w:val="000000" w:themeColor="text1"/>
                <w:lang w:val="en-IN" w:eastAsia="en-IN"/>
              </w:rPr>
              <w:t xml:space="preserve"> directed against a given enemy element or target. A commander may activate his forces, causing a collection of actions to begin which, in themselves, cause processes that result in some</w:t>
            </w:r>
          </w:p>
          <w:p w14:paraId="1306E357" w14:textId="77777777" w:rsidR="00D730E4" w:rsidRPr="009B22A4" w:rsidRDefault="00D730E4" w:rsidP="006767D8">
            <w:pPr>
              <w:autoSpaceDE w:val="0"/>
              <w:autoSpaceDN w:val="0"/>
              <w:adjustRightInd w:val="0"/>
              <w:spacing w:after="0"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measurable result. The combination of these actions creates an effect on the</w:t>
            </w:r>
          </w:p>
          <w:p w14:paraId="0A4C45C5" w14:textId="58751411" w:rsidR="00D730E4" w:rsidRPr="009B22A4" w:rsidRDefault="00D730E4" w:rsidP="00D75A38">
            <w:pPr>
              <w:autoSpaceDE w:val="0"/>
              <w:autoSpaceDN w:val="0"/>
              <w:adjustRightInd w:val="0"/>
              <w:spacing w:after="0" w:line="240" w:lineRule="auto"/>
              <w:ind w:right="6"/>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enemy which is called combat power</w:t>
            </w:r>
            <w:sdt>
              <w:sdtPr>
                <w:rPr>
                  <w:rFonts w:ascii="Times New Roman" w:hAnsi="Times New Roman" w:cs="Times New Roman"/>
                  <w:color w:val="000000" w:themeColor="text1"/>
                  <w:lang w:val="en-IN" w:eastAsia="en-IN"/>
                </w:rPr>
                <w:id w:val="28465270"/>
                <w:citation/>
              </w:sdtPr>
              <w:sdtEndPr/>
              <w:sdtContent>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 CITATION Hug93 \l 16393 </w:instrText>
                </w:r>
                <w:r w:rsidRPr="009B22A4">
                  <w:rPr>
                    <w:rFonts w:ascii="Times New Roman" w:hAnsi="Times New Roman" w:cs="Times New Roman"/>
                    <w:color w:val="000000" w:themeColor="text1"/>
                    <w:lang w:val="en-IN" w:eastAsia="en-IN"/>
                  </w:rPr>
                  <w:fldChar w:fldCharType="separate"/>
                </w:r>
                <w:r w:rsidR="0074037F">
                  <w:rPr>
                    <w:rFonts w:ascii="Times New Roman" w:hAnsi="Times New Roman" w:cs="Times New Roman"/>
                    <w:noProof/>
                    <w:color w:val="000000" w:themeColor="text1"/>
                    <w:lang w:val="en-IN" w:eastAsia="en-IN"/>
                  </w:rPr>
                  <w:t xml:space="preserve"> </w:t>
                </w:r>
                <w:r w:rsidR="0074037F" w:rsidRPr="0074037F">
                  <w:rPr>
                    <w:rFonts w:ascii="Times New Roman" w:hAnsi="Times New Roman" w:cs="Times New Roman"/>
                    <w:noProof/>
                    <w:color w:val="000000" w:themeColor="text1"/>
                    <w:lang w:val="en-IN" w:eastAsia="en-IN"/>
                  </w:rPr>
                  <w:t>(Hughes, 1993)</w:t>
                </w:r>
                <w:r w:rsidRPr="009B22A4">
                  <w:rPr>
                    <w:rFonts w:ascii="Times New Roman" w:hAnsi="Times New Roman" w:cs="Times New Roman"/>
                    <w:color w:val="000000" w:themeColor="text1"/>
                    <w:lang w:val="en-IN" w:eastAsia="en-IN"/>
                  </w:rPr>
                  <w:fldChar w:fldCharType="end"/>
                </w:r>
              </w:sdtContent>
            </w:sdt>
            <w:r w:rsidRPr="009B22A4">
              <w:rPr>
                <w:rFonts w:ascii="Times New Roman" w:hAnsi="Times New Roman" w:cs="Times New Roman"/>
                <w:color w:val="000000" w:themeColor="text1"/>
                <w:lang w:val="en-IN" w:eastAsia="en-IN"/>
              </w:rPr>
              <w:t>.</w:t>
            </w:r>
          </w:p>
          <w:p w14:paraId="2B1D3CC8" w14:textId="77777777" w:rsidR="00D730E4" w:rsidRPr="009B22A4" w:rsidRDefault="00D730E4" w:rsidP="00D75A38">
            <w:pPr>
              <w:autoSpaceDE w:val="0"/>
              <w:autoSpaceDN w:val="0"/>
              <w:adjustRightInd w:val="0"/>
              <w:spacing w:after="0" w:line="240" w:lineRule="auto"/>
              <w:ind w:right="6"/>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A Group</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 XE "Group"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of naval ships that operate and fight together.</w:t>
            </w:r>
          </w:p>
        </w:tc>
      </w:tr>
      <w:tr w:rsidR="00DC1604" w:rsidRPr="009B22A4" w14:paraId="55B3465D" w14:textId="77777777" w:rsidTr="00E65F2F">
        <w:tc>
          <w:tcPr>
            <w:tcW w:w="904" w:type="pct"/>
            <w:shd w:val="clear" w:color="auto" w:fill="auto"/>
          </w:tcPr>
          <w:p w14:paraId="060397DE" w14:textId="77777777"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8"/>
                <w:szCs w:val="18"/>
              </w:rPr>
              <w:t>JTLS -Go</w:t>
            </w:r>
          </w:p>
        </w:tc>
        <w:tc>
          <w:tcPr>
            <w:tcW w:w="4096" w:type="pct"/>
            <w:shd w:val="clear" w:color="auto" w:fill="auto"/>
          </w:tcPr>
          <w:p w14:paraId="52E5D1ED" w14:textId="77777777" w:rsidR="00D730E4" w:rsidRPr="009B22A4" w:rsidRDefault="00D730E4" w:rsidP="00B70A2A">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The Joint Theatre Level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-Global Operations (JTLS-GO) is an interactive, web-enabled, joint and coalition wargaming system. JTLS-GO represents civil-military decision-making environments from a globally integrated operational-level perspective, which includes Air, </w:t>
            </w:r>
            <w:r w:rsidRPr="009B22A4">
              <w:rPr>
                <w:rFonts w:ascii="Times New Roman" w:hAnsi="Times New Roman" w:cs="Times New Roman"/>
                <w:color w:val="000000" w:themeColor="text1"/>
                <w:lang w:val="en-IN" w:eastAsia="en-IN"/>
              </w:rPr>
              <w:lastRenderedPageBreak/>
              <w:t>Land, Maritime, Space, Intelligence, Logistics, and Special Operations. These environments can be configured and scaled to examine joint tasks, operations, functions, and missions at the strategic</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"strategic"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national (SN), strategic theatre (ST), operational (OP), and tactical (TA) levels of war. The JTLS-GO is primarily an operational-level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w:instrText>
            </w:r>
            <w:r w:rsidRPr="009B22A4">
              <w:rPr>
                <w:rFonts w:ascii="Times New Roman" w:hAnsi="Times New Roman" w:cs="Times New Roman"/>
                <w:noProof/>
                <w:snapToGrid w:val="0"/>
                <w:color w:val="000000" w:themeColor="text1"/>
              </w:rPr>
              <w:instrText>simulation</w:instrText>
            </w:r>
            <w:r w:rsidRPr="009B22A4">
              <w:rPr>
                <w:rFonts w:ascii="Times New Roman" w:hAnsi="Times New Roman" w:cs="Times New Roman"/>
                <w:color w:val="000000" w:themeColor="text1"/>
              </w:rPr>
              <w:instrText xml:space="preserve">"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w:t>
            </w:r>
          </w:p>
        </w:tc>
      </w:tr>
      <w:tr w:rsidR="00DC1604" w:rsidRPr="009B22A4" w14:paraId="4FDA15EB" w14:textId="77777777" w:rsidTr="00E65F2F">
        <w:tc>
          <w:tcPr>
            <w:tcW w:w="904" w:type="pct"/>
            <w:shd w:val="clear" w:color="auto" w:fill="auto"/>
          </w:tcPr>
          <w:p w14:paraId="599F52BF"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LCAC</w:t>
            </w:r>
          </w:p>
        </w:tc>
        <w:tc>
          <w:tcPr>
            <w:tcW w:w="4096" w:type="pct"/>
            <w:shd w:val="clear" w:color="auto" w:fill="auto"/>
          </w:tcPr>
          <w:p w14:paraId="503657FB" w14:textId="6B100A2E" w:rsidR="00D730E4" w:rsidRPr="009B22A4" w:rsidRDefault="00D730E4" w:rsidP="00E65F2F">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Landing Craft Air Cushion is also known as Hovercraft or watercraft. These are used for transport and landing of soldier, tanks, cargo from ship to shore. This comes under the </w:t>
            </w:r>
            <w:r w:rsidR="005478F1">
              <w:rPr>
                <w:rFonts w:ascii="Times New Roman" w:hAnsi="Times New Roman" w:cs="Times New Roman"/>
                <w:color w:val="000000" w:themeColor="text1"/>
              </w:rPr>
              <w:t>collaborative</w:t>
            </w:r>
            <w:r w:rsidRPr="009B22A4">
              <w:rPr>
                <w:rFonts w:ascii="Times New Roman" w:hAnsi="Times New Roman" w:cs="Times New Roman"/>
                <w:color w:val="000000" w:themeColor="text1"/>
              </w:rPr>
              <w:t xml:space="preserve"> marine forces. </w:t>
            </w:r>
          </w:p>
        </w:tc>
      </w:tr>
      <w:tr w:rsidR="00DC1604" w:rsidRPr="009B22A4" w14:paraId="11F69057" w14:textId="77777777" w:rsidTr="00E65F2F">
        <w:tc>
          <w:tcPr>
            <w:tcW w:w="904" w:type="pct"/>
            <w:shd w:val="clear" w:color="auto" w:fill="auto"/>
          </w:tcPr>
          <w:p w14:paraId="7C87BB20"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Unit</w:t>
            </w:r>
          </w:p>
        </w:tc>
        <w:tc>
          <w:tcPr>
            <w:tcW w:w="4096" w:type="pct"/>
            <w:shd w:val="clear" w:color="auto" w:fill="auto"/>
          </w:tcPr>
          <w:p w14:paraId="7E22A3E5"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A unit is an individual ship in a force</w:t>
            </w:r>
          </w:p>
        </w:tc>
      </w:tr>
      <w:tr w:rsidR="00DC1604" w:rsidRPr="009B22A4" w14:paraId="3DAB6CF5" w14:textId="77777777" w:rsidTr="00E65F2F">
        <w:tc>
          <w:tcPr>
            <w:tcW w:w="904" w:type="pct"/>
            <w:shd w:val="clear" w:color="auto" w:fill="auto"/>
          </w:tcPr>
          <w:p w14:paraId="3B0C0EBB"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Salvo</w:t>
            </w:r>
          </w:p>
        </w:tc>
        <w:tc>
          <w:tcPr>
            <w:tcW w:w="4096" w:type="pct"/>
            <w:shd w:val="clear" w:color="auto" w:fill="auto"/>
          </w:tcPr>
          <w:p w14:paraId="589DED74"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 xml:space="preserve">A salvo is the number of shots fired as a unit of force in a discrete </w:t>
            </w:r>
            <w:proofErr w:type="gramStart"/>
            <w:r w:rsidRPr="009B22A4">
              <w:rPr>
                <w:rFonts w:ascii="Times New Roman" w:hAnsi="Times New Roman" w:cs="Times New Roman"/>
                <w:color w:val="000000" w:themeColor="text1"/>
              </w:rPr>
              <w:t>period of time</w:t>
            </w:r>
            <w:proofErr w:type="gramEnd"/>
            <w:r w:rsidRPr="009B22A4">
              <w:rPr>
                <w:rFonts w:ascii="Times New Roman" w:hAnsi="Times New Roman" w:cs="Times New Roman"/>
                <w:color w:val="000000" w:themeColor="text1"/>
              </w:rPr>
              <w:t>.</w:t>
            </w:r>
          </w:p>
        </w:tc>
      </w:tr>
      <w:tr w:rsidR="00DC1604" w:rsidRPr="009B22A4" w14:paraId="6E3DC662" w14:textId="77777777" w:rsidTr="00E65F2F">
        <w:tc>
          <w:tcPr>
            <w:tcW w:w="904" w:type="pct"/>
            <w:shd w:val="clear" w:color="auto" w:fill="auto"/>
          </w:tcPr>
          <w:p w14:paraId="747FC978"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Combat Potential</w:t>
            </w:r>
          </w:p>
        </w:tc>
        <w:tc>
          <w:tcPr>
            <w:tcW w:w="4096" w:type="pct"/>
            <w:shd w:val="clear" w:color="auto" w:fill="auto"/>
          </w:tcPr>
          <w:p w14:paraId="6560F1F5" w14:textId="77777777" w:rsidR="00D730E4" w:rsidRPr="009B22A4" w:rsidRDefault="00D730E4" w:rsidP="00740E05">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Combat potential is a force’s total </w:t>
            </w:r>
            <w:r w:rsidRPr="009B22A4">
              <w:rPr>
                <w:rFonts w:ascii="Times New Roman" w:hAnsi="Times New Roman" w:cs="Times New Roman"/>
                <w:b/>
                <w:bCs/>
                <w:color w:val="000000" w:themeColor="text1"/>
              </w:rPr>
              <w:t>stored offensive capability</w:t>
            </w:r>
            <w:r w:rsidRPr="009B22A4">
              <w:rPr>
                <w:rFonts w:ascii="Times New Roman" w:hAnsi="Times New Roman" w:cs="Times New Roman"/>
                <w:color w:val="000000" w:themeColor="text1"/>
              </w:rPr>
              <w:t xml:space="preserve"> of an element or force measured in number of total shots available.</w:t>
            </w:r>
          </w:p>
          <w:p w14:paraId="33160154" w14:textId="618B34E7" w:rsidR="00D730E4" w:rsidRPr="009B22A4" w:rsidRDefault="00D730E4" w:rsidP="00740E05">
            <w:pPr>
              <w:spacing w:after="0"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The </w:t>
            </w:r>
            <w:r w:rsidRPr="009B22A4">
              <w:rPr>
                <w:rFonts w:ascii="Times New Roman" w:hAnsi="Times New Roman" w:cs="Times New Roman"/>
                <w:b/>
                <w:bCs/>
                <w:color w:val="000000" w:themeColor="text1"/>
              </w:rPr>
              <w:t>capacity</w:t>
            </w:r>
            <w:r w:rsidRPr="009B22A4">
              <w:rPr>
                <w:rFonts w:ascii="Times New Roman" w:hAnsi="Times New Roman" w:cs="Times New Roman"/>
                <w:color w:val="000000" w:themeColor="text1"/>
              </w:rPr>
              <w:t xml:space="preserve"> for forces to successfully engage in combat is called combat</w:t>
            </w:r>
            <w:r w:rsidR="00AD74A5" w:rsidRPr="009B22A4">
              <w:rPr>
                <w:rFonts w:ascii="Times New Roman" w:hAnsi="Times New Roman" w:cs="Times New Roman"/>
                <w:color w:val="000000" w:themeColor="text1"/>
              </w:rPr>
              <w:t xml:space="preserve"> </w:t>
            </w:r>
            <w:r w:rsidRPr="009B22A4">
              <w:rPr>
                <w:rFonts w:ascii="Times New Roman" w:hAnsi="Times New Roman" w:cs="Times New Roman"/>
                <w:color w:val="000000" w:themeColor="text1"/>
              </w:rPr>
              <w:t>potential. The combat potential of forces can be measured in terms of their</w:t>
            </w:r>
            <w:r w:rsidR="00AD74A5" w:rsidRPr="009B22A4">
              <w:rPr>
                <w:rFonts w:ascii="Times New Roman" w:hAnsi="Times New Roman" w:cs="Times New Roman"/>
                <w:color w:val="000000" w:themeColor="text1"/>
              </w:rPr>
              <w:t xml:space="preserve"> </w:t>
            </w:r>
            <w:r w:rsidRPr="009B22A4">
              <w:rPr>
                <w:rFonts w:ascii="Times New Roman" w:hAnsi="Times New Roman" w:cs="Times New Roman"/>
                <w:color w:val="000000" w:themeColor="text1"/>
              </w:rPr>
              <w:t xml:space="preserve">designed and available potential. The designed combat potential of forces is the </w:t>
            </w:r>
            <w:r w:rsidRPr="009B22A4">
              <w:rPr>
                <w:rFonts w:ascii="Times New Roman" w:hAnsi="Times New Roman" w:cs="Times New Roman"/>
                <w:color w:val="000000" w:themeColor="text1"/>
              </w:rPr>
              <w:lastRenderedPageBreak/>
              <w:t xml:space="preserve">capacity of those forces to engage in combat, measured under ideal conditions of training, equipment, </w:t>
            </w:r>
            <w:proofErr w:type="gramStart"/>
            <w:r w:rsidRPr="009B22A4">
              <w:rPr>
                <w:rFonts w:ascii="Times New Roman" w:hAnsi="Times New Roman" w:cs="Times New Roman"/>
                <w:color w:val="000000" w:themeColor="text1"/>
              </w:rPr>
              <w:t>organization</w:t>
            </w:r>
            <w:proofErr w:type="gramEnd"/>
            <w:r w:rsidRPr="009B22A4">
              <w:rPr>
                <w:rFonts w:ascii="Times New Roman" w:hAnsi="Times New Roman" w:cs="Times New Roman"/>
                <w:color w:val="000000" w:themeColor="text1"/>
              </w:rPr>
              <w:t xml:space="preserve"> and motivation. The available combat potential is the potential value of forces in the current state with respect to training, equipment, organization, motivation, geographic and weather environment, and specific enemy</w:t>
            </w:r>
            <w:sdt>
              <w:sdtPr>
                <w:rPr>
                  <w:rFonts w:ascii="Times New Roman" w:hAnsi="Times New Roman" w:cs="Times New Roman"/>
                  <w:color w:val="000000" w:themeColor="text1"/>
                </w:rPr>
                <w:id w:val="698440262"/>
                <w:citation/>
              </w:sdtPr>
              <w:sdtEndPr/>
              <w:sdtContent>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lang w:val="en-IN"/>
                  </w:rPr>
                  <w:instrText xml:space="preserve"> CITATION Hug93 \l 16393 </w:instrText>
                </w:r>
                <w:r w:rsidRPr="009B22A4">
                  <w:rPr>
                    <w:rFonts w:ascii="Times New Roman" w:hAnsi="Times New Roman" w:cs="Times New Roman"/>
                    <w:color w:val="000000" w:themeColor="text1"/>
                  </w:rPr>
                  <w:fldChar w:fldCharType="separate"/>
                </w:r>
                <w:r w:rsidR="0074037F">
                  <w:rPr>
                    <w:rFonts w:ascii="Times New Roman" w:hAnsi="Times New Roman" w:cs="Times New Roman"/>
                    <w:noProof/>
                    <w:color w:val="000000" w:themeColor="text1"/>
                    <w:lang w:val="en-IN"/>
                  </w:rPr>
                  <w:t xml:space="preserve"> </w:t>
                </w:r>
                <w:r w:rsidR="0074037F" w:rsidRPr="0074037F">
                  <w:rPr>
                    <w:rFonts w:ascii="Times New Roman" w:hAnsi="Times New Roman" w:cs="Times New Roman"/>
                    <w:noProof/>
                    <w:color w:val="000000" w:themeColor="text1"/>
                    <w:lang w:val="en-IN"/>
                  </w:rPr>
                  <w:t>(Hughes, 1993)</w:t>
                </w:r>
                <w:r w:rsidRPr="009B22A4">
                  <w:rPr>
                    <w:rFonts w:ascii="Times New Roman" w:hAnsi="Times New Roman" w:cs="Times New Roman"/>
                    <w:color w:val="000000" w:themeColor="text1"/>
                  </w:rPr>
                  <w:fldChar w:fldCharType="end"/>
                </w:r>
              </w:sdtContent>
            </w:sdt>
            <w:r w:rsidRPr="009B22A4">
              <w:rPr>
                <w:rFonts w:ascii="Times New Roman" w:hAnsi="Times New Roman" w:cs="Times New Roman"/>
                <w:color w:val="000000" w:themeColor="text1"/>
              </w:rPr>
              <w:t>.</w:t>
            </w:r>
          </w:p>
        </w:tc>
      </w:tr>
      <w:tr w:rsidR="00D75A38" w:rsidRPr="009B22A4" w14:paraId="3461E828" w14:textId="77777777" w:rsidTr="00E65F2F">
        <w:tc>
          <w:tcPr>
            <w:tcW w:w="5000" w:type="pct"/>
            <w:gridSpan w:val="2"/>
            <w:shd w:val="clear" w:color="auto" w:fill="auto"/>
          </w:tcPr>
          <w:p w14:paraId="02011327" w14:textId="77777777" w:rsidR="00D75A38" w:rsidRPr="009B22A4" w:rsidRDefault="00D75A38"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Combat power</w:t>
            </w:r>
          </w:p>
          <w:p w14:paraId="73478090" w14:textId="07311BB8" w:rsidR="00D75A38" w:rsidRPr="009B22A4" w:rsidRDefault="00D75A38" w:rsidP="002553AC">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Also called </w:t>
            </w:r>
            <w:r w:rsidRPr="009B22A4">
              <w:rPr>
                <w:rFonts w:ascii="Times New Roman" w:hAnsi="Times New Roman" w:cs="Times New Roman"/>
                <w:b/>
                <w:bCs/>
                <w:color w:val="000000" w:themeColor="text1"/>
              </w:rPr>
              <w:t>striking power</w:t>
            </w:r>
            <w:r w:rsidRPr="009B22A4">
              <w:rPr>
                <w:rFonts w:ascii="Times New Roman" w:hAnsi="Times New Roman" w:cs="Times New Roman"/>
                <w:color w:val="000000" w:themeColor="text1"/>
              </w:rPr>
              <w:t xml:space="preserve">, is the </w:t>
            </w:r>
            <w:r w:rsidRPr="009B22A4">
              <w:rPr>
                <w:rFonts w:ascii="Times New Roman" w:hAnsi="Times New Roman" w:cs="Times New Roman"/>
                <w:b/>
                <w:bCs/>
                <w:color w:val="000000" w:themeColor="text1"/>
              </w:rPr>
              <w:t>maximum offensive capability</w:t>
            </w:r>
            <w:r w:rsidRPr="009B22A4">
              <w:rPr>
                <w:rFonts w:ascii="Times New Roman" w:hAnsi="Times New Roman" w:cs="Times New Roman"/>
                <w:color w:val="000000" w:themeColor="text1"/>
              </w:rPr>
              <w:t xml:space="preserve"> of an element or force per salvo, measured in the number of hitting shots that would be achieved in the absence of degrading factors.</w:t>
            </w:r>
          </w:p>
          <w:p w14:paraId="191C1365" w14:textId="4C7FF2D0" w:rsidR="00D75A38" w:rsidRPr="009B22A4" w:rsidRDefault="00D75A38" w:rsidP="00B70A2A">
            <w:pPr>
              <w:keepNext/>
              <w:spacing w:line="240" w:lineRule="auto"/>
              <w:jc w:val="center"/>
              <w:rPr>
                <w:rFonts w:ascii="Times New Roman" w:hAnsi="Times New Roman" w:cs="Times New Roman"/>
                <w:color w:val="000000" w:themeColor="text1"/>
              </w:rPr>
            </w:pPr>
            <w:r w:rsidRPr="009B22A4">
              <w:rPr>
                <w:rFonts w:ascii="Times New Roman" w:hAnsi="Times New Roman" w:cs="Times New Roman"/>
                <w:color w:val="000000" w:themeColor="text1"/>
              </w:rPr>
              <w:object w:dxaOrig="13635" w:dyaOrig="6975" w14:anchorId="7ABF08FB">
                <v:shape id="_x0000_i1025" type="#_x0000_t75" style="width:189.55pt;height:116.15pt" o:ole="">
                  <v:imagedata r:id="rId48" o:title=""/>
                </v:shape>
                <o:OLEObject Type="Embed" ProgID="PBrush" ShapeID="_x0000_i1025" DrawAspect="Content" ObjectID="_1758858552" r:id="rId49"/>
              </w:object>
            </w:r>
          </w:p>
          <w:p w14:paraId="6520BF90" w14:textId="4CDBF516" w:rsidR="00D75A38" w:rsidRPr="009B22A4" w:rsidRDefault="00D75A38" w:rsidP="002553AC">
            <w:pPr>
              <w:pStyle w:val="Caption"/>
              <w:ind w:left="769" w:hanging="769"/>
              <w:jc w:val="both"/>
              <w:rPr>
                <w:rFonts w:ascii="Times New Roman" w:hAnsi="Times New Roman" w:cs="Times New Roman"/>
                <w:i w:val="0"/>
                <w:iCs w:val="0"/>
                <w:color w:val="000000" w:themeColor="text1"/>
                <w:sz w:val="20"/>
                <w:szCs w:val="20"/>
              </w:rPr>
            </w:pPr>
            <w:bookmarkStart w:id="67" w:name="_Toc119670445"/>
            <w:r w:rsidRPr="00740E05">
              <w:rPr>
                <w:rFonts w:ascii="Times New Roman" w:hAnsi="Times New Roman" w:cs="Times New Roman"/>
                <w:i w:val="0"/>
                <w:iCs w:val="0"/>
                <w:color w:val="000000" w:themeColor="text1"/>
                <w:sz w:val="16"/>
                <w:szCs w:val="16"/>
              </w:rPr>
              <w:lastRenderedPageBreak/>
              <w:t xml:space="preserve">Figure </w:t>
            </w:r>
            <w:r w:rsidRPr="00740E05">
              <w:rPr>
                <w:rFonts w:ascii="Times New Roman" w:hAnsi="Times New Roman" w:cs="Times New Roman"/>
                <w:i w:val="0"/>
                <w:iCs w:val="0"/>
                <w:color w:val="000000" w:themeColor="text1"/>
                <w:sz w:val="16"/>
                <w:szCs w:val="16"/>
              </w:rPr>
              <w:fldChar w:fldCharType="begin"/>
            </w:r>
            <w:r w:rsidRPr="00740E05">
              <w:rPr>
                <w:rFonts w:ascii="Times New Roman" w:hAnsi="Times New Roman" w:cs="Times New Roman"/>
                <w:i w:val="0"/>
                <w:iCs w:val="0"/>
                <w:color w:val="000000" w:themeColor="text1"/>
                <w:sz w:val="16"/>
                <w:szCs w:val="16"/>
              </w:rPr>
              <w:instrText xml:space="preserve"> SEQ Figure \* ARABIC </w:instrText>
            </w:r>
            <w:r w:rsidRPr="00740E05">
              <w:rPr>
                <w:rFonts w:ascii="Times New Roman" w:hAnsi="Times New Roman" w:cs="Times New Roman"/>
                <w:i w:val="0"/>
                <w:iCs w:val="0"/>
                <w:color w:val="000000" w:themeColor="text1"/>
                <w:sz w:val="16"/>
                <w:szCs w:val="16"/>
              </w:rPr>
              <w:fldChar w:fldCharType="separate"/>
            </w:r>
            <w:r w:rsidR="0035132B">
              <w:rPr>
                <w:rFonts w:ascii="Times New Roman" w:hAnsi="Times New Roman" w:cs="Times New Roman"/>
                <w:i w:val="0"/>
                <w:iCs w:val="0"/>
                <w:noProof/>
                <w:color w:val="000000" w:themeColor="text1"/>
                <w:sz w:val="16"/>
                <w:szCs w:val="16"/>
              </w:rPr>
              <w:t>22</w:t>
            </w:r>
            <w:r w:rsidRPr="00740E05">
              <w:rPr>
                <w:rFonts w:ascii="Times New Roman" w:hAnsi="Times New Roman" w:cs="Times New Roman"/>
                <w:i w:val="0"/>
                <w:iCs w:val="0"/>
                <w:noProof/>
                <w:color w:val="000000" w:themeColor="text1"/>
                <w:sz w:val="16"/>
                <w:szCs w:val="16"/>
              </w:rPr>
              <w:fldChar w:fldCharType="end"/>
            </w:r>
            <w:r w:rsidRPr="00740E05">
              <w:rPr>
                <w:rFonts w:ascii="Times New Roman" w:hAnsi="Times New Roman" w:cs="Times New Roman"/>
                <w:i w:val="0"/>
                <w:iCs w:val="0"/>
                <w:color w:val="000000" w:themeColor="text1"/>
                <w:sz w:val="16"/>
                <w:szCs w:val="16"/>
                <w:lang w:val="en-IN"/>
              </w:rPr>
              <w:t>. Visualization of three key concepts i.e., Force, Combat potential, Combat Power</w:t>
            </w:r>
            <w:sdt>
              <w:sdtPr>
                <w:rPr>
                  <w:rFonts w:ascii="Times New Roman" w:hAnsi="Times New Roman" w:cs="Times New Roman"/>
                  <w:i w:val="0"/>
                  <w:iCs w:val="0"/>
                  <w:color w:val="000000" w:themeColor="text1"/>
                  <w:sz w:val="16"/>
                  <w:szCs w:val="16"/>
                  <w:lang w:val="en-IN"/>
                </w:rPr>
                <w:id w:val="1456060056"/>
                <w:citation/>
              </w:sdtPr>
              <w:sdtEndPr/>
              <w:sdtContent>
                <w:r w:rsidRPr="00740E05">
                  <w:rPr>
                    <w:rFonts w:ascii="Times New Roman" w:hAnsi="Times New Roman" w:cs="Times New Roman"/>
                    <w:i w:val="0"/>
                    <w:iCs w:val="0"/>
                    <w:color w:val="000000" w:themeColor="text1"/>
                    <w:sz w:val="16"/>
                    <w:szCs w:val="16"/>
                    <w:lang w:val="en-IN"/>
                  </w:rPr>
                  <w:fldChar w:fldCharType="begin"/>
                </w:r>
                <w:r w:rsidRPr="00740E05">
                  <w:rPr>
                    <w:rFonts w:ascii="Times New Roman" w:hAnsi="Times New Roman" w:cs="Times New Roman"/>
                    <w:i w:val="0"/>
                    <w:iCs w:val="0"/>
                    <w:color w:val="000000" w:themeColor="text1"/>
                    <w:sz w:val="16"/>
                    <w:szCs w:val="16"/>
                    <w:lang w:val="en-IN"/>
                  </w:rPr>
                  <w:instrText xml:space="preserve"> CITATION Hug93 \l 16393 </w:instrText>
                </w:r>
                <w:r w:rsidRPr="00740E05">
                  <w:rPr>
                    <w:rFonts w:ascii="Times New Roman" w:hAnsi="Times New Roman" w:cs="Times New Roman"/>
                    <w:i w:val="0"/>
                    <w:iCs w:val="0"/>
                    <w:color w:val="000000" w:themeColor="text1"/>
                    <w:sz w:val="16"/>
                    <w:szCs w:val="16"/>
                    <w:lang w:val="en-IN"/>
                  </w:rPr>
                  <w:fldChar w:fldCharType="separate"/>
                </w:r>
                <w:r w:rsidR="0074037F">
                  <w:rPr>
                    <w:rFonts w:ascii="Times New Roman" w:hAnsi="Times New Roman" w:cs="Times New Roman"/>
                    <w:i w:val="0"/>
                    <w:iCs w:val="0"/>
                    <w:noProof/>
                    <w:color w:val="000000" w:themeColor="text1"/>
                    <w:sz w:val="16"/>
                    <w:szCs w:val="16"/>
                    <w:lang w:val="en-IN"/>
                  </w:rPr>
                  <w:t xml:space="preserve"> </w:t>
                </w:r>
                <w:r w:rsidR="0074037F" w:rsidRPr="0074037F">
                  <w:rPr>
                    <w:rFonts w:ascii="Times New Roman" w:hAnsi="Times New Roman" w:cs="Times New Roman"/>
                    <w:noProof/>
                    <w:color w:val="000000" w:themeColor="text1"/>
                    <w:sz w:val="16"/>
                    <w:szCs w:val="16"/>
                    <w:lang w:val="en-IN"/>
                  </w:rPr>
                  <w:t>(Hughes, 1993)</w:t>
                </w:r>
                <w:r w:rsidRPr="00740E05">
                  <w:rPr>
                    <w:rFonts w:ascii="Times New Roman" w:hAnsi="Times New Roman" w:cs="Times New Roman"/>
                    <w:i w:val="0"/>
                    <w:iCs w:val="0"/>
                    <w:color w:val="000000" w:themeColor="text1"/>
                    <w:sz w:val="16"/>
                    <w:szCs w:val="16"/>
                    <w:lang w:val="en-IN"/>
                  </w:rPr>
                  <w:fldChar w:fldCharType="end"/>
                </w:r>
              </w:sdtContent>
            </w:sdt>
            <w:r w:rsidRPr="00740E05">
              <w:rPr>
                <w:rFonts w:ascii="Times New Roman" w:hAnsi="Times New Roman" w:cs="Times New Roman"/>
                <w:i w:val="0"/>
                <w:iCs w:val="0"/>
                <w:color w:val="000000" w:themeColor="text1"/>
                <w:sz w:val="16"/>
                <w:szCs w:val="16"/>
                <w:lang w:val="en-IN"/>
              </w:rPr>
              <w:t>.</w:t>
            </w:r>
            <w:bookmarkEnd w:id="67"/>
          </w:p>
        </w:tc>
      </w:tr>
      <w:tr w:rsidR="00D75A38" w:rsidRPr="009B22A4" w14:paraId="06E689BA" w14:textId="77777777" w:rsidTr="00E65F2F">
        <w:tc>
          <w:tcPr>
            <w:tcW w:w="5000" w:type="pct"/>
            <w:gridSpan w:val="2"/>
            <w:shd w:val="clear" w:color="auto" w:fill="auto"/>
          </w:tcPr>
          <w:p w14:paraId="14645CE6" w14:textId="77777777" w:rsidR="00D75A38" w:rsidRPr="009B22A4" w:rsidRDefault="00D75A38"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Model</w:t>
            </w:r>
          </w:p>
          <w:p w14:paraId="129906D3" w14:textId="131E81C0" w:rsidR="00D75A38" w:rsidRPr="009B22A4" w:rsidRDefault="00D75A38" w:rsidP="000A0C36">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Model is an abstract representation of the physical system. This abstract representation can be mathematical equations. Mostly these are ordinary differential equations. Various types are</w:t>
            </w:r>
            <w:bookmarkStart w:id="68" w:name="_Toc118977443"/>
          </w:p>
          <w:tbl>
            <w:tblPr>
              <w:tblStyle w:val="FinancialTable"/>
              <w:tblpPr w:leftFromText="180" w:rightFromText="180" w:vertAnchor="text" w:horzAnchor="margin" w:tblpXSpec="center" w:tblpY="-1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1250"/>
              <w:gridCol w:w="1157"/>
              <w:gridCol w:w="1507"/>
            </w:tblGrid>
            <w:tr w:rsidR="00D75A38" w:rsidRPr="00740E05" w14:paraId="4474844C" w14:textId="77777777" w:rsidTr="00B70A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bottom"/>
                </w:tcPr>
                <w:p w14:paraId="3D46B587" w14:textId="77777777" w:rsidR="00D75A38" w:rsidRPr="00740E05" w:rsidRDefault="00D75A38" w:rsidP="00A704DA">
                  <w:pPr>
                    <w:spacing w:line="240" w:lineRule="auto"/>
                    <w:jc w:val="center"/>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lastRenderedPageBreak/>
                    <w:t>Type of Models</w:t>
                  </w:r>
                </w:p>
              </w:tc>
              <w:tc>
                <w:tcPr>
                  <w:tcW w:w="0" w:type="auto"/>
                  <w:vAlign w:val="bottom"/>
                </w:tcPr>
                <w:p w14:paraId="5CAEC266"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Example</w:t>
                  </w:r>
                </w:p>
              </w:tc>
              <w:tc>
                <w:tcPr>
                  <w:tcW w:w="0" w:type="auto"/>
                  <w:vAlign w:val="bottom"/>
                </w:tcPr>
                <w:p w14:paraId="3764B266"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Solving Methods</w:t>
                  </w:r>
                </w:p>
              </w:tc>
              <w:tc>
                <w:tcPr>
                  <w:tcW w:w="0" w:type="auto"/>
                  <w:vAlign w:val="bottom"/>
                </w:tcPr>
                <w:p w14:paraId="2D1CC9C0" w14:textId="77777777" w:rsidR="00D75A38" w:rsidRPr="00740E05" w:rsidRDefault="00D75A38" w:rsidP="00A704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Limitations</w:t>
                  </w:r>
                </w:p>
              </w:tc>
            </w:tr>
            <w:tr w:rsidR="00D75A38" w:rsidRPr="00740E05" w14:paraId="37AE941F" w14:textId="77777777" w:rsidTr="00740E05">
              <w:trPr>
                <w:cantSplit/>
                <w:trHeight w:val="1134"/>
              </w:trPr>
              <w:tc>
                <w:tcPr>
                  <w:cnfStyle w:val="001000000000" w:firstRow="0" w:lastRow="0" w:firstColumn="1" w:lastColumn="0" w:oddVBand="0" w:evenVBand="0" w:oddHBand="0" w:evenHBand="0" w:firstRowFirstColumn="0" w:firstRowLastColumn="0" w:lastRowFirstColumn="0" w:lastRowLastColumn="0"/>
                  <w:tcW w:w="0" w:type="auto"/>
                </w:tcPr>
                <w:p w14:paraId="45041E44"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Empirical</w:t>
                  </w:r>
                </w:p>
              </w:tc>
              <w:tc>
                <w:tcPr>
                  <w:tcW w:w="0" w:type="auto"/>
                  <w:textDirection w:val="btLr"/>
                  <w:vAlign w:val="center"/>
                </w:tcPr>
                <w:p w14:paraId="4A09FB8E" w14:textId="77777777" w:rsidR="00D75A38" w:rsidRPr="00D75A38" w:rsidRDefault="00D75A38" w:rsidP="00A704DA">
                  <w:pPr>
                    <w:spacing w:line="240" w:lineRule="auto"/>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P(t)=a+bt+ct</w:t>
                  </w:r>
                  <w:r w:rsidRPr="00D75A38">
                    <w:rPr>
                      <w:rFonts w:ascii="Times New Roman" w:hAnsi="Times New Roman" w:cs="Times New Roman"/>
                      <w:color w:val="000000" w:themeColor="text1"/>
                      <w:sz w:val="18"/>
                      <w:szCs w:val="18"/>
                      <w:vertAlign w:val="superscript"/>
                    </w:rPr>
                    <w:t>2</w:t>
                  </w:r>
                </w:p>
              </w:tc>
              <w:tc>
                <w:tcPr>
                  <w:tcW w:w="0" w:type="auto"/>
                  <w:textDirection w:val="btLr"/>
                  <w:vAlign w:val="center"/>
                </w:tcPr>
                <w:p w14:paraId="7C046327" w14:textId="77777777" w:rsidR="00D75A38" w:rsidRPr="00D75A38" w:rsidRDefault="00D75A38" w:rsidP="00A704DA">
                  <w:pPr>
                    <w:spacing w:line="240" w:lineRule="auto"/>
                    <w:ind w:left="113" w:right="11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Ordinary least square</w:t>
                  </w:r>
                </w:p>
              </w:tc>
              <w:tc>
                <w:tcPr>
                  <w:tcW w:w="0" w:type="auto"/>
                </w:tcPr>
                <w:p w14:paraId="4F5CD6F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Less confident about predict outside the range of the data, parameters </w:t>
                  </w:r>
                  <w:proofErr w:type="spellStart"/>
                  <w:proofErr w:type="gramStart"/>
                  <w:r w:rsidRPr="00D75A38">
                    <w:rPr>
                      <w:rFonts w:ascii="Times New Roman" w:hAnsi="Times New Roman" w:cs="Times New Roman"/>
                      <w:color w:val="000000" w:themeColor="text1"/>
                      <w:sz w:val="18"/>
                      <w:szCs w:val="18"/>
                    </w:rPr>
                    <w:t>a,b</w:t>
                  </w:r>
                  <w:proofErr w:type="gramEnd"/>
                  <w:r w:rsidRPr="00D75A38">
                    <w:rPr>
                      <w:rFonts w:ascii="Times New Roman" w:hAnsi="Times New Roman" w:cs="Times New Roman"/>
                      <w:color w:val="000000" w:themeColor="text1"/>
                      <w:sz w:val="18"/>
                      <w:szCs w:val="18"/>
                    </w:rPr>
                    <w:t>,c</w:t>
                  </w:r>
                  <w:proofErr w:type="spellEnd"/>
                  <w:r w:rsidRPr="00D75A38">
                    <w:rPr>
                      <w:rFonts w:ascii="Times New Roman" w:hAnsi="Times New Roman" w:cs="Times New Roman"/>
                      <w:color w:val="000000" w:themeColor="text1"/>
                      <w:sz w:val="18"/>
                      <w:szCs w:val="18"/>
                    </w:rPr>
                    <w:t xml:space="preserve"> has no meaning</w:t>
                  </w:r>
                </w:p>
              </w:tc>
            </w:tr>
            <w:tr w:rsidR="00D75A38" w:rsidRPr="00740E05" w14:paraId="53EB481F"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3F75486C"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Stochastic</w:t>
                  </w:r>
                </w:p>
              </w:tc>
              <w:tc>
                <w:tcPr>
                  <w:tcW w:w="0" w:type="auto"/>
                </w:tcPr>
                <w:p w14:paraId="116824F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Birth death Process</w:t>
                  </w:r>
                </w:p>
              </w:tc>
              <w:tc>
                <w:tcPr>
                  <w:tcW w:w="0" w:type="auto"/>
                </w:tcPr>
                <w:p w14:paraId="635DCC86"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Probabilistic</w:t>
                  </w:r>
                </w:p>
              </w:tc>
              <w:tc>
                <w:tcPr>
                  <w:tcW w:w="0" w:type="auto"/>
                </w:tcPr>
                <w:p w14:paraId="207C1982"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Complicated</w:t>
                  </w:r>
                </w:p>
              </w:tc>
            </w:tr>
            <w:tr w:rsidR="00D75A38" w:rsidRPr="00740E05" w14:paraId="3BCB3E20"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043ABA70"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Simulation</w:t>
                  </w:r>
                </w:p>
              </w:tc>
              <w:tc>
                <w:tcPr>
                  <w:tcW w:w="0" w:type="auto"/>
                </w:tcPr>
                <w:p w14:paraId="5C0F00C0"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Computer Program, Engineering models</w:t>
                  </w:r>
                </w:p>
              </w:tc>
              <w:tc>
                <w:tcPr>
                  <w:tcW w:w="0" w:type="auto"/>
                </w:tcPr>
                <w:p w14:paraId="469CAA14"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Random Sampling, Simulation</w:t>
                  </w:r>
                </w:p>
              </w:tc>
              <w:tc>
                <w:tcPr>
                  <w:tcW w:w="0" w:type="auto"/>
                </w:tcPr>
                <w:p w14:paraId="0335A36D"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Gives most realistic models but not the best models.</w:t>
                  </w:r>
                </w:p>
              </w:tc>
            </w:tr>
            <w:tr w:rsidR="00D75A38" w:rsidRPr="00740E05" w14:paraId="522C710F"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7F1B2DEF"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 xml:space="preserve">Deterministic </w:t>
                  </w:r>
                </w:p>
              </w:tc>
              <w:tc>
                <w:tcPr>
                  <w:tcW w:w="0" w:type="auto"/>
                </w:tcPr>
                <w:p w14:paraId="50BE38A3" w14:textId="17D3599C"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Models and sub model, no randomness in the model </w:t>
                  </w:r>
                </w:p>
              </w:tc>
              <w:tc>
                <w:tcPr>
                  <w:tcW w:w="0" w:type="auto"/>
                </w:tcPr>
                <w:p w14:paraId="2C8FA726"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Differential Equations</w:t>
                  </w:r>
                </w:p>
              </w:tc>
              <w:tc>
                <w:tcPr>
                  <w:tcW w:w="0" w:type="auto"/>
                </w:tcPr>
                <w:p w14:paraId="1E0C1FCB" w14:textId="062F9ED9"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 xml:space="preserve">All relationship model of the components </w:t>
                  </w:r>
                  <w:r w:rsidR="00E65F2F" w:rsidRPr="00D75A38">
                    <w:rPr>
                      <w:rFonts w:ascii="Times New Roman" w:hAnsi="Times New Roman" w:cs="Times New Roman"/>
                      <w:color w:val="000000" w:themeColor="text1"/>
                      <w:sz w:val="18"/>
                      <w:szCs w:val="18"/>
                    </w:rPr>
                    <w:t>is</w:t>
                  </w:r>
                  <w:r w:rsidRPr="00D75A38">
                    <w:rPr>
                      <w:rFonts w:ascii="Times New Roman" w:hAnsi="Times New Roman" w:cs="Times New Roman"/>
                      <w:color w:val="000000" w:themeColor="text1"/>
                      <w:sz w:val="18"/>
                      <w:szCs w:val="18"/>
                    </w:rPr>
                    <w:t xml:space="preserve"> not known.</w:t>
                  </w:r>
                </w:p>
              </w:tc>
            </w:tr>
            <w:tr w:rsidR="00D75A38" w:rsidRPr="00740E05" w14:paraId="436A7F40" w14:textId="77777777" w:rsidTr="00B70A2A">
              <w:tc>
                <w:tcPr>
                  <w:cnfStyle w:val="001000000000" w:firstRow="0" w:lastRow="0" w:firstColumn="1" w:lastColumn="0" w:oddVBand="0" w:evenVBand="0" w:oddHBand="0" w:evenHBand="0" w:firstRowFirstColumn="0" w:firstRowLastColumn="0" w:lastRowFirstColumn="0" w:lastRowLastColumn="0"/>
                  <w:tcW w:w="0" w:type="auto"/>
                </w:tcPr>
                <w:p w14:paraId="0DFA1CC7" w14:textId="77777777" w:rsidR="00D75A38" w:rsidRPr="00740E05" w:rsidRDefault="00D75A38" w:rsidP="00A704DA">
                  <w:pPr>
                    <w:spacing w:line="240" w:lineRule="auto"/>
                    <w:jc w:val="both"/>
                    <w:rPr>
                      <w:rFonts w:ascii="Times New Roman" w:hAnsi="Times New Roman" w:cs="Times New Roman"/>
                      <w:color w:val="000000" w:themeColor="text1"/>
                      <w:sz w:val="14"/>
                      <w:szCs w:val="14"/>
                    </w:rPr>
                  </w:pPr>
                  <w:r w:rsidRPr="00740E05">
                    <w:rPr>
                      <w:rFonts w:ascii="Times New Roman" w:hAnsi="Times New Roman" w:cs="Times New Roman"/>
                      <w:color w:val="000000" w:themeColor="text1"/>
                      <w:sz w:val="14"/>
                      <w:szCs w:val="14"/>
                    </w:rPr>
                    <w:t>Statistical</w:t>
                  </w:r>
                </w:p>
              </w:tc>
              <w:tc>
                <w:tcPr>
                  <w:tcW w:w="0" w:type="auto"/>
                </w:tcPr>
                <w:p w14:paraId="4F2EA6FA"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Hypothesis Testing</w:t>
                  </w:r>
                </w:p>
              </w:tc>
              <w:tc>
                <w:tcPr>
                  <w:tcW w:w="0" w:type="auto"/>
                </w:tcPr>
                <w:p w14:paraId="4BC8B6DC"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Statistical Analysis</w:t>
                  </w:r>
                </w:p>
              </w:tc>
              <w:tc>
                <w:tcPr>
                  <w:tcW w:w="0" w:type="auto"/>
                </w:tcPr>
                <w:p w14:paraId="6E1C014B" w14:textId="77777777" w:rsidR="00D75A38" w:rsidRPr="00D75A38" w:rsidRDefault="00D75A38" w:rsidP="00A704DA">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18"/>
                    </w:rPr>
                  </w:pPr>
                  <w:r w:rsidRPr="00D75A38">
                    <w:rPr>
                      <w:rFonts w:ascii="Times New Roman" w:hAnsi="Times New Roman" w:cs="Times New Roman"/>
                      <w:color w:val="000000" w:themeColor="text1"/>
                      <w:sz w:val="18"/>
                      <w:szCs w:val="18"/>
                    </w:rPr>
                    <w:t>Data is not available always</w:t>
                  </w:r>
                </w:p>
              </w:tc>
            </w:tr>
          </w:tbl>
          <w:p w14:paraId="6381D573" w14:textId="7A0431E9" w:rsidR="00D75A38" w:rsidRPr="00247579" w:rsidRDefault="00D75A38" w:rsidP="000A0C36">
            <w:pPr>
              <w:pStyle w:val="Caption"/>
              <w:keepNext/>
              <w:jc w:val="center"/>
              <w:rPr>
                <w:rFonts w:ascii="Times New Roman" w:hAnsi="Times New Roman" w:cs="Times New Roman"/>
                <w:b/>
                <w:bCs/>
                <w:i w:val="0"/>
                <w:iCs w:val="0"/>
                <w:color w:val="000000" w:themeColor="text1"/>
                <w:sz w:val="20"/>
                <w:szCs w:val="20"/>
              </w:rPr>
            </w:pPr>
            <w:r w:rsidRPr="00247579">
              <w:rPr>
                <w:rFonts w:ascii="Times New Roman" w:hAnsi="Times New Roman" w:cs="Times New Roman"/>
                <w:i w:val="0"/>
                <w:iCs w:val="0"/>
                <w:color w:val="000000" w:themeColor="text1"/>
              </w:rPr>
              <w:t xml:space="preserve">Table </w:t>
            </w:r>
            <w:r w:rsidRPr="00247579">
              <w:rPr>
                <w:rFonts w:ascii="Times New Roman" w:hAnsi="Times New Roman" w:cs="Times New Roman"/>
                <w:i w:val="0"/>
                <w:iCs w:val="0"/>
                <w:color w:val="000000" w:themeColor="text1"/>
              </w:rPr>
              <w:fldChar w:fldCharType="begin"/>
            </w:r>
            <w:r w:rsidRPr="00247579">
              <w:rPr>
                <w:rFonts w:ascii="Times New Roman" w:hAnsi="Times New Roman" w:cs="Times New Roman"/>
                <w:i w:val="0"/>
                <w:iCs w:val="0"/>
                <w:color w:val="000000" w:themeColor="text1"/>
              </w:rPr>
              <w:instrText xml:space="preserve"> SEQ Table \* ARABIC </w:instrText>
            </w:r>
            <w:r w:rsidRPr="00247579">
              <w:rPr>
                <w:rFonts w:ascii="Times New Roman" w:hAnsi="Times New Roman" w:cs="Times New Roman"/>
                <w:i w:val="0"/>
                <w:iCs w:val="0"/>
                <w:color w:val="000000" w:themeColor="text1"/>
              </w:rPr>
              <w:fldChar w:fldCharType="separate"/>
            </w:r>
            <w:r w:rsidR="001A1B96">
              <w:rPr>
                <w:rFonts w:ascii="Times New Roman" w:hAnsi="Times New Roman" w:cs="Times New Roman"/>
                <w:i w:val="0"/>
                <w:iCs w:val="0"/>
                <w:noProof/>
                <w:color w:val="000000" w:themeColor="text1"/>
              </w:rPr>
              <w:t>7</w:t>
            </w:r>
            <w:r w:rsidRPr="00247579">
              <w:rPr>
                <w:rFonts w:ascii="Times New Roman" w:hAnsi="Times New Roman" w:cs="Times New Roman"/>
                <w:i w:val="0"/>
                <w:iCs w:val="0"/>
                <w:color w:val="000000" w:themeColor="text1"/>
              </w:rPr>
              <w:fldChar w:fldCharType="end"/>
            </w:r>
            <w:r w:rsidRPr="00247579">
              <w:rPr>
                <w:rFonts w:ascii="Times New Roman" w:hAnsi="Times New Roman" w:cs="Times New Roman"/>
                <w:i w:val="0"/>
                <w:iCs w:val="0"/>
                <w:color w:val="000000" w:themeColor="text1"/>
                <w:lang w:val="en-IN"/>
              </w:rPr>
              <w:t>. Different Types of Models</w:t>
            </w:r>
            <w:sdt>
              <w:sdtPr>
                <w:rPr>
                  <w:rFonts w:ascii="Times New Roman" w:hAnsi="Times New Roman" w:cs="Times New Roman"/>
                  <w:b/>
                  <w:bCs/>
                  <w:i w:val="0"/>
                  <w:iCs w:val="0"/>
                  <w:color w:val="000000" w:themeColor="text1"/>
                  <w:lang w:val="en-IN"/>
                </w:rPr>
                <w:id w:val="-1797442023"/>
                <w:citation/>
              </w:sdtPr>
              <w:sdtEndPr/>
              <w:sdtContent>
                <w:r w:rsidRPr="00247579">
                  <w:rPr>
                    <w:rFonts w:ascii="Times New Roman" w:hAnsi="Times New Roman" w:cs="Times New Roman"/>
                    <w:b/>
                    <w:bCs/>
                    <w:i w:val="0"/>
                    <w:iCs w:val="0"/>
                    <w:color w:val="000000" w:themeColor="text1"/>
                    <w:lang w:val="en-IN"/>
                  </w:rPr>
                  <w:fldChar w:fldCharType="begin"/>
                </w:r>
                <w:r w:rsidRPr="00247579">
                  <w:rPr>
                    <w:rFonts w:ascii="Times New Roman" w:hAnsi="Times New Roman" w:cs="Times New Roman"/>
                    <w:b/>
                    <w:bCs/>
                    <w:i w:val="0"/>
                    <w:iCs w:val="0"/>
                    <w:color w:val="000000" w:themeColor="text1"/>
                    <w:lang w:val="en-IN"/>
                  </w:rPr>
                  <w:instrText xml:space="preserve">CITATION Bar09 \l 16393 </w:instrText>
                </w:r>
                <w:r w:rsidRPr="00247579">
                  <w:rPr>
                    <w:rFonts w:ascii="Times New Roman" w:hAnsi="Times New Roman" w:cs="Times New Roman"/>
                    <w:b/>
                    <w:bCs/>
                    <w:i w:val="0"/>
                    <w:iCs w:val="0"/>
                    <w:color w:val="000000" w:themeColor="text1"/>
                    <w:lang w:val="en-IN"/>
                  </w:rPr>
                  <w:fldChar w:fldCharType="separate"/>
                </w:r>
                <w:r w:rsidR="0074037F">
                  <w:rPr>
                    <w:rFonts w:ascii="Times New Roman" w:hAnsi="Times New Roman" w:cs="Times New Roman"/>
                    <w:b/>
                    <w:bCs/>
                    <w:i w:val="0"/>
                    <w:iCs w:val="0"/>
                    <w:noProof/>
                    <w:color w:val="000000" w:themeColor="text1"/>
                    <w:lang w:val="en-IN"/>
                  </w:rPr>
                  <w:t xml:space="preserve"> </w:t>
                </w:r>
                <w:r w:rsidR="0074037F" w:rsidRPr="0074037F">
                  <w:rPr>
                    <w:rFonts w:ascii="Times New Roman" w:hAnsi="Times New Roman" w:cs="Times New Roman"/>
                    <w:noProof/>
                    <w:color w:val="000000" w:themeColor="text1"/>
                    <w:lang w:val="en-IN"/>
                  </w:rPr>
                  <w:t>(Barnes &amp; Fulford, 2009)</w:t>
                </w:r>
                <w:r w:rsidRPr="00247579">
                  <w:rPr>
                    <w:rFonts w:ascii="Times New Roman" w:hAnsi="Times New Roman" w:cs="Times New Roman"/>
                    <w:b/>
                    <w:bCs/>
                    <w:i w:val="0"/>
                    <w:iCs w:val="0"/>
                    <w:color w:val="000000" w:themeColor="text1"/>
                    <w:lang w:val="en-IN"/>
                  </w:rPr>
                  <w:fldChar w:fldCharType="end"/>
                </w:r>
              </w:sdtContent>
            </w:sdt>
            <w:bookmarkEnd w:id="68"/>
          </w:p>
        </w:tc>
      </w:tr>
      <w:tr w:rsidR="00DC1604" w:rsidRPr="009B22A4" w14:paraId="7A96E063" w14:textId="77777777" w:rsidTr="00E65F2F">
        <w:tc>
          <w:tcPr>
            <w:tcW w:w="904" w:type="pct"/>
            <w:shd w:val="clear" w:color="auto" w:fill="auto"/>
          </w:tcPr>
          <w:p w14:paraId="553E5C17"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ORBAT</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"ORBAT" </w:instrText>
            </w:r>
            <w:r w:rsidRPr="009B22A4">
              <w:rPr>
                <w:rFonts w:ascii="Times New Roman" w:hAnsi="Times New Roman" w:cs="Times New Roman"/>
                <w:color w:val="000000" w:themeColor="text1"/>
              </w:rPr>
              <w:fldChar w:fldCharType="end"/>
            </w:r>
          </w:p>
        </w:tc>
        <w:tc>
          <w:tcPr>
            <w:tcW w:w="4096" w:type="pct"/>
            <w:shd w:val="clear" w:color="auto" w:fill="auto"/>
          </w:tcPr>
          <w:p w14:paraId="545FCF0C"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Order of Battle, hierarchical command structure, strength, disposition of personnel, equipment of units and formations of the armed force.</w:t>
            </w:r>
          </w:p>
        </w:tc>
      </w:tr>
      <w:tr w:rsidR="00DC1604" w:rsidRPr="009B22A4" w14:paraId="3A7C24CE" w14:textId="77777777" w:rsidTr="00E65F2F">
        <w:tc>
          <w:tcPr>
            <w:tcW w:w="904" w:type="pct"/>
            <w:shd w:val="clear" w:color="auto" w:fill="auto"/>
          </w:tcPr>
          <w:p w14:paraId="092B3ECA" w14:textId="77777777" w:rsidR="00D730E4" w:rsidRPr="009B22A4" w:rsidRDefault="00D730E4" w:rsidP="00B70A2A">
            <w:pPr>
              <w:spacing w:line="240" w:lineRule="auto"/>
              <w:jc w:val="both"/>
              <w:rPr>
                <w:rFonts w:ascii="Times New Roman" w:hAnsi="Times New Roman" w:cs="Times New Roman"/>
                <w:color w:val="000000" w:themeColor="text1"/>
              </w:rPr>
            </w:pPr>
            <w:r w:rsidRPr="00D75A38">
              <w:rPr>
                <w:rFonts w:ascii="Times New Roman" w:hAnsi="Times New Roman" w:cs="Times New Roman"/>
                <w:color w:val="000000" w:themeColor="text1"/>
                <w:sz w:val="16"/>
                <w:szCs w:val="16"/>
              </w:rPr>
              <w:t>Scouting efficiency</w:t>
            </w:r>
          </w:p>
        </w:tc>
        <w:tc>
          <w:tcPr>
            <w:tcW w:w="4096" w:type="pct"/>
            <w:shd w:val="clear" w:color="auto" w:fill="auto"/>
          </w:tcPr>
          <w:p w14:paraId="5B147292" w14:textId="6CEFA565" w:rsidR="00D730E4" w:rsidRPr="009B22A4" w:rsidRDefault="00D730E4" w:rsidP="00407EC0">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Scouting efficiency is the dimensionless degradation factor applied to a force’s combat power as a result of imperfect information. It is a </w:t>
            </w:r>
            <w:r w:rsidR="000A0C36" w:rsidRPr="009B22A4">
              <w:rPr>
                <w:rFonts w:ascii="Times New Roman" w:hAnsi="Times New Roman" w:cs="Times New Roman"/>
                <w:color w:val="000000" w:themeColor="text1"/>
              </w:rPr>
              <w:t>number between</w:t>
            </w:r>
            <w:r w:rsidRPr="009B22A4">
              <w:rPr>
                <w:rFonts w:ascii="Times New Roman" w:hAnsi="Times New Roman" w:cs="Times New Roman"/>
                <w:color w:val="000000" w:themeColor="text1"/>
              </w:rPr>
              <w:t xml:space="preserve"> zero</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"zero" </w:instrText>
            </w:r>
            <w:r w:rsidRPr="009B22A4">
              <w:rPr>
                <w:rFonts w:ascii="Times New Roman" w:hAnsi="Times New Roman" w:cs="Times New Roman"/>
                <w:color w:val="000000" w:themeColor="text1"/>
              </w:rPr>
              <w:fldChar w:fldCharType="end"/>
            </w:r>
            <w:r w:rsidRPr="009B22A4">
              <w:rPr>
                <w:rFonts w:ascii="Times New Roman" w:hAnsi="Times New Roman" w:cs="Times New Roman"/>
                <w:color w:val="000000" w:themeColor="text1"/>
              </w:rPr>
              <w:t xml:space="preserve"> and one that describes the difference between the shots based on perfect knowledge of enemy composition and position and shots based on existing information.</w:t>
            </w:r>
          </w:p>
        </w:tc>
      </w:tr>
      <w:tr w:rsidR="00DC1604" w:rsidRPr="009B22A4" w14:paraId="65906BCA" w14:textId="77777777" w:rsidTr="00E65F2F">
        <w:tc>
          <w:tcPr>
            <w:tcW w:w="904" w:type="pct"/>
            <w:shd w:val="clear" w:color="auto" w:fill="auto"/>
          </w:tcPr>
          <w:p w14:paraId="479CBD8A" w14:textId="77777777" w:rsidR="00D730E4" w:rsidRPr="009B22A4" w:rsidRDefault="00D730E4" w:rsidP="00B70A2A">
            <w:pPr>
              <w:spacing w:line="240" w:lineRule="auto"/>
              <w:jc w:val="both"/>
              <w:rPr>
                <w:rFonts w:ascii="Times New Roman" w:hAnsi="Times New Roman" w:cs="Times New Roman"/>
                <w:color w:val="000000" w:themeColor="text1"/>
              </w:rPr>
            </w:pPr>
            <w:r w:rsidRPr="002553AC">
              <w:rPr>
                <w:rFonts w:ascii="Times New Roman" w:hAnsi="Times New Roman" w:cs="Times New Roman"/>
                <w:color w:val="000000" w:themeColor="text1"/>
                <w:sz w:val="18"/>
                <w:szCs w:val="18"/>
              </w:rPr>
              <w:t>SAGE algorithm</w:t>
            </w:r>
          </w:p>
        </w:tc>
        <w:tc>
          <w:tcPr>
            <w:tcW w:w="4096" w:type="pct"/>
            <w:shd w:val="clear" w:color="auto" w:fill="auto"/>
          </w:tcPr>
          <w:p w14:paraId="632034A4" w14:textId="2044B94E"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C2 planning algorithm generally developed in TLC model to support the development of adaptive strategies for policy analysis. This algorithm search for best strategies which minimizes own damage or maximizes opponent’s damages. See </w:t>
            </w:r>
            <w:sdt>
              <w:sdtPr>
                <w:rPr>
                  <w:rFonts w:ascii="Times New Roman" w:hAnsi="Times New Roman" w:cs="Times New Roman"/>
                  <w:color w:val="000000" w:themeColor="text1"/>
                </w:rPr>
                <w:id w:val="-637806604"/>
                <w:citation/>
              </w:sdtPr>
              <w:sdtEndPr/>
              <w:sdtContent>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lang w:val="en-IN"/>
                  </w:rPr>
                  <w:instrText xml:space="preserve"> CITATION Ric96 \l 16393 </w:instrText>
                </w:r>
                <w:r w:rsidRPr="009B22A4">
                  <w:rPr>
                    <w:rFonts w:ascii="Times New Roman" w:hAnsi="Times New Roman" w:cs="Times New Roman"/>
                    <w:color w:val="000000" w:themeColor="text1"/>
                  </w:rPr>
                  <w:fldChar w:fldCharType="separate"/>
                </w:r>
                <w:r w:rsidR="0074037F" w:rsidRPr="0074037F">
                  <w:rPr>
                    <w:rFonts w:ascii="Times New Roman" w:hAnsi="Times New Roman" w:cs="Times New Roman"/>
                    <w:noProof/>
                    <w:color w:val="000000" w:themeColor="text1"/>
                    <w:lang w:val="en-IN"/>
                  </w:rPr>
                  <w:t>(Hillestal &amp; Moore, 1996)</w:t>
                </w:r>
                <w:r w:rsidRPr="009B22A4">
                  <w:rPr>
                    <w:rFonts w:ascii="Times New Roman" w:hAnsi="Times New Roman" w:cs="Times New Roman"/>
                    <w:color w:val="000000" w:themeColor="text1"/>
                  </w:rPr>
                  <w:fldChar w:fldCharType="end"/>
                </w:r>
              </w:sdtContent>
            </w:sdt>
            <w:r w:rsidRPr="009B22A4">
              <w:rPr>
                <w:rFonts w:ascii="Times New Roman" w:hAnsi="Times New Roman" w:cs="Times New Roman"/>
                <w:color w:val="000000" w:themeColor="text1"/>
              </w:rPr>
              <w:t xml:space="preserve">  for further reference.</w:t>
            </w:r>
          </w:p>
        </w:tc>
      </w:tr>
      <w:tr w:rsidR="00DC1604" w:rsidRPr="009B22A4" w14:paraId="39B9B224" w14:textId="77777777" w:rsidTr="00E65F2F">
        <w:tc>
          <w:tcPr>
            <w:tcW w:w="904" w:type="pct"/>
            <w:shd w:val="clear" w:color="auto" w:fill="auto"/>
          </w:tcPr>
          <w:p w14:paraId="70841A05" w14:textId="77777777" w:rsidR="00D730E4" w:rsidRPr="009B22A4" w:rsidRDefault="00D730E4" w:rsidP="00B70A2A">
            <w:pPr>
              <w:spacing w:line="240" w:lineRule="auto"/>
              <w:jc w:val="both"/>
              <w:rPr>
                <w:rFonts w:ascii="Times New Roman" w:hAnsi="Times New Roman" w:cs="Times New Roman"/>
                <w:color w:val="000000" w:themeColor="text1"/>
              </w:rPr>
            </w:pPr>
            <w:r w:rsidRPr="002553AC">
              <w:rPr>
                <w:rFonts w:ascii="Times New Roman" w:hAnsi="Times New Roman" w:cs="Times New Roman"/>
                <w:color w:val="000000" w:themeColor="text1"/>
                <w:sz w:val="16"/>
                <w:szCs w:val="16"/>
              </w:rPr>
              <w:t>Simulation</w:t>
            </w:r>
            <w:r w:rsidRPr="009B22A4">
              <w:rPr>
                <w:rFonts w:ascii="Times New Roman" w:hAnsi="Times New Roman" w:cs="Times New Roman"/>
                <w:color w:val="000000" w:themeColor="text1"/>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rPr>
              <w:fldChar w:fldCharType="end"/>
            </w:r>
          </w:p>
        </w:tc>
        <w:tc>
          <w:tcPr>
            <w:tcW w:w="4096" w:type="pct"/>
            <w:shd w:val="clear" w:color="auto" w:fill="auto"/>
          </w:tcPr>
          <w:p w14:paraId="16E71267"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lang w:val="en-IN" w:eastAsia="en-IN"/>
              </w:rPr>
              <w:t>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"Simulation"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is an interactive, </w:t>
            </w:r>
            <w:proofErr w:type="gramStart"/>
            <w:r w:rsidRPr="009B22A4">
              <w:rPr>
                <w:rFonts w:ascii="Times New Roman" w:hAnsi="Times New Roman" w:cs="Times New Roman"/>
                <w:color w:val="000000" w:themeColor="text1"/>
                <w:lang w:val="en-IN" w:eastAsia="en-IN"/>
              </w:rPr>
              <w:t>distributed</w:t>
            </w:r>
            <w:proofErr w:type="gramEnd"/>
            <w:r w:rsidRPr="009B22A4">
              <w:rPr>
                <w:rFonts w:ascii="Times New Roman" w:hAnsi="Times New Roman" w:cs="Times New Roman"/>
                <w:color w:val="000000" w:themeColor="text1"/>
                <w:lang w:val="en-IN" w:eastAsia="en-IN"/>
              </w:rPr>
              <w:t xml:space="preserve"> or stand-alone, method of learning the properties/behaviour of one or more interacting components (or models</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"models"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 xml:space="preserve">) of a complex system. M&amp;S represents building the domain specific decision-making environments from a model-based system perspective, which includes all the components of the system in the form of abstract </w:t>
            </w:r>
            <w:r w:rsidRPr="009B22A4">
              <w:rPr>
                <w:rFonts w:ascii="Times New Roman" w:hAnsi="Times New Roman" w:cs="Times New Roman"/>
                <w:color w:val="000000" w:themeColor="text1"/>
                <w:lang w:val="en-IN" w:eastAsia="en-IN"/>
              </w:rPr>
              <w:lastRenderedPageBreak/>
              <w:t xml:space="preserve">views of the models. These environments are configured and scaled to examine new tasks, operations, functions, and missions at various levels of system. Random </w:t>
            </w:r>
            <w:r w:rsidRPr="009B22A4">
              <w:rPr>
                <w:rFonts w:ascii="Times New Roman" w:hAnsi="Times New Roman" w:cs="Times New Roman"/>
                <w:b/>
                <w:bCs/>
                <w:color w:val="000000" w:themeColor="text1"/>
                <w:lang w:val="en-IN" w:eastAsia="en-IN"/>
              </w:rPr>
              <w:t>inputs</w:t>
            </w:r>
            <w:r w:rsidRPr="009B22A4">
              <w:rPr>
                <w:rFonts w:ascii="Times New Roman" w:hAnsi="Times New Roman" w:cs="Times New Roman"/>
                <w:color w:val="000000" w:themeColor="text1"/>
                <w:lang w:val="en-IN" w:eastAsia="en-IN"/>
              </w:rPr>
              <w:t xml:space="preserve"> and observing corresponding </w:t>
            </w:r>
            <w:r w:rsidRPr="009B22A4">
              <w:rPr>
                <w:rFonts w:ascii="Times New Roman" w:hAnsi="Times New Roman" w:cs="Times New Roman"/>
                <w:b/>
                <w:bCs/>
                <w:color w:val="000000" w:themeColor="text1"/>
                <w:lang w:val="en-IN" w:eastAsia="en-IN"/>
              </w:rPr>
              <w:t>output</w:t>
            </w:r>
            <w:r w:rsidRPr="009B22A4">
              <w:rPr>
                <w:rFonts w:ascii="Times New Roman" w:hAnsi="Times New Roman" w:cs="Times New Roman"/>
                <w:color w:val="000000" w:themeColor="text1"/>
                <w:lang w:val="en-IN" w:eastAsia="en-IN"/>
              </w:rPr>
              <w:t xml:space="preserve"> are the basic purpose of conducting simulation</w:t>
            </w:r>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rPr>
              <w:instrText xml:space="preserve"> XE "</w:instrText>
            </w:r>
            <w:r w:rsidRPr="009B22A4">
              <w:rPr>
                <w:rFonts w:ascii="Times New Roman" w:hAnsi="Times New Roman" w:cs="Times New Roman"/>
                <w:noProof/>
                <w:snapToGrid w:val="0"/>
                <w:color w:val="000000" w:themeColor="text1"/>
              </w:rPr>
              <w:instrText>simulation</w:instrText>
            </w:r>
            <w:r w:rsidRPr="009B22A4">
              <w:rPr>
                <w:rFonts w:ascii="Times New Roman" w:hAnsi="Times New Roman" w:cs="Times New Roman"/>
                <w:color w:val="000000" w:themeColor="text1"/>
              </w:rPr>
              <w:instrText xml:space="preserve">" </w:instrText>
            </w:r>
            <w:r w:rsidRPr="009B22A4">
              <w:rPr>
                <w:rFonts w:ascii="Times New Roman" w:hAnsi="Times New Roman" w:cs="Times New Roman"/>
                <w:color w:val="000000" w:themeColor="text1"/>
                <w:lang w:val="en-IN" w:eastAsia="en-IN"/>
              </w:rPr>
              <w:fldChar w:fldCharType="end"/>
            </w:r>
            <w:r w:rsidRPr="009B22A4">
              <w:rPr>
                <w:rFonts w:ascii="Times New Roman" w:hAnsi="Times New Roman" w:cs="Times New Roman"/>
                <w:color w:val="000000" w:themeColor="text1"/>
                <w:lang w:val="en-IN" w:eastAsia="en-IN"/>
              </w:rPr>
              <w:t>.</w:t>
            </w:r>
          </w:p>
        </w:tc>
      </w:tr>
      <w:tr w:rsidR="00DC1604" w:rsidRPr="009B22A4" w14:paraId="297D7245" w14:textId="77777777" w:rsidTr="00E65F2F">
        <w:tc>
          <w:tcPr>
            <w:tcW w:w="904" w:type="pct"/>
            <w:shd w:val="clear" w:color="auto" w:fill="auto"/>
          </w:tcPr>
          <w:p w14:paraId="23F3D5D0"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System</w:t>
            </w:r>
          </w:p>
        </w:tc>
        <w:tc>
          <w:tcPr>
            <w:tcW w:w="4096" w:type="pct"/>
            <w:shd w:val="clear" w:color="auto" w:fill="auto"/>
          </w:tcPr>
          <w:p w14:paraId="5C5E5205" w14:textId="77777777" w:rsidR="00D730E4" w:rsidRPr="009B22A4" w:rsidRDefault="00D730E4" w:rsidP="00407EC0">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A </w:t>
            </w:r>
            <w:r w:rsidRPr="009B22A4">
              <w:rPr>
                <w:rFonts w:ascii="Times New Roman" w:hAnsi="Times New Roman" w:cs="Times New Roman"/>
                <w:b/>
                <w:bCs/>
                <w:color w:val="000000" w:themeColor="text1"/>
                <w:lang w:val="en-IN" w:eastAsia="en-IN"/>
              </w:rPr>
              <w:t>system</w:t>
            </w:r>
            <w:r w:rsidRPr="009B22A4">
              <w:rPr>
                <w:rFonts w:ascii="Times New Roman" w:hAnsi="Times New Roman" w:cs="Times New Roman"/>
                <w:color w:val="000000" w:themeColor="text1"/>
                <w:lang w:val="en-IN" w:eastAsia="en-IN"/>
              </w:rPr>
              <w:t xml:space="preserve"> is defined as an </w:t>
            </w:r>
            <w:r w:rsidRPr="009B22A4">
              <w:rPr>
                <w:rFonts w:ascii="Times New Roman" w:hAnsi="Times New Roman" w:cs="Times New Roman"/>
                <w:b/>
                <w:bCs/>
                <w:color w:val="000000" w:themeColor="text1"/>
                <w:lang w:val="en-IN" w:eastAsia="en-IN"/>
              </w:rPr>
              <w:t>aggregation</w:t>
            </w:r>
            <w:r w:rsidRPr="009B22A4">
              <w:rPr>
                <w:rFonts w:ascii="Times New Roman" w:hAnsi="Times New Roman" w:cs="Times New Roman"/>
                <w:color w:val="000000" w:themeColor="text1"/>
                <w:lang w:val="en-IN" w:eastAsia="en-IN"/>
              </w:rPr>
              <w:t xml:space="preserve"> or assemblage of </w:t>
            </w:r>
            <w:r w:rsidRPr="009B22A4">
              <w:rPr>
                <w:rFonts w:ascii="Times New Roman" w:hAnsi="Times New Roman" w:cs="Times New Roman"/>
                <w:b/>
                <w:bCs/>
                <w:color w:val="000000" w:themeColor="text1"/>
                <w:lang w:val="en-IN" w:eastAsia="en-IN"/>
              </w:rPr>
              <w:t>objects</w:t>
            </w:r>
            <w:r w:rsidRPr="009B22A4">
              <w:rPr>
                <w:rFonts w:ascii="Times New Roman" w:hAnsi="Times New Roman" w:cs="Times New Roman"/>
                <w:color w:val="000000" w:themeColor="text1"/>
                <w:lang w:val="en-IN" w:eastAsia="en-IN"/>
              </w:rPr>
              <w:t xml:space="preserve"> which interact to accomplish a set of goals or </w:t>
            </w:r>
            <w:r w:rsidRPr="009B22A4">
              <w:rPr>
                <w:rFonts w:ascii="Times New Roman" w:hAnsi="Times New Roman" w:cs="Times New Roman"/>
                <w:b/>
                <w:bCs/>
                <w:color w:val="000000" w:themeColor="text1"/>
                <w:lang w:val="en-IN" w:eastAsia="en-IN"/>
              </w:rPr>
              <w:t>objectives</w:t>
            </w:r>
            <w:r w:rsidRPr="009B22A4">
              <w:rPr>
                <w:rFonts w:ascii="Times New Roman" w:hAnsi="Times New Roman" w:cs="Times New Roman"/>
                <w:color w:val="000000" w:themeColor="text1"/>
                <w:lang w:val="en-IN" w:eastAsia="en-IN"/>
              </w:rPr>
              <w:t>. [</w:t>
            </w:r>
            <w:proofErr w:type="spellStart"/>
            <w:r w:rsidRPr="009B22A4">
              <w:rPr>
                <w:rFonts w:ascii="Times New Roman" w:hAnsi="Times New Roman" w:cs="Times New Roman"/>
                <w:color w:val="000000" w:themeColor="text1"/>
                <w:lang w:val="en-IN" w:eastAsia="en-IN"/>
              </w:rPr>
              <w:t>N.</w:t>
            </w:r>
            <w:proofErr w:type="gramStart"/>
            <w:r w:rsidRPr="009B22A4">
              <w:rPr>
                <w:rFonts w:ascii="Times New Roman" w:hAnsi="Times New Roman" w:cs="Times New Roman"/>
                <w:color w:val="000000" w:themeColor="text1"/>
                <w:lang w:val="en-IN" w:eastAsia="en-IN"/>
              </w:rPr>
              <w:t>K.Jaiswal</w:t>
            </w:r>
            <w:proofErr w:type="spellEnd"/>
            <w:proofErr w:type="gramEnd"/>
            <w:r w:rsidRPr="009B22A4">
              <w:rPr>
                <w:rFonts w:ascii="Times New Roman" w:hAnsi="Times New Roman" w:cs="Times New Roman"/>
                <w:color w:val="000000" w:themeColor="text1"/>
                <w:lang w:val="en-IN" w:eastAsia="en-IN"/>
              </w:rPr>
              <w:t xml:space="preserve"> pp.59]</w:t>
            </w:r>
          </w:p>
        </w:tc>
      </w:tr>
      <w:tr w:rsidR="00DC1604" w:rsidRPr="009B22A4" w14:paraId="2214856C" w14:textId="77777777" w:rsidTr="00E65F2F">
        <w:tc>
          <w:tcPr>
            <w:tcW w:w="904" w:type="pct"/>
            <w:shd w:val="clear" w:color="auto" w:fill="auto"/>
          </w:tcPr>
          <w:p w14:paraId="4C957C7C" w14:textId="77777777" w:rsidR="00D730E4" w:rsidRPr="009B22A4" w:rsidRDefault="00D730E4"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t>Systems Analysis</w:t>
            </w:r>
          </w:p>
        </w:tc>
        <w:tc>
          <w:tcPr>
            <w:tcW w:w="4096" w:type="pct"/>
            <w:shd w:val="clear" w:color="auto" w:fill="auto"/>
          </w:tcPr>
          <w:p w14:paraId="1DD57C76" w14:textId="0616BE20" w:rsidR="00D730E4" w:rsidRPr="009B22A4" w:rsidRDefault="00D730E4" w:rsidP="00B70A2A">
            <w:pPr>
              <w:autoSpaceDE w:val="0"/>
              <w:autoSpaceDN w:val="0"/>
              <w:adjustRightInd w:val="0"/>
              <w:spacing w:line="240" w:lineRule="auto"/>
              <w:jc w:val="both"/>
              <w:rPr>
                <w:rFonts w:ascii="Times New Roman" w:hAnsi="Times New Roman" w:cs="Times New Roman"/>
                <w:color w:val="000000" w:themeColor="text1"/>
                <w:lang w:val="en-IN" w:eastAsia="en-IN"/>
              </w:rPr>
            </w:pPr>
            <w:r w:rsidRPr="009B22A4">
              <w:rPr>
                <w:rFonts w:ascii="Times New Roman" w:hAnsi="Times New Roman" w:cs="Times New Roman"/>
                <w:color w:val="000000" w:themeColor="text1"/>
                <w:lang w:val="en-IN" w:eastAsia="en-IN"/>
              </w:rPr>
              <w:t xml:space="preserve">The basic thought behind Systems Analysis can be explained as " a </w:t>
            </w:r>
            <w:r w:rsidRPr="009B22A4">
              <w:rPr>
                <w:rFonts w:ascii="Times New Roman" w:hAnsi="Times New Roman" w:cs="Times New Roman"/>
                <w:b/>
                <w:bCs/>
                <w:color w:val="000000" w:themeColor="text1"/>
                <w:lang w:val="en-IN" w:eastAsia="en-IN"/>
              </w:rPr>
              <w:t>systematic approach</w:t>
            </w:r>
            <w:r w:rsidRPr="009B22A4">
              <w:rPr>
                <w:rFonts w:ascii="Times New Roman" w:hAnsi="Times New Roman" w:cs="Times New Roman"/>
                <w:color w:val="000000" w:themeColor="text1"/>
                <w:lang w:val="en-IN" w:eastAsia="en-IN"/>
              </w:rPr>
              <w:t xml:space="preserve"> to helping a decision maker choose a </w:t>
            </w:r>
            <w:r w:rsidRPr="009B22A4">
              <w:rPr>
                <w:rFonts w:ascii="Times New Roman" w:hAnsi="Times New Roman" w:cs="Times New Roman"/>
                <w:b/>
                <w:bCs/>
                <w:color w:val="000000" w:themeColor="text1"/>
                <w:lang w:val="en-IN" w:eastAsia="en-IN"/>
              </w:rPr>
              <w:t>course of action</w:t>
            </w:r>
            <w:r w:rsidRPr="009B22A4">
              <w:rPr>
                <w:rFonts w:ascii="Times New Roman" w:hAnsi="Times New Roman" w:cs="Times New Roman"/>
                <w:color w:val="000000" w:themeColor="text1"/>
                <w:lang w:val="en-IN" w:eastAsia="en-IN"/>
              </w:rPr>
              <w:t xml:space="preserve"> by investigating his full problem, searching out objectives and alternatives, and comparing them in the light of their consequences, using an appropriate framework - insofar as possible analytic - to bring </w:t>
            </w:r>
            <w:r w:rsidRPr="009B22A4">
              <w:rPr>
                <w:rFonts w:ascii="Times New Roman" w:hAnsi="Times New Roman" w:cs="Times New Roman"/>
                <w:b/>
                <w:bCs/>
                <w:color w:val="000000" w:themeColor="text1"/>
                <w:lang w:val="en-IN" w:eastAsia="en-IN"/>
              </w:rPr>
              <w:t>expert judgment</w:t>
            </w:r>
            <w:r w:rsidRPr="009B22A4">
              <w:rPr>
                <w:rFonts w:ascii="Times New Roman" w:hAnsi="Times New Roman" w:cs="Times New Roman"/>
                <w:color w:val="000000" w:themeColor="text1"/>
                <w:lang w:val="en-IN" w:eastAsia="en-IN"/>
              </w:rPr>
              <w:t xml:space="preserve"> and intuition to bear on the problem" (see</w:t>
            </w:r>
            <w:sdt>
              <w:sdtPr>
                <w:rPr>
                  <w:rFonts w:ascii="Times New Roman" w:hAnsi="Times New Roman" w:cs="Times New Roman"/>
                  <w:color w:val="000000" w:themeColor="text1"/>
                  <w:lang w:val="en-IN" w:eastAsia="en-IN"/>
                </w:rPr>
                <w:id w:val="1974788050"/>
                <w:citation/>
              </w:sdtPr>
              <w:sdtEndPr/>
              <w:sdtContent>
                <w:r w:rsidRPr="009B22A4">
                  <w:rPr>
                    <w:rFonts w:ascii="Times New Roman" w:hAnsi="Times New Roman" w:cs="Times New Roman"/>
                    <w:color w:val="000000" w:themeColor="text1"/>
                    <w:lang w:val="en-IN" w:eastAsia="en-IN"/>
                  </w:rPr>
                  <w:fldChar w:fldCharType="begin"/>
                </w:r>
                <w:r w:rsidRPr="009B22A4">
                  <w:rPr>
                    <w:rFonts w:ascii="Times New Roman" w:hAnsi="Times New Roman" w:cs="Times New Roman"/>
                    <w:color w:val="000000" w:themeColor="text1"/>
                    <w:lang w:val="en-IN" w:eastAsia="en-IN"/>
                  </w:rPr>
                  <w:instrText xml:space="preserve">CITATION Qua68 \l 16393 </w:instrText>
                </w:r>
                <w:r w:rsidRPr="009B22A4">
                  <w:rPr>
                    <w:rFonts w:ascii="Times New Roman" w:hAnsi="Times New Roman" w:cs="Times New Roman"/>
                    <w:color w:val="000000" w:themeColor="text1"/>
                    <w:lang w:val="en-IN" w:eastAsia="en-IN"/>
                  </w:rPr>
                  <w:fldChar w:fldCharType="separate"/>
                </w:r>
                <w:r w:rsidR="0074037F">
                  <w:rPr>
                    <w:rFonts w:ascii="Times New Roman" w:hAnsi="Times New Roman" w:cs="Times New Roman"/>
                    <w:noProof/>
                    <w:color w:val="000000" w:themeColor="text1"/>
                    <w:lang w:val="en-IN" w:eastAsia="en-IN"/>
                  </w:rPr>
                  <w:t xml:space="preserve"> </w:t>
                </w:r>
                <w:r w:rsidR="0074037F" w:rsidRPr="0074037F">
                  <w:rPr>
                    <w:rFonts w:ascii="Times New Roman" w:hAnsi="Times New Roman" w:cs="Times New Roman"/>
                    <w:noProof/>
                    <w:color w:val="000000" w:themeColor="text1"/>
                    <w:lang w:val="en-IN" w:eastAsia="en-IN"/>
                  </w:rPr>
                  <w:t>(Quade &amp; Boucher, 1968)</w:t>
                </w:r>
                <w:r w:rsidRPr="009B22A4">
                  <w:rPr>
                    <w:rFonts w:ascii="Times New Roman" w:hAnsi="Times New Roman" w:cs="Times New Roman"/>
                    <w:color w:val="000000" w:themeColor="text1"/>
                    <w:lang w:val="en-IN" w:eastAsia="en-IN"/>
                  </w:rPr>
                  <w:fldChar w:fldCharType="end"/>
                </w:r>
              </w:sdtContent>
            </w:sdt>
            <w:r w:rsidRPr="009B22A4">
              <w:rPr>
                <w:rFonts w:ascii="Times New Roman" w:hAnsi="Times New Roman" w:cs="Times New Roman"/>
                <w:color w:val="000000" w:themeColor="text1"/>
                <w:lang w:val="en-IN" w:eastAsia="en-IN"/>
              </w:rPr>
              <w:t>).</w:t>
            </w:r>
          </w:p>
        </w:tc>
      </w:tr>
      <w:tr w:rsidR="00DC1604" w:rsidRPr="009B22A4" w14:paraId="0120A1C6" w14:textId="77777777" w:rsidTr="00E65F2F">
        <w:tc>
          <w:tcPr>
            <w:tcW w:w="904" w:type="pct"/>
            <w:shd w:val="clear" w:color="auto" w:fill="auto"/>
          </w:tcPr>
          <w:p w14:paraId="084F4FD0" w14:textId="77777777" w:rsidR="00D730E4" w:rsidRPr="009B22A4" w:rsidRDefault="00D730E4" w:rsidP="00B70A2A">
            <w:pPr>
              <w:spacing w:line="240" w:lineRule="auto"/>
              <w:rPr>
                <w:rFonts w:ascii="Times New Roman" w:hAnsi="Times New Roman" w:cs="Times New Roman"/>
                <w:color w:val="000000" w:themeColor="text1"/>
              </w:rPr>
            </w:pPr>
            <w:r w:rsidRPr="00D75A38">
              <w:rPr>
                <w:rFonts w:ascii="Times New Roman" w:hAnsi="Times New Roman" w:cs="Times New Roman"/>
                <w:color w:val="000000" w:themeColor="text1"/>
                <w:sz w:val="12"/>
                <w:szCs w:val="12"/>
              </w:rPr>
              <w:t>Training Effectiveness</w:t>
            </w:r>
          </w:p>
        </w:tc>
        <w:tc>
          <w:tcPr>
            <w:tcW w:w="4096" w:type="pct"/>
            <w:shd w:val="clear" w:color="auto" w:fill="auto"/>
          </w:tcPr>
          <w:p w14:paraId="65B58E4A" w14:textId="77777777" w:rsidR="00D730E4" w:rsidRPr="009B22A4" w:rsidRDefault="00D730E4" w:rsidP="00B70A2A">
            <w:pPr>
              <w:spacing w:line="240" w:lineRule="auto"/>
              <w:jc w:val="both"/>
              <w:rPr>
                <w:rFonts w:ascii="Times New Roman" w:hAnsi="Times New Roman" w:cs="Times New Roman"/>
                <w:color w:val="000000" w:themeColor="text1"/>
              </w:rPr>
            </w:pPr>
            <w:r w:rsidRPr="009B22A4">
              <w:rPr>
                <w:rFonts w:ascii="Times New Roman" w:hAnsi="Times New Roman" w:cs="Times New Roman"/>
                <w:color w:val="000000" w:themeColor="text1"/>
              </w:rPr>
              <w:t xml:space="preserve">Training effectiveness is a fraction that indicates the degradation in combat power due the lack of training, </w:t>
            </w:r>
            <w:proofErr w:type="gramStart"/>
            <w:r w:rsidRPr="009B22A4">
              <w:rPr>
                <w:rFonts w:ascii="Times New Roman" w:hAnsi="Times New Roman" w:cs="Times New Roman"/>
                <w:color w:val="000000" w:themeColor="text1"/>
              </w:rPr>
              <w:t>motivation</w:t>
            </w:r>
            <w:proofErr w:type="gramEnd"/>
            <w:r w:rsidRPr="009B22A4">
              <w:rPr>
                <w:rFonts w:ascii="Times New Roman" w:hAnsi="Times New Roman" w:cs="Times New Roman"/>
                <w:color w:val="000000" w:themeColor="text1"/>
              </w:rPr>
              <w:t xml:space="preserve"> or readiness.</w:t>
            </w:r>
          </w:p>
        </w:tc>
      </w:tr>
      <w:tr w:rsidR="00D75A38" w:rsidRPr="009B22A4" w14:paraId="083E3B28" w14:textId="77777777" w:rsidTr="00E65F2F">
        <w:tc>
          <w:tcPr>
            <w:tcW w:w="5000" w:type="pct"/>
            <w:gridSpan w:val="2"/>
            <w:shd w:val="clear" w:color="auto" w:fill="auto"/>
          </w:tcPr>
          <w:p w14:paraId="096DA4DA" w14:textId="77777777" w:rsidR="00D75A38" w:rsidRPr="009B22A4" w:rsidRDefault="00D75A38" w:rsidP="00B70A2A">
            <w:pPr>
              <w:spacing w:line="240" w:lineRule="auto"/>
              <w:rPr>
                <w:rFonts w:ascii="Times New Roman" w:hAnsi="Times New Roman" w:cs="Times New Roman"/>
                <w:color w:val="000000" w:themeColor="text1"/>
              </w:rPr>
            </w:pPr>
            <w:r w:rsidRPr="009B22A4">
              <w:rPr>
                <w:rFonts w:ascii="Times New Roman" w:hAnsi="Times New Roman" w:cs="Times New Roman"/>
                <w:color w:val="000000" w:themeColor="text1"/>
              </w:rPr>
              <w:lastRenderedPageBreak/>
              <w:t>Theatre</w:t>
            </w:r>
          </w:p>
          <w:p w14:paraId="5E273BA8" w14:textId="3377791A" w:rsidR="00D75A38" w:rsidRPr="009B22A4" w:rsidRDefault="00D75A38" w:rsidP="00B70A2A">
            <w:pPr>
              <w:spacing w:line="240" w:lineRule="auto"/>
              <w:jc w:val="both"/>
              <w:rPr>
                <w:rFonts w:ascii="Times New Roman" w:hAnsi="Times New Roman" w:cs="Times New Roman"/>
                <w:color w:val="000000" w:themeColor="text1"/>
                <w:shd w:val="clear" w:color="auto" w:fill="F8F8F8"/>
              </w:rPr>
            </w:pPr>
            <w:r w:rsidRPr="009B22A4">
              <w:rPr>
                <w:rFonts w:ascii="Times New Roman" w:hAnsi="Times New Roman" w:cs="Times New Roman"/>
                <w:color w:val="000000" w:themeColor="text1"/>
                <w:shd w:val="clear" w:color="auto" w:fill="F8F8F8"/>
              </w:rPr>
              <w:t>The entire land, sea, and air area that may become or is directly involved in war operations</w:t>
            </w:r>
          </w:p>
          <w:bookmarkStart w:id="69" w:name="_Hlk120694624"/>
          <w:p w14:paraId="222889E1" w14:textId="3E7E14D9" w:rsidR="00D75A38" w:rsidRPr="009B22A4" w:rsidRDefault="00A61E73" w:rsidP="007C5E1A">
            <w:pPr>
              <w:spacing w:line="240" w:lineRule="auto"/>
              <w:jc w:val="right"/>
              <w:rPr>
                <w:rFonts w:ascii="Times New Roman" w:hAnsi="Times New Roman" w:cs="Times New Roman"/>
                <w:color w:val="000000" w:themeColor="text1"/>
              </w:rPr>
            </w:pPr>
            <w:r w:rsidRPr="009B22A4">
              <w:rPr>
                <w:rFonts w:ascii="Times New Roman" w:hAnsi="Times New Roman" w:cs="Times New Roman"/>
                <w:color w:val="000000" w:themeColor="text1"/>
              </w:rPr>
              <w:object w:dxaOrig="11976" w:dyaOrig="9672" w14:anchorId="0DC891FA">
                <v:shape id="_x0000_i1026" type="#_x0000_t75" style="width:234.75pt;height:285.8pt" o:ole="">
                  <v:imagedata r:id="rId50" o:title=""/>
                </v:shape>
                <o:OLEObject Type="Embed" ProgID="PBrush" ShapeID="_x0000_i1026" DrawAspect="Content" ObjectID="_1758858553" r:id="rId51"/>
              </w:object>
            </w:r>
            <w:bookmarkEnd w:id="69"/>
          </w:p>
        </w:tc>
      </w:tr>
      <w:tr w:rsidR="00DC1604" w:rsidRPr="009B22A4" w14:paraId="729AA079" w14:textId="77777777" w:rsidTr="00E65F2F">
        <w:tc>
          <w:tcPr>
            <w:tcW w:w="904" w:type="pct"/>
            <w:shd w:val="clear" w:color="auto" w:fill="auto"/>
          </w:tcPr>
          <w:p w14:paraId="56702CC5" w14:textId="77777777" w:rsidR="00D730E4" w:rsidRPr="009B22A4" w:rsidRDefault="00D730E4" w:rsidP="00B70A2A">
            <w:pPr>
              <w:spacing w:line="240" w:lineRule="auto"/>
              <w:rPr>
                <w:rFonts w:ascii="Times New Roman" w:hAnsi="Times New Roman" w:cs="Times New Roman"/>
                <w:color w:val="000000" w:themeColor="text1"/>
              </w:rPr>
            </w:pPr>
            <w:r w:rsidRPr="00D75A38">
              <w:rPr>
                <w:rFonts w:ascii="Times New Roman" w:hAnsi="Times New Roman" w:cs="Times New Roman"/>
                <w:color w:val="000000" w:themeColor="text1"/>
                <w:sz w:val="16"/>
                <w:szCs w:val="16"/>
              </w:rPr>
              <w:lastRenderedPageBreak/>
              <w:t>Theater Level Campaign</w:t>
            </w:r>
          </w:p>
        </w:tc>
        <w:tc>
          <w:tcPr>
            <w:tcW w:w="4096" w:type="pct"/>
            <w:shd w:val="clear" w:color="auto" w:fill="auto"/>
          </w:tcPr>
          <w:p w14:paraId="28726719" w14:textId="77777777" w:rsidR="00D730E4" w:rsidRPr="00740E05" w:rsidRDefault="00D730E4" w:rsidP="00B70A2A">
            <w:pPr>
              <w:spacing w:line="240" w:lineRule="auto"/>
              <w:jc w:val="both"/>
              <w:rPr>
                <w:rFonts w:ascii="Times New Roman" w:hAnsi="Times New Roman" w:cs="Times New Roman"/>
                <w:color w:val="000000" w:themeColor="text1"/>
                <w:sz w:val="16"/>
                <w:szCs w:val="16"/>
              </w:rPr>
            </w:pPr>
            <w:r w:rsidRPr="00740E05">
              <w:rPr>
                <w:rFonts w:ascii="Times New Roman" w:hAnsi="Times New Roman" w:cs="Times New Roman"/>
                <w:color w:val="000000" w:themeColor="text1"/>
                <w:sz w:val="16"/>
                <w:szCs w:val="16"/>
              </w:rPr>
              <w:t xml:space="preserve">Four characteristics (FRMR: Flexibility, Resolution, Maneuver, Resource Allocation) of theater-level campaign are 1) FLEXIBILITY: Regular grid versus Irregular structure 2) RESOLUTION: Varying the level of resolution and Cross-resolution modeling 3) MANEUVERABILITY: modeling maneuver at the campaign level, maneuvering forces in coordination with information, space intelligence, faster decision making and situational awareness 4) RESOURCE ALLOCATION: Adaptive Resource allocation: to find the optimal strategies through AI or </w:t>
            </w:r>
            <w:proofErr w:type="spellStart"/>
            <w:r w:rsidRPr="00740E05">
              <w:rPr>
                <w:rFonts w:ascii="Times New Roman" w:hAnsi="Times New Roman" w:cs="Times New Roman"/>
                <w:color w:val="000000" w:themeColor="text1"/>
                <w:sz w:val="16"/>
                <w:szCs w:val="16"/>
              </w:rPr>
              <w:t>OR</w:t>
            </w:r>
            <w:proofErr w:type="spellEnd"/>
            <w:r w:rsidRPr="00740E05">
              <w:rPr>
                <w:rFonts w:ascii="Times New Roman" w:hAnsi="Times New Roman" w:cs="Times New Roman"/>
                <w:color w:val="000000" w:themeColor="text1"/>
                <w:sz w:val="16"/>
                <w:szCs w:val="16"/>
              </w:rPr>
              <w:t xml:space="preserve"> techniques.</w:t>
            </w:r>
          </w:p>
          <w:p w14:paraId="47E9E247" w14:textId="46E6E0EE" w:rsidR="00D730E4" w:rsidRPr="009B22A4" w:rsidRDefault="00D730E4" w:rsidP="00B70A2A">
            <w:pPr>
              <w:spacing w:line="240" w:lineRule="auto"/>
              <w:jc w:val="both"/>
              <w:rPr>
                <w:rFonts w:ascii="Times New Roman" w:hAnsi="Times New Roman" w:cs="Times New Roman"/>
                <w:color w:val="000000" w:themeColor="text1"/>
              </w:rPr>
            </w:pPr>
            <w:r w:rsidRPr="00740E05">
              <w:rPr>
                <w:rFonts w:ascii="Times New Roman" w:hAnsi="Times New Roman" w:cs="Times New Roman"/>
                <w:color w:val="000000" w:themeColor="text1"/>
                <w:sz w:val="16"/>
                <w:szCs w:val="16"/>
              </w:rPr>
              <w:t xml:space="preserve">See </w:t>
            </w:r>
            <w:sdt>
              <w:sdtPr>
                <w:rPr>
                  <w:rFonts w:ascii="Times New Roman" w:hAnsi="Times New Roman" w:cs="Times New Roman"/>
                  <w:color w:val="000000" w:themeColor="text1"/>
                  <w:sz w:val="16"/>
                  <w:szCs w:val="16"/>
                </w:rPr>
                <w:id w:val="519591985"/>
                <w:citation/>
              </w:sdtPr>
              <w:sdtEndPr/>
              <w:sdtContent>
                <w:r w:rsidRPr="00740E05">
                  <w:rPr>
                    <w:rFonts w:ascii="Times New Roman" w:hAnsi="Times New Roman" w:cs="Times New Roman"/>
                    <w:color w:val="000000" w:themeColor="text1"/>
                    <w:sz w:val="16"/>
                    <w:szCs w:val="16"/>
                  </w:rPr>
                  <w:fldChar w:fldCharType="begin"/>
                </w:r>
                <w:r w:rsidRPr="00740E05">
                  <w:rPr>
                    <w:rFonts w:ascii="Times New Roman" w:hAnsi="Times New Roman" w:cs="Times New Roman"/>
                    <w:color w:val="000000" w:themeColor="text1"/>
                    <w:sz w:val="16"/>
                    <w:szCs w:val="16"/>
                    <w:lang w:val="en-IN"/>
                  </w:rPr>
                  <w:instrText xml:space="preserve"> CITATION Ric96 \l 16393 </w:instrText>
                </w:r>
                <w:r w:rsidRPr="00740E05">
                  <w:rPr>
                    <w:rFonts w:ascii="Times New Roman" w:hAnsi="Times New Roman" w:cs="Times New Roman"/>
                    <w:color w:val="000000" w:themeColor="text1"/>
                    <w:sz w:val="16"/>
                    <w:szCs w:val="16"/>
                  </w:rPr>
                  <w:fldChar w:fldCharType="separate"/>
                </w:r>
                <w:r w:rsidR="0074037F" w:rsidRPr="0074037F">
                  <w:rPr>
                    <w:rFonts w:ascii="Times New Roman" w:hAnsi="Times New Roman" w:cs="Times New Roman"/>
                    <w:noProof/>
                    <w:color w:val="000000" w:themeColor="text1"/>
                    <w:sz w:val="16"/>
                    <w:szCs w:val="16"/>
                    <w:lang w:val="en-IN"/>
                  </w:rPr>
                  <w:t>(Hillestal &amp; Moore, 1996)</w:t>
                </w:r>
                <w:r w:rsidRPr="00740E05">
                  <w:rPr>
                    <w:rFonts w:ascii="Times New Roman" w:hAnsi="Times New Roman" w:cs="Times New Roman"/>
                    <w:color w:val="000000" w:themeColor="text1"/>
                    <w:sz w:val="16"/>
                    <w:szCs w:val="16"/>
                  </w:rPr>
                  <w:fldChar w:fldCharType="end"/>
                </w:r>
              </w:sdtContent>
            </w:sdt>
            <w:r w:rsidRPr="00740E05">
              <w:rPr>
                <w:rFonts w:ascii="Times New Roman" w:hAnsi="Times New Roman" w:cs="Times New Roman"/>
                <w:color w:val="000000" w:themeColor="text1"/>
                <w:sz w:val="16"/>
                <w:szCs w:val="16"/>
              </w:rPr>
              <w:t xml:space="preserve">  for further reference</w:t>
            </w:r>
          </w:p>
        </w:tc>
      </w:tr>
    </w:tbl>
    <w:p w14:paraId="4C3B8BEA" w14:textId="75BCA11B" w:rsidR="00820C01" w:rsidRPr="00D75A38" w:rsidRDefault="00820C01" w:rsidP="00820C01">
      <w:pPr>
        <w:tabs>
          <w:tab w:val="left" w:pos="1644"/>
        </w:tabs>
        <w:rPr>
          <w:rFonts w:ascii="Times New Roman" w:eastAsiaTheme="majorEastAsia" w:hAnsi="Times New Roman" w:cs="Times New Roman"/>
          <w:color w:val="000000" w:themeColor="text1"/>
          <w:sz w:val="16"/>
          <w:szCs w:val="16"/>
        </w:rPr>
        <w:sectPr w:rsidR="00820C01" w:rsidRPr="00D75A38" w:rsidSect="00CD1B5C">
          <w:type w:val="nextColumn"/>
          <w:pgSz w:w="5954" w:h="8420" w:code="130"/>
          <w:pgMar w:top="425" w:right="567" w:bottom="567" w:left="454" w:header="284" w:footer="283" w:gutter="0"/>
          <w:cols w:space="708"/>
          <w:docGrid w:linePitch="360"/>
        </w:sectPr>
      </w:pPr>
    </w:p>
    <w:p w14:paraId="458C0E2A" w14:textId="77777777" w:rsidR="00EC3D44" w:rsidRDefault="00D730E4" w:rsidP="00740E05">
      <w:pPr>
        <w:pStyle w:val="Heading1"/>
        <w:spacing w:before="0" w:line="240" w:lineRule="auto"/>
        <w:jc w:val="center"/>
        <w:rPr>
          <w:rFonts w:ascii="Times New Roman" w:hAnsi="Times New Roman" w:cs="Times New Roman"/>
          <w:b/>
          <w:bCs/>
          <w:color w:val="000000" w:themeColor="text1"/>
          <w:sz w:val="24"/>
          <w:szCs w:val="24"/>
          <w:u w:val="single"/>
        </w:rPr>
        <w:sectPr w:rsidR="00EC3D44" w:rsidSect="00EC3D44">
          <w:type w:val="nextColumn"/>
          <w:pgSz w:w="5954" w:h="8420" w:code="9"/>
          <w:pgMar w:top="567" w:right="425" w:bottom="709" w:left="567" w:header="283" w:footer="0" w:gutter="0"/>
          <w:cols w:space="720"/>
          <w:docGrid w:linePitch="360"/>
        </w:sectPr>
      </w:pPr>
      <w:bookmarkStart w:id="70" w:name="_Toc119921833"/>
      <w:r w:rsidRPr="00820C01">
        <w:rPr>
          <w:rFonts w:ascii="Times New Roman" w:hAnsi="Times New Roman" w:cs="Times New Roman"/>
          <w:b/>
          <w:bCs/>
          <w:color w:val="000000" w:themeColor="text1"/>
          <w:sz w:val="24"/>
          <w:szCs w:val="24"/>
          <w:u w:val="single"/>
        </w:rPr>
        <w:lastRenderedPageBreak/>
        <w:t>INDEX</w:t>
      </w:r>
      <w:bookmarkEnd w:id="70"/>
      <w:r w:rsidRPr="00820C01">
        <w:rPr>
          <w:rFonts w:ascii="Times New Roman" w:hAnsi="Times New Roman" w:cs="Times New Roman"/>
          <w:b/>
          <w:bCs/>
          <w:color w:val="000000" w:themeColor="text1"/>
          <w:sz w:val="24"/>
          <w:szCs w:val="24"/>
          <w:u w:val="single"/>
        </w:rPr>
        <w:t xml:space="preserve"> </w:t>
      </w:r>
    </w:p>
    <w:p w14:paraId="0A56CCDB" w14:textId="7972D616" w:rsidR="00067337" w:rsidRDefault="00D730E4" w:rsidP="00740E05">
      <w:pPr>
        <w:pStyle w:val="Heading1"/>
        <w:spacing w:before="0" w:line="240" w:lineRule="auto"/>
        <w:jc w:val="center"/>
        <w:rPr>
          <w:noProof/>
        </w:rPr>
      </w:pPr>
      <w:r w:rsidRPr="00DC1604">
        <w:rPr>
          <w:rFonts w:ascii="Times New Roman" w:hAnsi="Times New Roman" w:cs="Times New Roman"/>
          <w:b/>
          <w:bCs/>
          <w:color w:val="000000" w:themeColor="text1"/>
          <w:sz w:val="10"/>
          <w:szCs w:val="10"/>
        </w:rPr>
        <w:fldChar w:fldCharType="begin"/>
      </w:r>
      <w:r w:rsidRPr="00DC1604">
        <w:rPr>
          <w:rFonts w:ascii="Times New Roman" w:hAnsi="Times New Roman" w:cs="Times New Roman"/>
          <w:b/>
          <w:bCs/>
          <w:color w:val="000000" w:themeColor="text1"/>
          <w:sz w:val="10"/>
          <w:szCs w:val="10"/>
        </w:rPr>
        <w:instrText xml:space="preserve"> INDEX \r \h "A" \c "2" </w:instrText>
      </w:r>
      <w:r w:rsidRPr="00DC1604">
        <w:rPr>
          <w:rFonts w:ascii="Times New Roman" w:hAnsi="Times New Roman" w:cs="Times New Roman"/>
          <w:b/>
          <w:bCs/>
          <w:color w:val="000000" w:themeColor="text1"/>
          <w:sz w:val="10"/>
          <w:szCs w:val="10"/>
        </w:rPr>
        <w:fldChar w:fldCharType="separate"/>
      </w:r>
    </w:p>
    <w:p w14:paraId="4802EF67"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A</w:t>
      </w:r>
    </w:p>
    <w:p w14:paraId="33A71284"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aggregated combat modeling</w:t>
      </w:r>
      <w:r w:rsidRPr="00EC3D44">
        <w:rPr>
          <w:noProof/>
          <w:sz w:val="16"/>
          <w:szCs w:val="16"/>
        </w:rPr>
        <w:t>, 24</w:t>
      </w:r>
    </w:p>
    <w:p w14:paraId="2B7E3276"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z w:val="16"/>
          <w:szCs w:val="16"/>
        </w:rPr>
        <w:t>aggregation</w:t>
      </w:r>
      <w:r w:rsidRPr="00EC3D44">
        <w:rPr>
          <w:noProof/>
          <w:sz w:val="16"/>
          <w:szCs w:val="16"/>
        </w:rPr>
        <w:t>, 20, 24</w:t>
      </w:r>
    </w:p>
    <w:p w14:paraId="2362B0E9"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Anti-tank</w:t>
      </w:r>
      <w:r w:rsidRPr="00EC3D44">
        <w:rPr>
          <w:noProof/>
          <w:sz w:val="16"/>
          <w:szCs w:val="16"/>
        </w:rPr>
        <w:t>, 28</w:t>
      </w:r>
    </w:p>
    <w:p w14:paraId="1C299E88" w14:textId="5A1A53A0"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attrition rates</w:t>
      </w:r>
      <w:r w:rsidRPr="00EC3D44">
        <w:rPr>
          <w:noProof/>
          <w:sz w:val="16"/>
          <w:szCs w:val="16"/>
        </w:rPr>
        <w:t>, 24, 26, 27</w:t>
      </w:r>
    </w:p>
    <w:p w14:paraId="03B3909D"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B</w:t>
      </w:r>
    </w:p>
    <w:p w14:paraId="1ABF9C46"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Brigade</w:t>
      </w:r>
      <w:r w:rsidRPr="00EC3D44">
        <w:rPr>
          <w:noProof/>
          <w:sz w:val="16"/>
          <w:szCs w:val="16"/>
        </w:rPr>
        <w:t>, 22</w:t>
      </w:r>
    </w:p>
    <w:p w14:paraId="43DAD69D" w14:textId="0105271E"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C</w:t>
      </w:r>
    </w:p>
    <w:p w14:paraId="3D680CD1" w14:textId="3F618130"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CSRS</w:t>
      </w:r>
      <w:r w:rsidRPr="00EC3D44">
        <w:rPr>
          <w:noProof/>
          <w:sz w:val="16"/>
          <w:szCs w:val="16"/>
        </w:rPr>
        <w:t>, 28, 30</w:t>
      </w:r>
    </w:p>
    <w:p w14:paraId="5BC08837" w14:textId="64D32B4A"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D</w:t>
      </w:r>
    </w:p>
    <w:p w14:paraId="04367B1A" w14:textId="117721D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deterministic</w:t>
      </w:r>
      <w:r w:rsidRPr="00EC3D44">
        <w:rPr>
          <w:noProof/>
          <w:sz w:val="16"/>
          <w:szCs w:val="16"/>
        </w:rPr>
        <w:t>, 25</w:t>
      </w:r>
    </w:p>
    <w:p w14:paraId="391D551C"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Division</w:t>
      </w:r>
      <w:r w:rsidRPr="00EC3D44">
        <w:rPr>
          <w:noProof/>
          <w:sz w:val="16"/>
          <w:szCs w:val="16"/>
        </w:rPr>
        <w:t>, 22</w:t>
      </w:r>
    </w:p>
    <w:p w14:paraId="3556E3A5"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G</w:t>
      </w:r>
    </w:p>
    <w:p w14:paraId="61680DED" w14:textId="78F61A75" w:rsidR="00067337" w:rsidRPr="00EC3D44" w:rsidRDefault="00067337">
      <w:pPr>
        <w:pStyle w:val="Index1"/>
        <w:tabs>
          <w:tab w:val="right" w:leader="dot" w:pos="2111"/>
        </w:tabs>
        <w:rPr>
          <w:noProof/>
          <w:sz w:val="16"/>
          <w:szCs w:val="16"/>
        </w:rPr>
      </w:pPr>
      <w:r w:rsidRPr="00EC3D44">
        <w:rPr>
          <w:noProof/>
          <w:sz w:val="16"/>
          <w:szCs w:val="16"/>
        </w:rPr>
        <w:t>Group, 17, 18, 28, 34</w:t>
      </w:r>
    </w:p>
    <w:p w14:paraId="6FEB26E5" w14:textId="53C3F3AB"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H</w:t>
      </w:r>
    </w:p>
    <w:p w14:paraId="2B400B51" w14:textId="3ACF14B9"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heterogeneous</w:t>
      </w:r>
      <w:r w:rsidRPr="00EC3D44">
        <w:rPr>
          <w:noProof/>
          <w:sz w:val="16"/>
          <w:szCs w:val="16"/>
        </w:rPr>
        <w:t>, 19, 20, 21, 24</w:t>
      </w:r>
    </w:p>
    <w:p w14:paraId="52FEDA19" w14:textId="69549A8E"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J</w:t>
      </w:r>
    </w:p>
    <w:p w14:paraId="1601C95A"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z w:val="16"/>
          <w:szCs w:val="16"/>
        </w:rPr>
        <w:t>joint operation</w:t>
      </w:r>
      <w:r w:rsidRPr="00EC3D44">
        <w:rPr>
          <w:noProof/>
          <w:sz w:val="16"/>
          <w:szCs w:val="16"/>
        </w:rPr>
        <w:t>, 16</w:t>
      </w:r>
    </w:p>
    <w:p w14:paraId="5D96341F"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M</w:t>
      </w:r>
    </w:p>
    <w:p w14:paraId="665A6C77"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models</w:t>
      </w:r>
      <w:r w:rsidRPr="00EC3D44">
        <w:rPr>
          <w:noProof/>
          <w:sz w:val="16"/>
          <w:szCs w:val="16"/>
        </w:rPr>
        <w:t>, 11, 20, 24, 39</w:t>
      </w:r>
    </w:p>
    <w:p w14:paraId="35FFFDF4"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O</w:t>
      </w:r>
    </w:p>
    <w:p w14:paraId="38BE429F"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ORBAT</w:t>
      </w:r>
      <w:r w:rsidRPr="00EC3D44">
        <w:rPr>
          <w:noProof/>
          <w:sz w:val="16"/>
          <w:szCs w:val="16"/>
        </w:rPr>
        <w:t>, 38</w:t>
      </w:r>
    </w:p>
    <w:p w14:paraId="760EA473"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P</w:t>
      </w:r>
    </w:p>
    <w:p w14:paraId="2AC7D60D"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probability</w:t>
      </w:r>
      <w:r w:rsidRPr="00EC3D44">
        <w:rPr>
          <w:noProof/>
          <w:sz w:val="16"/>
          <w:szCs w:val="16"/>
        </w:rPr>
        <w:t>, 23, 26, 27</w:t>
      </w:r>
    </w:p>
    <w:p w14:paraId="4F6B7761"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S</w:t>
      </w:r>
    </w:p>
    <w:p w14:paraId="68CFA917" w14:textId="77777777" w:rsidR="00067337" w:rsidRPr="00EC3D44" w:rsidRDefault="00067337">
      <w:pPr>
        <w:pStyle w:val="Index1"/>
        <w:tabs>
          <w:tab w:val="right" w:leader="dot" w:pos="2111"/>
        </w:tabs>
        <w:rPr>
          <w:noProof/>
          <w:sz w:val="16"/>
          <w:szCs w:val="16"/>
        </w:rPr>
      </w:pPr>
      <w:r w:rsidRPr="00EC3D44">
        <w:rPr>
          <w:rFonts w:ascii="Times New Roman" w:hAnsi="Times New Roman"/>
          <w:noProof/>
          <w:snapToGrid w:val="0"/>
          <w:color w:val="000000" w:themeColor="text1"/>
          <w:sz w:val="16"/>
          <w:szCs w:val="16"/>
        </w:rPr>
        <w:t>simulation</w:t>
      </w:r>
      <w:r w:rsidRPr="00EC3D44">
        <w:rPr>
          <w:noProof/>
          <w:sz w:val="16"/>
          <w:szCs w:val="16"/>
        </w:rPr>
        <w:t>, 11, 24, 25, 26, 34, 39</w:t>
      </w:r>
    </w:p>
    <w:p w14:paraId="0196C3EE"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Simulation</w:t>
      </w:r>
      <w:r w:rsidRPr="00EC3D44">
        <w:rPr>
          <w:noProof/>
          <w:sz w:val="16"/>
          <w:szCs w:val="16"/>
        </w:rPr>
        <w:t>, 24, 28, 34, 39</w:t>
      </w:r>
    </w:p>
    <w:p w14:paraId="0FE73C82"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strategic</w:t>
      </w:r>
      <w:r w:rsidRPr="00EC3D44">
        <w:rPr>
          <w:noProof/>
          <w:sz w:val="16"/>
          <w:szCs w:val="16"/>
        </w:rPr>
        <w:t>, 34</w:t>
      </w:r>
    </w:p>
    <w:p w14:paraId="3508FFCD"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System</w:t>
      </w:r>
      <w:r w:rsidRPr="00EC3D44">
        <w:rPr>
          <w:noProof/>
          <w:sz w:val="16"/>
          <w:szCs w:val="16"/>
        </w:rPr>
        <w:t>, 28, 30</w:t>
      </w:r>
    </w:p>
    <w:p w14:paraId="354A1FC5" w14:textId="77777777" w:rsidR="00067337" w:rsidRPr="00EC3D44" w:rsidRDefault="00067337">
      <w:pPr>
        <w:pStyle w:val="IndexHeading"/>
        <w:keepNext/>
        <w:tabs>
          <w:tab w:val="right" w:leader="dot" w:pos="2111"/>
        </w:tabs>
        <w:rPr>
          <w:rFonts w:asciiTheme="minorHAnsi" w:eastAsiaTheme="minorEastAsia" w:hAnsiTheme="minorHAnsi" w:cstheme="minorBidi"/>
          <w:b w:val="0"/>
          <w:bCs/>
          <w:noProof/>
          <w:sz w:val="18"/>
          <w:szCs w:val="18"/>
        </w:rPr>
      </w:pPr>
      <w:r w:rsidRPr="00EC3D44">
        <w:rPr>
          <w:noProof/>
          <w:sz w:val="18"/>
          <w:szCs w:val="18"/>
        </w:rPr>
        <w:t>Z</w:t>
      </w:r>
    </w:p>
    <w:p w14:paraId="77B1A4EA" w14:textId="77777777" w:rsidR="00067337" w:rsidRPr="00EC3D44" w:rsidRDefault="00067337">
      <w:pPr>
        <w:pStyle w:val="Index1"/>
        <w:tabs>
          <w:tab w:val="right" w:leader="dot" w:pos="2111"/>
        </w:tabs>
        <w:rPr>
          <w:noProof/>
          <w:sz w:val="16"/>
          <w:szCs w:val="16"/>
        </w:rPr>
      </w:pPr>
      <w:r w:rsidRPr="00EC3D44">
        <w:rPr>
          <w:rFonts w:ascii="Times New Roman" w:hAnsi="Times New Roman"/>
          <w:noProof/>
          <w:color w:val="000000" w:themeColor="text1"/>
          <w:sz w:val="16"/>
          <w:szCs w:val="16"/>
        </w:rPr>
        <w:t>zero</w:t>
      </w:r>
      <w:r w:rsidRPr="00EC3D44">
        <w:rPr>
          <w:noProof/>
          <w:sz w:val="16"/>
          <w:szCs w:val="16"/>
        </w:rPr>
        <w:t>, 38</w:t>
      </w:r>
    </w:p>
    <w:p w14:paraId="20CA6275" w14:textId="0F2FD65C" w:rsidR="00067337" w:rsidRDefault="00067337" w:rsidP="00D730E4">
      <w:pPr>
        <w:rPr>
          <w:rFonts w:ascii="Times New Roman" w:hAnsi="Times New Roman" w:cs="Times New Roman"/>
          <w:noProof/>
          <w:color w:val="000000" w:themeColor="text1"/>
          <w:sz w:val="10"/>
          <w:szCs w:val="10"/>
        </w:rPr>
        <w:sectPr w:rsidR="00067337" w:rsidSect="00EC3D44">
          <w:type w:val="continuous"/>
          <w:pgSz w:w="5954" w:h="8420" w:code="9"/>
          <w:pgMar w:top="567" w:right="425" w:bottom="709" w:left="567" w:header="283" w:footer="0" w:gutter="0"/>
          <w:cols w:num="2" w:space="720"/>
          <w:docGrid w:linePitch="360"/>
        </w:sectPr>
      </w:pPr>
    </w:p>
    <w:p w14:paraId="2FDABECB" w14:textId="77777777" w:rsidR="00C8384A" w:rsidRDefault="00D730E4">
      <w:pPr>
        <w:pStyle w:val="Heading1"/>
        <w:rPr>
          <w:rFonts w:ascii="Times New Roman" w:hAnsi="Times New Roman" w:cs="Times New Roman"/>
          <w:color w:val="000000" w:themeColor="text1"/>
          <w:sz w:val="10"/>
          <w:szCs w:val="10"/>
        </w:rPr>
      </w:pPr>
      <w:r w:rsidRPr="00DC1604">
        <w:rPr>
          <w:rFonts w:ascii="Times New Roman" w:hAnsi="Times New Roman" w:cs="Times New Roman"/>
          <w:color w:val="000000" w:themeColor="text1"/>
          <w:sz w:val="10"/>
          <w:szCs w:val="10"/>
        </w:rPr>
        <w:lastRenderedPageBreak/>
        <w:fldChar w:fldCharType="end"/>
      </w:r>
    </w:p>
    <w:sdt>
      <w:sdtPr>
        <w:id w:val="-311108010"/>
        <w:docPartObj>
          <w:docPartGallery w:val="Bibliographies"/>
          <w:docPartUnique/>
        </w:docPartObj>
      </w:sdtPr>
      <w:sdtEndPr>
        <w:rPr>
          <w:sz w:val="18"/>
          <w:szCs w:val="18"/>
        </w:rPr>
      </w:sdtEndPr>
      <w:sdtContent>
        <w:p w14:paraId="7B9C1061" w14:textId="07D274E2" w:rsidR="00C8384A" w:rsidRPr="00C8384A" w:rsidRDefault="00C8384A" w:rsidP="00C8384A">
          <w:pPr>
            <w:jc w:val="center"/>
            <w:rPr>
              <w:rFonts w:ascii="Times New Roman" w:eastAsiaTheme="majorEastAsia" w:hAnsi="Times New Roman" w:cs="Times New Roman"/>
              <w:b/>
              <w:bCs/>
              <w:color w:val="000000" w:themeColor="text1"/>
            </w:rPr>
          </w:pPr>
          <w:r w:rsidRPr="00C8384A">
            <w:rPr>
              <w:rFonts w:ascii="Times New Roman" w:eastAsiaTheme="majorEastAsia" w:hAnsi="Times New Roman" w:cs="Times New Roman"/>
              <w:b/>
              <w:bCs/>
              <w:color w:val="000000" w:themeColor="text1"/>
            </w:rPr>
            <w:t>References</w:t>
          </w:r>
        </w:p>
        <w:sdt>
          <w:sdtPr>
            <w:rPr>
              <w:rFonts w:ascii="Times New Roman" w:hAnsi="Times New Roman" w:cs="Times New Roman"/>
            </w:rPr>
            <w:id w:val="-573587230"/>
            <w:bibliography/>
          </w:sdtPr>
          <w:sdtEndPr>
            <w:rPr>
              <w:rFonts w:asciiTheme="minorHAnsi" w:hAnsiTheme="minorHAnsi" w:cstheme="minorBidi"/>
              <w:sz w:val="18"/>
              <w:szCs w:val="18"/>
            </w:rPr>
          </w:sdtEndPr>
          <w:sdtContent>
            <w:p w14:paraId="71AE0309" w14:textId="77777777" w:rsidR="00E84E78" w:rsidRDefault="00C8384A" w:rsidP="00E84E78">
              <w:pPr>
                <w:pStyle w:val="Bibliography"/>
                <w:ind w:left="720" w:hanging="720"/>
                <w:rPr>
                  <w:noProof/>
                  <w:sz w:val="24"/>
                </w:rPr>
              </w:pPr>
              <w:r w:rsidRPr="0041112E">
                <w:rPr>
                  <w:rFonts w:ascii="Times New Roman" w:hAnsi="Times New Roman" w:cs="Times New Roman"/>
                  <w:sz w:val="16"/>
                  <w:szCs w:val="16"/>
                </w:rPr>
                <w:fldChar w:fldCharType="begin"/>
              </w:r>
              <w:r w:rsidRPr="0041112E">
                <w:rPr>
                  <w:rFonts w:ascii="Times New Roman" w:hAnsi="Times New Roman" w:cs="Times New Roman"/>
                  <w:sz w:val="16"/>
                  <w:szCs w:val="16"/>
                </w:rPr>
                <w:instrText xml:space="preserve"> BIBLIOGRAPHY </w:instrText>
              </w:r>
              <w:r w:rsidRPr="0041112E">
                <w:rPr>
                  <w:rFonts w:ascii="Times New Roman" w:hAnsi="Times New Roman" w:cs="Times New Roman"/>
                  <w:sz w:val="16"/>
                  <w:szCs w:val="16"/>
                </w:rPr>
                <w:fldChar w:fldCharType="separate"/>
              </w:r>
              <w:r w:rsidR="00E84E78">
                <w:rPr>
                  <w:noProof/>
                </w:rPr>
                <w:t xml:space="preserve">Allen, P. (1997). </w:t>
              </w:r>
              <w:r w:rsidR="00E84E78">
                <w:rPr>
                  <w:i/>
                  <w:iCs/>
                  <w:noProof/>
                </w:rPr>
                <w:t>Situational Force Scoring: Accounting for Combined Arms Effects in Aggregate Combat Models.</w:t>
              </w:r>
              <w:r w:rsidR="00E84E78">
                <w:rPr>
                  <w:noProof/>
                </w:rPr>
                <w:t xml:space="preserve"> Naval Postgraduate School, RAND. USA: RAND.</w:t>
              </w:r>
            </w:p>
            <w:p w14:paraId="3BB7641C" w14:textId="77777777" w:rsidR="00E84E78" w:rsidRDefault="00E84E78" w:rsidP="00E84E78">
              <w:pPr>
                <w:pStyle w:val="Bibliography"/>
                <w:ind w:left="720" w:hanging="720"/>
                <w:rPr>
                  <w:noProof/>
                </w:rPr>
              </w:pPr>
              <w:r>
                <w:rPr>
                  <w:noProof/>
                </w:rPr>
                <w:t xml:space="preserve">B.C. Graham. (June 1979). The COANEW Model. </w:t>
              </w:r>
              <w:r>
                <w:rPr>
                  <w:i/>
                  <w:iCs/>
                  <w:noProof/>
                </w:rPr>
                <w:t>Forty-third Military Operations Research Society Symposium, .</w:t>
              </w:r>
              <w:r>
                <w:rPr>
                  <w:noProof/>
                </w:rPr>
                <w:t xml:space="preserve"> West Point, New Work,.</w:t>
              </w:r>
            </w:p>
            <w:p w14:paraId="0588591F" w14:textId="77777777" w:rsidR="00E84E78" w:rsidRDefault="00E84E78" w:rsidP="00E84E78">
              <w:pPr>
                <w:pStyle w:val="Bibliography"/>
                <w:ind w:left="720" w:hanging="720"/>
                <w:rPr>
                  <w:noProof/>
                </w:rPr>
              </w:pPr>
              <w:r>
                <w:rPr>
                  <w:noProof/>
                </w:rPr>
                <w:t xml:space="preserve">Barnes, B., &amp; Fulford, G. R. (2009). </w:t>
              </w:r>
              <w:r>
                <w:rPr>
                  <w:i/>
                  <w:iCs/>
                  <w:noProof/>
                </w:rPr>
                <w:t>Mathematical Modeling With Case Studies: A differential Equations Approach Using MapleTM and MATLAB@.</w:t>
              </w:r>
              <w:r>
                <w:rPr>
                  <w:noProof/>
                </w:rPr>
                <w:t xml:space="preserve"> New York: CRC Press.</w:t>
              </w:r>
            </w:p>
            <w:p w14:paraId="5ACFB0A9" w14:textId="77777777" w:rsidR="00E84E78" w:rsidRDefault="00E84E78" w:rsidP="00E84E78">
              <w:pPr>
                <w:pStyle w:val="Bibliography"/>
                <w:ind w:left="720" w:hanging="720"/>
                <w:rPr>
                  <w:noProof/>
                </w:rPr>
              </w:pPr>
              <w:r>
                <w:rPr>
                  <w:noProof/>
                </w:rPr>
                <w:t xml:space="preserve">Bourdon, S. (2014, April). </w:t>
              </w:r>
              <w:r>
                <w:rPr>
                  <w:i/>
                  <w:iCs/>
                  <w:noProof/>
                </w:rPr>
                <w:t>A method for evaluating Mission Risk for the National Fighter Procurement Evaluation of Options</w:t>
              </w:r>
              <w:r>
                <w:rPr>
                  <w:noProof/>
                </w:rPr>
                <w:t>. Retrieved from Government of Canada: www.canada.ca</w:t>
              </w:r>
            </w:p>
            <w:p w14:paraId="6CB91849" w14:textId="77777777" w:rsidR="00E84E78" w:rsidRDefault="00E84E78" w:rsidP="00E84E78">
              <w:pPr>
                <w:pStyle w:val="Bibliography"/>
                <w:ind w:left="720" w:hanging="720"/>
                <w:rPr>
                  <w:noProof/>
                </w:rPr>
              </w:pPr>
              <w:r>
                <w:rPr>
                  <w:noProof/>
                </w:rPr>
                <w:lastRenderedPageBreak/>
                <w:t xml:space="preserve">Caldwell, B., Hartman , J., Parry, S., &amp; Washburn, A. (2000). </w:t>
              </w:r>
              <w:r>
                <w:rPr>
                  <w:i/>
                  <w:iCs/>
                  <w:noProof/>
                </w:rPr>
                <w:t>Aggregated Combat Model.</w:t>
              </w:r>
              <w:r>
                <w:rPr>
                  <w:noProof/>
                </w:rPr>
                <w:t xml:space="preserve"> US: Naval Postgraduate School.</w:t>
              </w:r>
            </w:p>
            <w:p w14:paraId="13E5A102" w14:textId="77777777" w:rsidR="00E84E78" w:rsidRDefault="00E84E78" w:rsidP="00E84E78">
              <w:pPr>
                <w:pStyle w:val="Bibliography"/>
                <w:ind w:left="720" w:hanging="720"/>
                <w:rPr>
                  <w:noProof/>
                </w:rPr>
              </w:pPr>
              <w:r>
                <w:rPr>
                  <w:noProof/>
                </w:rPr>
                <w:t xml:space="preserve">D. S. Alberts, J. G. (1999). </w:t>
              </w:r>
              <w:r>
                <w:rPr>
                  <w:i/>
                  <w:iCs/>
                  <w:noProof/>
                </w:rPr>
                <w:t>Network Centric Warfare, Developing and Leveraging Information Superiority</w:t>
              </w:r>
              <w:r>
                <w:rPr>
                  <w:noProof/>
                </w:rPr>
                <w:t xml:space="preserve"> (2nd ed.). CCRP publication series.</w:t>
              </w:r>
            </w:p>
            <w:p w14:paraId="6B5E8032" w14:textId="77777777" w:rsidR="00E84E78" w:rsidRDefault="00E84E78" w:rsidP="00E84E78">
              <w:pPr>
                <w:pStyle w:val="Bibliography"/>
                <w:ind w:left="720" w:hanging="720"/>
                <w:rPr>
                  <w:noProof/>
                </w:rPr>
              </w:pPr>
              <w:r>
                <w:rPr>
                  <w:noProof/>
                </w:rPr>
                <w:t xml:space="preserve">Dupuy, T. N. (1995.). </w:t>
              </w:r>
              <w:r>
                <w:rPr>
                  <w:i/>
                  <w:iCs/>
                  <w:noProof/>
                </w:rPr>
                <w:t>Attrition: Forecasting Battle Casualties and Equipment Losses in Modern War.</w:t>
              </w:r>
              <w:r>
                <w:rPr>
                  <w:noProof/>
                </w:rPr>
                <w:t xml:space="preserve"> Washington, DC, USA: Nova Publications.</w:t>
              </w:r>
            </w:p>
            <w:p w14:paraId="23690064" w14:textId="77777777" w:rsidR="00E84E78" w:rsidRDefault="00E84E78" w:rsidP="00E84E78">
              <w:pPr>
                <w:pStyle w:val="Bibliography"/>
                <w:ind w:left="720" w:hanging="720"/>
                <w:rPr>
                  <w:noProof/>
                </w:rPr>
              </w:pPr>
              <w:r>
                <w:rPr>
                  <w:noProof/>
                </w:rPr>
                <w:t xml:space="preserve">Dutta Debasis, S.-C. (Draft). </w:t>
              </w:r>
              <w:r>
                <w:rPr>
                  <w:i/>
                  <w:iCs/>
                  <w:noProof/>
                </w:rPr>
                <w:t>Methodology to the Evaluation Fighter Aircraft Alternatives.</w:t>
              </w:r>
              <w:r>
                <w:rPr>
                  <w:noProof/>
                </w:rPr>
                <w:t xml:space="preserve"> New Delhi: Unpublished.</w:t>
              </w:r>
            </w:p>
            <w:p w14:paraId="0E40CA7B" w14:textId="77777777" w:rsidR="00E84E78" w:rsidRDefault="00E84E78" w:rsidP="00E84E78">
              <w:pPr>
                <w:pStyle w:val="Bibliography"/>
                <w:ind w:left="720" w:hanging="720"/>
                <w:rPr>
                  <w:noProof/>
                </w:rPr>
              </w:pPr>
              <w:r>
                <w:rPr>
                  <w:noProof/>
                </w:rPr>
                <w:t xml:space="preserve">Eric Heginbotham, e. a. (2015). </w:t>
              </w:r>
              <w:r>
                <w:rPr>
                  <w:i/>
                  <w:iCs/>
                  <w:noProof/>
                </w:rPr>
                <w:t>The U.S.-China military scorecard: forces, geography, and the evolving balance of power, 1996-2017.</w:t>
              </w:r>
              <w:r>
                <w:rPr>
                  <w:noProof/>
                </w:rPr>
                <w:t xml:space="preserve"> Santa Monica, Calif.: RAND Corporation. doi: ISBN 978-0-8330-8219-0.</w:t>
              </w:r>
            </w:p>
            <w:p w14:paraId="66A49577" w14:textId="77777777" w:rsidR="00E84E78" w:rsidRDefault="00E84E78" w:rsidP="00E84E78">
              <w:pPr>
                <w:pStyle w:val="Bibliography"/>
                <w:ind w:left="720" w:hanging="720"/>
                <w:rPr>
                  <w:noProof/>
                </w:rPr>
              </w:pPr>
              <w:r>
                <w:rPr>
                  <w:noProof/>
                </w:rPr>
                <w:lastRenderedPageBreak/>
                <w:t xml:space="preserve">F. Bolderheij, e. a. (2005). Risk-based Object-Oriented Approach to Sensor Management. </w:t>
              </w:r>
              <w:r>
                <w:rPr>
                  <w:i/>
                  <w:iCs/>
                  <w:noProof/>
                </w:rPr>
                <w:t>8th International Conference on Information Fusion</w:t>
              </w:r>
              <w:r>
                <w:rPr>
                  <w:noProof/>
                </w:rPr>
                <w:t>, (pp. 25-29). Philadelphia (PA).</w:t>
              </w:r>
            </w:p>
            <w:p w14:paraId="5306ECB1" w14:textId="77777777" w:rsidR="00E84E78" w:rsidRDefault="00E84E78" w:rsidP="00E84E78">
              <w:pPr>
                <w:pStyle w:val="Bibliography"/>
                <w:ind w:left="720" w:hanging="720"/>
                <w:rPr>
                  <w:noProof/>
                </w:rPr>
              </w:pPr>
              <w:r>
                <w:rPr>
                  <w:noProof/>
                </w:rPr>
                <w:t xml:space="preserve">G.M. Clark. (1969). </w:t>
              </w:r>
              <w:r>
                <w:rPr>
                  <w:i/>
                  <w:iCs/>
                  <w:noProof/>
                </w:rPr>
                <w:t>The Combat Analysis Model, .</w:t>
              </w:r>
              <w:r>
                <w:rPr>
                  <w:noProof/>
                </w:rPr>
                <w:t xml:space="preserve"> Columbus, Ohio,: Ph.D. Thesis, The Ohio state University, .</w:t>
              </w:r>
            </w:p>
            <w:p w14:paraId="4BB322CF" w14:textId="77777777" w:rsidR="00E84E78" w:rsidRDefault="00E84E78" w:rsidP="00E84E78">
              <w:pPr>
                <w:pStyle w:val="Bibliography"/>
                <w:ind w:left="720" w:hanging="720"/>
                <w:rPr>
                  <w:noProof/>
                </w:rPr>
              </w:pPr>
              <w:r>
                <w:rPr>
                  <w:noProof/>
                </w:rPr>
                <w:t xml:space="preserve">H. Brackney. (1959). The Dynamics of Military Combat. </w:t>
              </w:r>
              <w:r>
                <w:rPr>
                  <w:i/>
                  <w:iCs/>
                  <w:noProof/>
                </w:rPr>
                <w:t>Operation Research, 7</w:t>
              </w:r>
              <w:r>
                <w:rPr>
                  <w:noProof/>
                </w:rPr>
                <w:t>, 30-44.</w:t>
              </w:r>
            </w:p>
            <w:p w14:paraId="324B373E" w14:textId="77777777" w:rsidR="00E84E78" w:rsidRDefault="00E84E78" w:rsidP="00E84E78">
              <w:pPr>
                <w:pStyle w:val="Bibliography"/>
                <w:ind w:left="720" w:hanging="720"/>
                <w:rPr>
                  <w:noProof/>
                </w:rPr>
              </w:pPr>
              <w:r>
                <w:rPr>
                  <w:noProof/>
                </w:rPr>
                <w:t xml:space="preserve">H.K. Weiss. (1975). Lanchester-type Models of Warfare. </w:t>
              </w:r>
              <w:r>
                <w:rPr>
                  <w:i/>
                  <w:iCs/>
                  <w:noProof/>
                </w:rPr>
                <w:t>Proceedings of the First International Conference on Operational Research</w:t>
              </w:r>
              <w:r>
                <w:rPr>
                  <w:noProof/>
                </w:rPr>
                <w:t>, (pp. 82–98).</w:t>
              </w:r>
            </w:p>
            <w:p w14:paraId="0A930969" w14:textId="77777777" w:rsidR="00E84E78" w:rsidRDefault="00E84E78" w:rsidP="00E84E78">
              <w:pPr>
                <w:pStyle w:val="Bibliography"/>
                <w:ind w:left="720" w:hanging="720"/>
                <w:rPr>
                  <w:noProof/>
                </w:rPr>
              </w:pPr>
              <w:r>
                <w:rPr>
                  <w:noProof/>
                </w:rPr>
                <w:t xml:space="preserve">Hillestad, R. J., Bennett, B., &amp; Moore, L. (1996). </w:t>
              </w:r>
              <w:r>
                <w:rPr>
                  <w:i/>
                  <w:iCs/>
                  <w:noProof/>
                </w:rPr>
                <w:t>Modeling for campaign analysis.</w:t>
              </w:r>
              <w:r>
                <w:rPr>
                  <w:noProof/>
                </w:rPr>
                <w:t xml:space="preserve"> U.S.: RAND.</w:t>
              </w:r>
            </w:p>
            <w:p w14:paraId="45DCCA59" w14:textId="77777777" w:rsidR="00E84E78" w:rsidRDefault="00E84E78" w:rsidP="00E84E78">
              <w:pPr>
                <w:pStyle w:val="Bibliography"/>
                <w:ind w:left="720" w:hanging="720"/>
                <w:rPr>
                  <w:noProof/>
                </w:rPr>
              </w:pPr>
              <w:r>
                <w:rPr>
                  <w:noProof/>
                </w:rPr>
                <w:t xml:space="preserve">Hillestal, R. J., &amp; Moore, L. (1996). </w:t>
              </w:r>
              <w:r>
                <w:rPr>
                  <w:i/>
                  <w:iCs/>
                  <w:noProof/>
                </w:rPr>
                <w:t>The theater level campaign model: A research prototype for a new generation of combat analysis model.</w:t>
              </w:r>
              <w:r>
                <w:rPr>
                  <w:noProof/>
                </w:rPr>
                <w:t xml:space="preserve"> Washington D.C.: RAND.</w:t>
              </w:r>
            </w:p>
            <w:p w14:paraId="424BA3EE" w14:textId="77777777" w:rsidR="00E84E78" w:rsidRDefault="00E84E78" w:rsidP="00E84E78">
              <w:pPr>
                <w:pStyle w:val="Bibliography"/>
                <w:ind w:left="720" w:hanging="720"/>
                <w:rPr>
                  <w:noProof/>
                </w:rPr>
              </w:pPr>
              <w:r>
                <w:rPr>
                  <w:noProof/>
                </w:rPr>
                <w:lastRenderedPageBreak/>
                <w:t xml:space="preserve">Hughes, J. W. (1993). </w:t>
              </w:r>
              <w:r>
                <w:rPr>
                  <w:i/>
                  <w:iCs/>
                  <w:noProof/>
                </w:rPr>
                <w:t>Combat Analysis for command, control and communications : A Primer.</w:t>
              </w:r>
              <w:r>
                <w:rPr>
                  <w:noProof/>
                </w:rPr>
                <w:t xml:space="preserve"> Monterey, California: Naval Postgraduate School.</w:t>
              </w:r>
            </w:p>
            <w:p w14:paraId="6ADCB501" w14:textId="77777777" w:rsidR="00E84E78" w:rsidRDefault="00E84E78" w:rsidP="00E84E78">
              <w:pPr>
                <w:pStyle w:val="Bibliography"/>
                <w:ind w:left="720" w:hanging="720"/>
                <w:rPr>
                  <w:noProof/>
                </w:rPr>
              </w:pPr>
              <w:r>
                <w:rPr>
                  <w:noProof/>
                </w:rPr>
                <w:t>IDS. (2018). Joint Doctrine of Indian Armed Forces. New Delhi.</w:t>
              </w:r>
            </w:p>
            <w:p w14:paraId="3018D582" w14:textId="77777777" w:rsidR="00E84E78" w:rsidRDefault="00E84E78" w:rsidP="00E84E78">
              <w:pPr>
                <w:pStyle w:val="Bibliography"/>
                <w:ind w:left="720" w:hanging="720"/>
                <w:rPr>
                  <w:noProof/>
                </w:rPr>
              </w:pPr>
              <w:r>
                <w:rPr>
                  <w:noProof/>
                </w:rPr>
                <w:t xml:space="preserve">J. Andrighetti. (September, 1973.). </w:t>
              </w:r>
              <w:r>
                <w:rPr>
                  <w:i/>
                  <w:iCs/>
                  <w:noProof/>
                </w:rPr>
                <w:t>A Model for the Statistical Analysis of Land Combat Simulation and Field Experimentation Data, .</w:t>
              </w:r>
              <w:r>
                <w:rPr>
                  <w:noProof/>
                </w:rPr>
                <w:t xml:space="preserve"> Monterey, California,: M.S. Thesis in Operations Research, Naval Postgraduate school, .</w:t>
              </w:r>
            </w:p>
            <w:p w14:paraId="43C3B6AA" w14:textId="77777777" w:rsidR="00E84E78" w:rsidRDefault="00E84E78" w:rsidP="00E84E78">
              <w:pPr>
                <w:pStyle w:val="Bibliography"/>
                <w:ind w:left="720" w:hanging="720"/>
                <w:rPr>
                  <w:noProof/>
                </w:rPr>
              </w:pPr>
              <w:r>
                <w:rPr>
                  <w:noProof/>
                </w:rPr>
                <w:t xml:space="preserve">J.G. Taylor. (1983). </w:t>
              </w:r>
              <w:r>
                <w:rPr>
                  <w:i/>
                  <w:iCs/>
                  <w:noProof/>
                </w:rPr>
                <w:t>Lanchester Models of Warfare</w:t>
              </w:r>
              <w:r>
                <w:rPr>
                  <w:noProof/>
                </w:rPr>
                <w:t xml:space="preserve"> (Vol. I &amp; II). Alexandria, VA: Military Applications Section, Operations Research Society of America, Alexandria, VA. 1983.</w:t>
              </w:r>
            </w:p>
            <w:p w14:paraId="46437AD0" w14:textId="77777777" w:rsidR="00E84E78" w:rsidRDefault="00E84E78" w:rsidP="00E84E78">
              <w:pPr>
                <w:pStyle w:val="Bibliography"/>
                <w:ind w:left="720" w:hanging="720"/>
                <w:rPr>
                  <w:noProof/>
                </w:rPr>
              </w:pPr>
              <w:r>
                <w:rPr>
                  <w:noProof/>
                </w:rPr>
                <w:t xml:space="preserve">J.G. Taylor, U. Y. (2000). Hierarchy-of- models Approach for Aggregated-force Attrition. </w:t>
              </w:r>
              <w:r>
                <w:rPr>
                  <w:i/>
                  <w:iCs/>
                  <w:noProof/>
                </w:rPr>
                <w:t>Proceedings of 2000 Winter Simulation Conference</w:t>
              </w:r>
              <w:r>
                <w:rPr>
                  <w:noProof/>
                </w:rPr>
                <w:t>, (p. 925). USA.</w:t>
              </w:r>
            </w:p>
            <w:p w14:paraId="25CB5C59" w14:textId="77777777" w:rsidR="00E84E78" w:rsidRDefault="00E84E78" w:rsidP="00E84E78">
              <w:pPr>
                <w:pStyle w:val="Bibliography"/>
                <w:ind w:left="720" w:hanging="720"/>
                <w:rPr>
                  <w:noProof/>
                </w:rPr>
              </w:pPr>
              <w:r>
                <w:rPr>
                  <w:noProof/>
                </w:rPr>
                <w:lastRenderedPageBreak/>
                <w:t xml:space="preserve">Jaiswal, N. K. (1997). </w:t>
              </w:r>
              <w:r>
                <w:rPr>
                  <w:i/>
                  <w:iCs/>
                  <w:noProof/>
                </w:rPr>
                <w:t>Military Operations Research: A quantittaive Decision Making.</w:t>
              </w:r>
              <w:r>
                <w:rPr>
                  <w:noProof/>
                </w:rPr>
                <w:t xml:space="preserve"> New York: Springer Science+Business Media, LLC.</w:t>
              </w:r>
            </w:p>
            <w:p w14:paraId="05A2938F" w14:textId="77777777" w:rsidR="00E84E78" w:rsidRDefault="00E84E78" w:rsidP="00E84E78">
              <w:pPr>
                <w:pStyle w:val="Bibliography"/>
                <w:ind w:left="720" w:hanging="720"/>
                <w:rPr>
                  <w:noProof/>
                </w:rPr>
              </w:pPr>
              <w:r>
                <w:rPr>
                  <w:noProof/>
                </w:rPr>
                <w:t xml:space="preserve">(July, 2013). </w:t>
              </w:r>
              <w:r>
                <w:rPr>
                  <w:i/>
                  <w:iCs/>
                  <w:noProof/>
                </w:rPr>
                <w:t>JOINT OPERATION PLANNING PROCESS (JOPP) WORKBOOK.</w:t>
              </w:r>
              <w:r>
                <w:rPr>
                  <w:noProof/>
                </w:rPr>
                <w:t xml:space="preserve"> JMO Department, Naval War College .</w:t>
              </w:r>
            </w:p>
            <w:p w14:paraId="49038487" w14:textId="77777777" w:rsidR="00E84E78" w:rsidRDefault="00E84E78" w:rsidP="00E84E78">
              <w:pPr>
                <w:pStyle w:val="Bibliography"/>
                <w:ind w:left="720" w:hanging="720"/>
                <w:rPr>
                  <w:noProof/>
                </w:rPr>
              </w:pPr>
              <w:r>
                <w:rPr>
                  <w:noProof/>
                </w:rPr>
                <w:t xml:space="preserve">Lanchester, F. (1914). Aircraft in Warfare: The Dawn of the Fourth Arm No. V., The Principle of Concentration”, , pp. 422–423, 1914. </w:t>
              </w:r>
              <w:r>
                <w:rPr>
                  <w:i/>
                  <w:iCs/>
                  <w:noProof/>
                </w:rPr>
                <w:t>Engineering</w:t>
              </w:r>
              <w:r>
                <w:rPr>
                  <w:noProof/>
                </w:rPr>
                <w:t>, 422-423.</w:t>
              </w:r>
            </w:p>
            <w:p w14:paraId="270015FF" w14:textId="77777777" w:rsidR="00E84E78" w:rsidRDefault="00E84E78" w:rsidP="00E84E78">
              <w:pPr>
                <w:pStyle w:val="Bibliography"/>
                <w:ind w:left="720" w:hanging="720"/>
                <w:rPr>
                  <w:noProof/>
                </w:rPr>
              </w:pPr>
              <w:r>
                <w:rPr>
                  <w:noProof/>
                </w:rPr>
                <w:t xml:space="preserve">Parry , S. H. (1992). </w:t>
              </w:r>
              <w:r>
                <w:rPr>
                  <w:i/>
                  <w:iCs/>
                  <w:noProof/>
                </w:rPr>
                <w:t>Evaluation of Attrition Methodologies for Combat Models.</w:t>
              </w:r>
              <w:r>
                <w:rPr>
                  <w:noProof/>
                </w:rPr>
                <w:t xml:space="preserve"> Naval Postgraduate School Notes.</w:t>
              </w:r>
            </w:p>
            <w:p w14:paraId="4958A124" w14:textId="77777777" w:rsidR="00E84E78" w:rsidRDefault="00E84E78" w:rsidP="00E84E78">
              <w:pPr>
                <w:pStyle w:val="Bibliography"/>
                <w:ind w:left="720" w:hanging="720"/>
                <w:rPr>
                  <w:noProof/>
                </w:rPr>
              </w:pPr>
              <w:r>
                <w:rPr>
                  <w:noProof/>
                </w:rPr>
                <w:t xml:space="preserve">Quade, E. S., &amp; Boucher, W. I. (1968). </w:t>
              </w:r>
              <w:r>
                <w:rPr>
                  <w:i/>
                  <w:iCs/>
                  <w:noProof/>
                </w:rPr>
                <w:t>Systems Analysis and Policy Planning: Applications.</w:t>
              </w:r>
              <w:r>
                <w:rPr>
                  <w:noProof/>
                </w:rPr>
                <w:t xml:space="preserve"> New York: American Elsevier.</w:t>
              </w:r>
            </w:p>
            <w:p w14:paraId="682AC32F" w14:textId="77777777" w:rsidR="00E84E78" w:rsidRDefault="00E84E78" w:rsidP="00E84E78">
              <w:pPr>
                <w:pStyle w:val="Bibliography"/>
                <w:ind w:left="720" w:hanging="720"/>
                <w:rPr>
                  <w:noProof/>
                </w:rPr>
              </w:pPr>
              <w:r>
                <w:rPr>
                  <w:noProof/>
                </w:rPr>
                <w:t xml:space="preserve">R. G. Stockton. (1973). CARMONETTE-Division Battle Model Interface. </w:t>
              </w:r>
              <w:r>
                <w:rPr>
                  <w:i/>
                  <w:iCs/>
                  <w:noProof/>
                </w:rPr>
                <w:t>Proceedings of the Twelfth Annual U.S. Army Operation Research Symposium</w:t>
              </w:r>
              <w:r>
                <w:rPr>
                  <w:noProof/>
                </w:rPr>
                <w:t>, (pp. 23-32).</w:t>
              </w:r>
            </w:p>
            <w:p w14:paraId="4B8ECB7F" w14:textId="77777777" w:rsidR="00E84E78" w:rsidRDefault="00E84E78" w:rsidP="00E84E78">
              <w:pPr>
                <w:pStyle w:val="Bibliography"/>
                <w:ind w:left="720" w:hanging="720"/>
                <w:rPr>
                  <w:noProof/>
                </w:rPr>
              </w:pPr>
              <w:r>
                <w:rPr>
                  <w:noProof/>
                </w:rPr>
                <w:lastRenderedPageBreak/>
                <w:t xml:space="preserve">R.L. Helmbold. (1965). A Modification of Lanchester’s Equations. </w:t>
              </w:r>
              <w:r>
                <w:rPr>
                  <w:i/>
                  <w:iCs/>
                  <w:noProof/>
                </w:rPr>
                <w:t>Operation Research, 13</w:t>
              </w:r>
              <w:r>
                <w:rPr>
                  <w:noProof/>
                </w:rPr>
                <w:t>, 857-859.</w:t>
              </w:r>
            </w:p>
            <w:p w14:paraId="4021B6C8" w14:textId="77777777" w:rsidR="00E84E78" w:rsidRDefault="00E84E78" w:rsidP="00E84E78">
              <w:pPr>
                <w:pStyle w:val="Bibliography"/>
                <w:ind w:left="720" w:hanging="720"/>
                <w:rPr>
                  <w:noProof/>
                </w:rPr>
              </w:pPr>
              <w:r>
                <w:rPr>
                  <w:noProof/>
                </w:rPr>
                <w:t xml:space="preserve">Ramazan, G. (2000). </w:t>
              </w:r>
              <w:r>
                <w:rPr>
                  <w:i/>
                  <w:iCs/>
                  <w:noProof/>
                </w:rPr>
                <w:t>Fitting firepower score models to the battle of Kursk data.</w:t>
              </w:r>
              <w:r>
                <w:rPr>
                  <w:noProof/>
                </w:rPr>
                <w:t xml:space="preserve"> USA: Naval Postgraduate School.</w:t>
              </w:r>
            </w:p>
            <w:p w14:paraId="686DE2DB" w14:textId="77777777" w:rsidR="00E84E78" w:rsidRDefault="00E84E78" w:rsidP="00E84E78">
              <w:pPr>
                <w:pStyle w:val="Bibliography"/>
                <w:ind w:left="720" w:hanging="720"/>
                <w:rPr>
                  <w:noProof/>
                </w:rPr>
              </w:pPr>
              <w:r>
                <w:rPr>
                  <w:noProof/>
                </w:rPr>
                <w:t xml:space="preserve">Stromberg, D., &amp; et., a. (2002). On Platform-Based Sensor Management. </w:t>
              </w:r>
              <w:r>
                <w:rPr>
                  <w:i/>
                  <w:iCs/>
                  <w:noProof/>
                </w:rPr>
                <w:t>Fifth International Conference on Information Fusion.</w:t>
              </w:r>
              <w:r>
                <w:rPr>
                  <w:noProof/>
                </w:rPr>
                <w:t xml:space="preserve"> </w:t>
              </w:r>
            </w:p>
            <w:p w14:paraId="5AA4E158" w14:textId="77777777" w:rsidR="00E84E78" w:rsidRDefault="00E84E78" w:rsidP="00E84E78">
              <w:pPr>
                <w:pStyle w:val="Bibliography"/>
                <w:ind w:left="720" w:hanging="720"/>
                <w:rPr>
                  <w:noProof/>
                </w:rPr>
              </w:pPr>
              <w:r>
                <w:rPr>
                  <w:noProof/>
                </w:rPr>
                <w:t xml:space="preserve">Technium, [. T. (2020, July 16). </w:t>
              </w:r>
              <w:r>
                <w:rPr>
                  <w:i/>
                  <w:iCs/>
                  <w:noProof/>
                </w:rPr>
                <w:t>The Technium</w:t>
              </w:r>
              <w:r>
                <w:rPr>
                  <w:noProof/>
                </w:rPr>
                <w:t>. Retrieved from The speed of Information,: https://kk.org</w:t>
              </w:r>
            </w:p>
            <w:p w14:paraId="0265DB7E" w14:textId="77777777" w:rsidR="00E84E78" w:rsidRDefault="00E84E78" w:rsidP="00E84E78">
              <w:pPr>
                <w:pStyle w:val="Bibliography"/>
                <w:ind w:left="720" w:hanging="720"/>
                <w:rPr>
                  <w:noProof/>
                </w:rPr>
              </w:pPr>
              <w:r>
                <w:rPr>
                  <w:noProof/>
                </w:rPr>
                <w:t xml:space="preserve">US Army's Center for Strategy and Force Evaluation. (September 1998). </w:t>
              </w:r>
              <w:r>
                <w:rPr>
                  <w:i/>
                  <w:iCs/>
                  <w:noProof/>
                </w:rPr>
                <w:t>Kursk Operation Simulation And Validation Exercise - Phasell (KOSAVE II) The US Army's Center for Strategy and Force Evaluation Study Report CAA-SR-98-7.</w:t>
              </w:r>
              <w:r>
                <w:rPr>
                  <w:noProof/>
                </w:rPr>
                <w:t xml:space="preserve"> US Army's Center for Strategy and Force Evaluation, US ARMY CONCEPTS </w:t>
              </w:r>
              <w:r>
                <w:rPr>
                  <w:noProof/>
                </w:rPr>
                <w:lastRenderedPageBreak/>
                <w:t>ANALYSIS AGENCY. MARYLAND: OFFICE OF THE CHIEF OF STAFF.</w:t>
              </w:r>
            </w:p>
            <w:p w14:paraId="18A2212E" w14:textId="77777777" w:rsidR="00E84E78" w:rsidRDefault="00E84E78" w:rsidP="00E84E78">
              <w:pPr>
                <w:pStyle w:val="Bibliography"/>
                <w:ind w:left="720" w:hanging="720"/>
                <w:rPr>
                  <w:noProof/>
                </w:rPr>
              </w:pPr>
              <w:r>
                <w:rPr>
                  <w:noProof/>
                </w:rPr>
                <w:t xml:space="preserve">V.K. Rohatgi. (1984). </w:t>
              </w:r>
              <w:r>
                <w:rPr>
                  <w:i/>
                  <w:iCs/>
                  <w:noProof/>
                </w:rPr>
                <w:t>Statistical Inference.</w:t>
              </w:r>
              <w:r>
                <w:rPr>
                  <w:noProof/>
                </w:rPr>
                <w:t xml:space="preserve"> USA: Wiley series in probability and mathematical statistics.</w:t>
              </w:r>
            </w:p>
            <w:p w14:paraId="2D2D5E2A" w14:textId="625F1059" w:rsidR="00C8384A" w:rsidRDefault="00C8384A" w:rsidP="00E84E78">
              <w:pPr>
                <w:spacing w:after="0" w:line="240" w:lineRule="auto"/>
                <w:ind w:left="284" w:hanging="284"/>
                <w:jc w:val="both"/>
              </w:pPr>
              <w:r w:rsidRPr="0041112E">
                <w:rPr>
                  <w:rFonts w:ascii="Times New Roman" w:hAnsi="Times New Roman" w:cs="Times New Roman"/>
                  <w:noProof/>
                  <w:sz w:val="16"/>
                  <w:szCs w:val="16"/>
                </w:rPr>
                <w:fldChar w:fldCharType="end"/>
              </w:r>
            </w:p>
          </w:sdtContent>
        </w:sdt>
      </w:sdtContent>
    </w:sdt>
    <w:p w14:paraId="3514869C" w14:textId="163FC1B1" w:rsidR="00D730E4" w:rsidRPr="00DC1604" w:rsidRDefault="00D730E4" w:rsidP="00D730E4">
      <w:pPr>
        <w:rPr>
          <w:rFonts w:ascii="Times New Roman" w:hAnsi="Times New Roman" w:cs="Times New Roman"/>
          <w:color w:val="000000" w:themeColor="text1"/>
          <w:sz w:val="16"/>
          <w:szCs w:val="16"/>
        </w:rPr>
      </w:pPr>
    </w:p>
    <w:sectPr w:rsidR="00D730E4" w:rsidRPr="00DC1604" w:rsidSect="00593EE1">
      <w:type w:val="nextColumn"/>
      <w:pgSz w:w="5954" w:h="8420" w:code="9"/>
      <w:pgMar w:top="567" w:right="425" w:bottom="709" w:left="567"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C6DFC" w14:textId="77777777" w:rsidR="002405F2" w:rsidRDefault="002405F2" w:rsidP="00112AF3">
      <w:pPr>
        <w:spacing w:after="0" w:line="240" w:lineRule="auto"/>
      </w:pPr>
      <w:r>
        <w:separator/>
      </w:r>
    </w:p>
  </w:endnote>
  <w:endnote w:type="continuationSeparator" w:id="0">
    <w:p w14:paraId="65A96D10" w14:textId="77777777" w:rsidR="002405F2" w:rsidRDefault="002405F2" w:rsidP="00112AF3">
      <w:pPr>
        <w:spacing w:after="0" w:line="240" w:lineRule="auto"/>
      </w:pPr>
      <w:r>
        <w:continuationSeparator/>
      </w:r>
    </w:p>
  </w:endnote>
  <w:endnote w:type="continuationNotice" w:id="1">
    <w:p w14:paraId="70DC2A0F" w14:textId="77777777" w:rsidR="002405F2" w:rsidRDefault="00240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odoni Poster">
    <w:altName w:val="Cambria"/>
    <w:charset w:val="00"/>
    <w:family w:val="roman"/>
    <w:pitch w:val="variable"/>
    <w:sig w:usb0="00000003" w:usb1="00000000" w:usb2="00000000" w:usb3="00000000" w:csb0="00000001" w:csb1="00000000"/>
  </w:font>
  <w:font w:name="TimesNewRomanPSMT">
    <w:altName w:val="Yu Gothic"/>
    <w:panose1 w:val="00000000000000000000"/>
    <w:charset w:val="80"/>
    <w:family w:val="roman"/>
    <w:notTrueType/>
    <w:pitch w:val="default"/>
    <w:sig w:usb0="00000001" w:usb1="08070000" w:usb2="00000010" w:usb3="00000000" w:csb0="00020000" w:csb1="00000000"/>
  </w:font>
  <w:font w:name="Nirmala UI">
    <w:panose1 w:val="020B0502040204020203"/>
    <w:charset w:val="00"/>
    <w:family w:val="swiss"/>
    <w:pitch w:val="variable"/>
    <w:sig w:usb0="80FF8023" w:usb1="0200004A" w:usb2="00000200" w:usb3="00000000" w:csb0="0000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40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451"/>
      <w:gridCol w:w="1313"/>
    </w:tblGrid>
    <w:tr w:rsidR="00AA03C9" w14:paraId="4DEE95F7" w14:textId="77777777" w:rsidTr="00562D85">
      <w:trPr>
        <w:jc w:val="center"/>
      </w:trPr>
      <w:tc>
        <w:tcPr>
          <w:tcW w:w="1312" w:type="dxa"/>
        </w:tcPr>
        <w:p w14:paraId="05EDE560" w14:textId="77777777" w:rsidR="00AA03C9" w:rsidRDefault="00AA03C9">
          <w:pPr>
            <w:pStyle w:val="Footer"/>
          </w:pPr>
        </w:p>
      </w:tc>
      <w:tc>
        <w:tcPr>
          <w:tcW w:w="1451" w:type="dxa"/>
          <w:tcBorders>
            <w:top w:val="single" w:sz="4" w:space="0" w:color="auto"/>
          </w:tcBorders>
        </w:tcPr>
        <w:p w14:paraId="12854FF8" w14:textId="5692E833" w:rsidR="00AA03C9" w:rsidRPr="00832F24" w:rsidRDefault="00AA03C9" w:rsidP="00386687">
          <w:pPr>
            <w:pStyle w:val="Footer"/>
            <w:jc w:val="center"/>
            <w:rPr>
              <w:rFonts w:ascii="Times New Roman" w:hAnsi="Times New Roman" w:cs="Times New Roman"/>
              <w:sz w:val="16"/>
              <w:szCs w:val="16"/>
            </w:rPr>
          </w:pPr>
          <w:r w:rsidRPr="00832F24">
            <w:rPr>
              <w:rFonts w:ascii="Times New Roman" w:hAnsi="Times New Roman" w:cs="Times New Roman"/>
              <w:color w:val="000000" w:themeColor="text1"/>
              <w:sz w:val="16"/>
              <w:szCs w:val="16"/>
            </w:rPr>
            <w:t>System Design</w:t>
          </w:r>
        </w:p>
      </w:tc>
      <w:tc>
        <w:tcPr>
          <w:tcW w:w="1313" w:type="dxa"/>
        </w:tcPr>
        <w:p w14:paraId="1F59AA7F" w14:textId="77777777" w:rsidR="00AA03C9" w:rsidRDefault="00AA03C9">
          <w:pPr>
            <w:pStyle w:val="Footer"/>
          </w:pPr>
        </w:p>
      </w:tc>
    </w:tr>
  </w:tbl>
  <w:p w14:paraId="5B6F95F8" w14:textId="77777777" w:rsidR="00AA03C9" w:rsidRDefault="00AA03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52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253"/>
      <w:gridCol w:w="470"/>
    </w:tblGrid>
    <w:tr w:rsidR="00AA03C9" w14:paraId="2236EDA3" w14:textId="77777777" w:rsidTr="00562D85">
      <w:trPr>
        <w:jc w:val="center"/>
      </w:trPr>
      <w:tc>
        <w:tcPr>
          <w:tcW w:w="562" w:type="dxa"/>
        </w:tcPr>
        <w:p w14:paraId="070F204F" w14:textId="77777777" w:rsidR="00AA03C9" w:rsidRDefault="00AA03C9" w:rsidP="00AA03C9">
          <w:pPr>
            <w:pStyle w:val="Footer"/>
          </w:pPr>
        </w:p>
      </w:tc>
      <w:tc>
        <w:tcPr>
          <w:tcW w:w="4253" w:type="dxa"/>
          <w:tcBorders>
            <w:top w:val="single" w:sz="4" w:space="0" w:color="auto"/>
          </w:tcBorders>
          <w:vAlign w:val="bottom"/>
        </w:tcPr>
        <w:p w14:paraId="01A2CB7A" w14:textId="25A5DEFD" w:rsidR="00AA03C9" w:rsidRDefault="00AA03C9" w:rsidP="000E731D">
          <w:pPr>
            <w:pStyle w:val="Footer"/>
            <w:jc w:val="center"/>
          </w:pP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If </w:instrText>
          </w: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STYLEREF “Heading 1”  </w:instrText>
          </w:r>
          <w:r w:rsidRPr="008E7910">
            <w:rPr>
              <w:rFonts w:ascii="Times New Roman" w:hAnsi="Times New Roman" w:cs="Times New Roman"/>
              <w:color w:val="0D0D0D" w:themeColor="text1" w:themeTint="F2"/>
              <w:sz w:val="16"/>
              <w:szCs w:val="16"/>
            </w:rPr>
            <w:fldChar w:fldCharType="end"/>
          </w:r>
          <w:r w:rsidRPr="008E7910">
            <w:rPr>
              <w:rFonts w:ascii="Times New Roman" w:hAnsi="Times New Roman" w:cs="Times New Roman"/>
              <w:color w:val="0D0D0D" w:themeColor="text1" w:themeTint="F2"/>
              <w:sz w:val="16"/>
              <w:szCs w:val="16"/>
            </w:rPr>
            <w:instrText>&lt;&gt; “Error*” “</w:instrText>
          </w:r>
          <w:r w:rsidRPr="008E7910">
            <w:rPr>
              <w:rFonts w:ascii="Times New Roman" w:hAnsi="Times New Roman" w:cs="Times New Roman"/>
              <w:color w:val="0D0D0D" w:themeColor="text1" w:themeTint="F2"/>
              <w:sz w:val="16"/>
              <w:szCs w:val="16"/>
            </w:rPr>
            <w:fldChar w:fldCharType="begin"/>
          </w:r>
          <w:r w:rsidRPr="008E7910">
            <w:rPr>
              <w:rFonts w:ascii="Times New Roman" w:hAnsi="Times New Roman" w:cs="Times New Roman"/>
              <w:color w:val="0D0D0D" w:themeColor="text1" w:themeTint="F2"/>
              <w:sz w:val="16"/>
              <w:szCs w:val="16"/>
            </w:rPr>
            <w:instrText xml:space="preserve"> STYLEREF “Heading 1” </w:instrText>
          </w:r>
          <w:r w:rsidRPr="008E7910">
            <w:rPr>
              <w:rFonts w:ascii="Times New Roman" w:hAnsi="Times New Roman" w:cs="Times New Roman"/>
              <w:color w:val="0D0D0D" w:themeColor="text1" w:themeTint="F2"/>
              <w:sz w:val="16"/>
              <w:szCs w:val="16"/>
            </w:rPr>
            <w:fldChar w:fldCharType="end"/>
          </w:r>
          <w:r w:rsidRPr="008E7910">
            <w:rPr>
              <w:rFonts w:ascii="Times New Roman" w:hAnsi="Times New Roman" w:cs="Times New Roman"/>
              <w:color w:val="0D0D0D" w:themeColor="text1" w:themeTint="F2"/>
              <w:sz w:val="16"/>
              <w:szCs w:val="16"/>
            </w:rPr>
            <w:instrText xml:space="preserve"> </w:instrText>
          </w:r>
          <w:r w:rsidRPr="008E7910">
            <w:rPr>
              <w:rFonts w:ascii="Times New Roman" w:hAnsi="Times New Roman" w:cs="Times New Roman"/>
              <w:color w:val="0D0D0D" w:themeColor="text1" w:themeTint="F2"/>
              <w:sz w:val="16"/>
              <w:szCs w:val="16"/>
            </w:rPr>
            <w:fldChar w:fldCharType="separate"/>
          </w:r>
          <w:r w:rsidR="00E84E78" w:rsidRPr="008E7910">
            <w:rPr>
              <w:rFonts w:ascii="Times New Roman" w:hAnsi="Times New Roman" w:cs="Times New Roman"/>
              <w:noProof/>
              <w:color w:val="0D0D0D" w:themeColor="text1" w:themeTint="F2"/>
              <w:sz w:val="16"/>
              <w:szCs w:val="16"/>
            </w:rPr>
            <w:t xml:space="preserve"> </w:t>
          </w:r>
          <w:r w:rsidRPr="008E7910">
            <w:rPr>
              <w:rFonts w:ascii="Times New Roman" w:hAnsi="Times New Roman" w:cs="Times New Roman"/>
              <w:color w:val="0D0D0D" w:themeColor="text1" w:themeTint="F2"/>
              <w:sz w:val="16"/>
              <w:szCs w:val="16"/>
            </w:rPr>
            <w:fldChar w:fldCharType="end"/>
          </w:r>
        </w:p>
      </w:tc>
      <w:tc>
        <w:tcPr>
          <w:tcW w:w="470" w:type="dxa"/>
        </w:tcPr>
        <w:p w14:paraId="6A573796" w14:textId="3A163959" w:rsidR="00AA03C9" w:rsidRDefault="00AA03C9" w:rsidP="00AA03C9">
          <w:pPr>
            <w:pStyle w:val="Footer"/>
          </w:pPr>
        </w:p>
      </w:tc>
    </w:tr>
  </w:tbl>
  <w:p w14:paraId="1B74FA91" w14:textId="77777777" w:rsidR="00AA03C9" w:rsidRDefault="00AA03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2"/>
      <w:gridCol w:w="1451"/>
      <w:gridCol w:w="1313"/>
    </w:tblGrid>
    <w:tr w:rsidR="00832F24" w14:paraId="65F4FE4C" w14:textId="77777777" w:rsidTr="00A974D3">
      <w:trPr>
        <w:jc w:val="center"/>
      </w:trPr>
      <w:tc>
        <w:tcPr>
          <w:tcW w:w="1312" w:type="dxa"/>
        </w:tcPr>
        <w:p w14:paraId="5726EC2B" w14:textId="5CE85309" w:rsidR="00832F24" w:rsidRDefault="00832F24" w:rsidP="00832F24">
          <w:pPr>
            <w:pStyle w:val="Footer"/>
          </w:pPr>
        </w:p>
      </w:tc>
      <w:tc>
        <w:tcPr>
          <w:tcW w:w="1451" w:type="dxa"/>
          <w:tcBorders>
            <w:top w:val="single" w:sz="4" w:space="0" w:color="auto"/>
          </w:tcBorders>
        </w:tcPr>
        <w:p w14:paraId="0B3F1EEB" w14:textId="70330837" w:rsidR="00832F24" w:rsidRPr="00832F24" w:rsidRDefault="00832F24" w:rsidP="00832F24">
          <w:pPr>
            <w:pStyle w:val="Footer"/>
            <w:jc w:val="center"/>
            <w:rPr>
              <w:rFonts w:ascii="Times New Roman" w:hAnsi="Times New Roman" w:cs="Times New Roman"/>
              <w:sz w:val="16"/>
              <w:szCs w:val="16"/>
            </w:rPr>
          </w:pP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If </w:instrText>
          </w: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STYLEREF “Heading 1”  </w:instrText>
          </w:r>
          <w:r w:rsidR="00E84E78">
            <w:rPr>
              <w:rFonts w:ascii="Times New Roman" w:hAnsi="Times New Roman" w:cs="Times New Roman"/>
              <w:color w:val="000000" w:themeColor="text1"/>
              <w:sz w:val="16"/>
              <w:szCs w:val="16"/>
            </w:rPr>
            <w:fldChar w:fldCharType="separate"/>
          </w:r>
          <w:r w:rsidR="00E84E78">
            <w:rPr>
              <w:rFonts w:ascii="Times New Roman" w:hAnsi="Times New Roman" w:cs="Times New Roman"/>
              <w:noProof/>
              <w:color w:val="000000" w:themeColor="text1"/>
              <w:sz w:val="16"/>
              <w:szCs w:val="16"/>
            </w:rPr>
            <w:instrText>Introduction</w:instrText>
          </w:r>
          <w:r w:rsidRPr="00832F24">
            <w:rPr>
              <w:rFonts w:ascii="Times New Roman" w:hAnsi="Times New Roman" w:cs="Times New Roman"/>
              <w:color w:val="000000" w:themeColor="text1"/>
              <w:sz w:val="16"/>
              <w:szCs w:val="16"/>
            </w:rPr>
            <w:fldChar w:fldCharType="end"/>
          </w:r>
          <w:r w:rsidRPr="00832F24">
            <w:rPr>
              <w:rFonts w:ascii="Times New Roman" w:hAnsi="Times New Roman" w:cs="Times New Roman"/>
              <w:color w:val="000000" w:themeColor="text1"/>
              <w:sz w:val="16"/>
              <w:szCs w:val="16"/>
            </w:rPr>
            <w:instrText>&lt;&gt; “Error*” “</w:instrText>
          </w: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STYLEREF “Heading 1” </w:instrText>
          </w:r>
          <w:r w:rsidR="00E84E78">
            <w:rPr>
              <w:rFonts w:ascii="Times New Roman" w:hAnsi="Times New Roman" w:cs="Times New Roman"/>
              <w:color w:val="000000" w:themeColor="text1"/>
              <w:sz w:val="16"/>
              <w:szCs w:val="16"/>
            </w:rPr>
            <w:fldChar w:fldCharType="separate"/>
          </w:r>
          <w:r w:rsidR="00E84E78">
            <w:rPr>
              <w:rFonts w:ascii="Times New Roman" w:hAnsi="Times New Roman" w:cs="Times New Roman"/>
              <w:noProof/>
              <w:color w:val="000000" w:themeColor="text1"/>
              <w:sz w:val="16"/>
              <w:szCs w:val="16"/>
            </w:rPr>
            <w:instrText>Introduction</w:instrText>
          </w:r>
          <w:r w:rsidRPr="00832F24">
            <w:rPr>
              <w:rFonts w:ascii="Times New Roman" w:hAnsi="Times New Roman" w:cs="Times New Roman"/>
              <w:color w:val="000000" w:themeColor="text1"/>
              <w:sz w:val="16"/>
              <w:szCs w:val="16"/>
            </w:rPr>
            <w:fldChar w:fldCharType="end"/>
          </w:r>
          <w:r w:rsidRPr="00832F24">
            <w:rPr>
              <w:rFonts w:ascii="Times New Roman" w:hAnsi="Times New Roman" w:cs="Times New Roman"/>
              <w:color w:val="000000" w:themeColor="text1"/>
              <w:sz w:val="16"/>
              <w:szCs w:val="16"/>
            </w:rPr>
            <w:instrText xml:space="preserve"> </w:instrText>
          </w:r>
          <w:r w:rsidRPr="00832F24">
            <w:rPr>
              <w:rFonts w:ascii="Times New Roman" w:hAnsi="Times New Roman" w:cs="Times New Roman"/>
              <w:color w:val="000000" w:themeColor="text1"/>
              <w:sz w:val="16"/>
              <w:szCs w:val="16"/>
            </w:rPr>
            <w:fldChar w:fldCharType="separate"/>
          </w:r>
          <w:r w:rsidR="00E84E78">
            <w:rPr>
              <w:rFonts w:ascii="Times New Roman" w:hAnsi="Times New Roman" w:cs="Times New Roman"/>
              <w:noProof/>
              <w:color w:val="000000" w:themeColor="text1"/>
              <w:sz w:val="16"/>
              <w:szCs w:val="16"/>
            </w:rPr>
            <w:t>Introduction</w:t>
          </w:r>
          <w:r w:rsidR="00E84E78" w:rsidRPr="00832F24">
            <w:rPr>
              <w:rFonts w:ascii="Times New Roman" w:hAnsi="Times New Roman" w:cs="Times New Roman"/>
              <w:noProof/>
              <w:color w:val="000000" w:themeColor="text1"/>
              <w:sz w:val="16"/>
              <w:szCs w:val="16"/>
            </w:rPr>
            <w:t xml:space="preserve"> </w:t>
          </w:r>
          <w:r w:rsidRPr="00832F24">
            <w:rPr>
              <w:rFonts w:ascii="Times New Roman" w:hAnsi="Times New Roman" w:cs="Times New Roman"/>
              <w:color w:val="000000" w:themeColor="text1"/>
              <w:sz w:val="16"/>
              <w:szCs w:val="16"/>
            </w:rPr>
            <w:fldChar w:fldCharType="end"/>
          </w:r>
          <w:bookmarkStart w:id="1" w:name="_Ref45895540"/>
          <w:bookmarkStart w:id="2" w:name="_Toc119921825"/>
        </w:p>
      </w:tc>
      <w:tc>
        <w:tcPr>
          <w:tcW w:w="1313" w:type="dxa"/>
        </w:tcPr>
        <w:p w14:paraId="0F91C310" w14:textId="77777777" w:rsidR="00832F24" w:rsidRDefault="00832F24" w:rsidP="00832F24">
          <w:pPr>
            <w:pStyle w:val="Footer"/>
          </w:pPr>
        </w:p>
      </w:tc>
    </w:tr>
    <w:bookmarkEnd w:id="1"/>
    <w:bookmarkEnd w:id="2"/>
  </w:tbl>
  <w:p w14:paraId="12E4EB0E" w14:textId="77777777" w:rsidR="00832F24" w:rsidRDefault="00832F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968B7" w14:textId="77777777" w:rsidR="002405F2" w:rsidRDefault="002405F2" w:rsidP="00112AF3">
      <w:pPr>
        <w:spacing w:after="0" w:line="240" w:lineRule="auto"/>
      </w:pPr>
      <w:r>
        <w:separator/>
      </w:r>
    </w:p>
  </w:footnote>
  <w:footnote w:type="continuationSeparator" w:id="0">
    <w:p w14:paraId="29BD03F1" w14:textId="77777777" w:rsidR="002405F2" w:rsidRDefault="002405F2" w:rsidP="00112AF3">
      <w:pPr>
        <w:spacing w:after="0" w:line="240" w:lineRule="auto"/>
      </w:pPr>
      <w:r>
        <w:continuationSeparator/>
      </w:r>
    </w:p>
  </w:footnote>
  <w:footnote w:type="continuationNotice" w:id="1">
    <w:p w14:paraId="4970DA93" w14:textId="77777777" w:rsidR="002405F2" w:rsidRDefault="002405F2">
      <w:pPr>
        <w:spacing w:after="0" w:line="240" w:lineRule="auto"/>
      </w:pPr>
    </w:p>
  </w:footnote>
  <w:footnote w:id="2">
    <w:p w14:paraId="1B7EC4A1" w14:textId="7F162A4A" w:rsidR="00526043" w:rsidRPr="001C417B" w:rsidRDefault="00526043" w:rsidP="00526043">
      <w:pPr>
        <w:autoSpaceDE w:val="0"/>
        <w:autoSpaceDN w:val="0"/>
        <w:adjustRightInd w:val="0"/>
        <w:spacing w:after="0" w:line="240" w:lineRule="auto"/>
        <w:rPr>
          <w:lang w:val="en-IN"/>
        </w:rPr>
      </w:pPr>
      <w:r>
        <w:rPr>
          <w:rStyle w:val="FootnoteReference"/>
        </w:rPr>
        <w:footnoteRef/>
      </w:r>
      <w:r>
        <w:t xml:space="preserve"> </w:t>
      </w:r>
      <w:r>
        <w:rPr>
          <w:rFonts w:ascii="Times-Roman" w:hAnsi="Times-Roman" w:cs="Times-Roman"/>
          <w:sz w:val="19"/>
          <w:szCs w:val="19"/>
          <w:lang w:val="en-IN" w:bidi="hi-IN"/>
        </w:rPr>
        <w:t xml:space="preserve">is an abstract representation of a physical system, </w:t>
      </w:r>
      <w:r w:rsidR="00A76FB3">
        <w:rPr>
          <w:rFonts w:ascii="Times-Roman" w:hAnsi="Times-Roman" w:cs="Times-Roman"/>
          <w:sz w:val="19"/>
          <w:szCs w:val="19"/>
          <w:lang w:val="en-IN" w:bidi="hi-IN"/>
        </w:rPr>
        <w:t>situation,</w:t>
      </w:r>
      <w:r>
        <w:rPr>
          <w:rFonts w:ascii="Times-Roman" w:hAnsi="Times-Roman" w:cs="Times-Roman"/>
          <w:sz w:val="19"/>
          <w:szCs w:val="19"/>
          <w:lang w:val="en-IN" w:bidi="hi-IN"/>
        </w:rPr>
        <w:t xml:space="preserve"> or phenomenon</w:t>
      </w:r>
      <w:sdt>
        <w:sdtPr>
          <w:rPr>
            <w:rFonts w:ascii="Times-Roman" w:hAnsi="Times-Roman" w:cs="Times-Roman"/>
            <w:sz w:val="19"/>
            <w:szCs w:val="19"/>
            <w:lang w:val="en-IN" w:bidi="hi-IN"/>
          </w:rPr>
          <w:id w:val="161365879"/>
          <w:citation/>
        </w:sdtPr>
        <w:sdtEndPr/>
        <w:sdtContent>
          <w:r>
            <w:rPr>
              <w:rFonts w:ascii="Times-Roman" w:hAnsi="Times-Roman" w:cs="Times-Roman"/>
              <w:sz w:val="19"/>
              <w:szCs w:val="19"/>
              <w:lang w:val="en-IN" w:bidi="hi-IN"/>
            </w:rPr>
            <w:fldChar w:fldCharType="begin"/>
          </w:r>
          <w:r>
            <w:rPr>
              <w:rFonts w:ascii="Times-Roman" w:hAnsi="Times-Roman" w:cs="Times-Roman"/>
              <w:sz w:val="19"/>
              <w:szCs w:val="19"/>
              <w:lang w:val="en-IN" w:bidi="hi-IN"/>
            </w:rPr>
            <w:instrText xml:space="preserve"> CITATION Jai97 \l 16393 </w:instrText>
          </w:r>
          <w:r>
            <w:rPr>
              <w:rFonts w:ascii="Times-Roman" w:hAnsi="Times-Roman" w:cs="Times-Roman"/>
              <w:sz w:val="19"/>
              <w:szCs w:val="19"/>
              <w:lang w:val="en-IN" w:bidi="hi-IN"/>
            </w:rPr>
            <w:fldChar w:fldCharType="separate"/>
          </w:r>
          <w:r w:rsidR="0074037F">
            <w:rPr>
              <w:rFonts w:ascii="Times-Roman" w:hAnsi="Times-Roman" w:cs="Times-Roman"/>
              <w:noProof/>
              <w:sz w:val="19"/>
              <w:szCs w:val="19"/>
              <w:lang w:val="en-IN" w:bidi="hi-IN"/>
            </w:rPr>
            <w:t xml:space="preserve"> </w:t>
          </w:r>
          <w:r w:rsidR="0074037F" w:rsidRPr="0074037F">
            <w:rPr>
              <w:rFonts w:ascii="Times-Roman" w:hAnsi="Times-Roman" w:cs="Times-Roman"/>
              <w:noProof/>
              <w:sz w:val="19"/>
              <w:szCs w:val="19"/>
              <w:lang w:val="en-IN" w:bidi="hi-IN"/>
            </w:rPr>
            <w:t>(Jaiswal, 1997)</w:t>
          </w:r>
          <w:r>
            <w:rPr>
              <w:rFonts w:ascii="Times-Roman" w:hAnsi="Times-Roman" w:cs="Times-Roman"/>
              <w:sz w:val="19"/>
              <w:szCs w:val="19"/>
              <w:lang w:val="en-IN" w:bidi="hi-IN"/>
            </w:rPr>
            <w:fldChar w:fldCharType="end"/>
          </w:r>
        </w:sdtContent>
      </w:sdt>
      <w:r>
        <w:rPr>
          <w:rFonts w:ascii="Times-Roman" w:hAnsi="Times-Roman" w:cs="Times-Roman"/>
          <w:sz w:val="19"/>
          <w:szCs w:val="19"/>
          <w:lang w:val="en-IN" w:bidi="hi-IN"/>
        </w:rPr>
        <w:t xml:space="preserve"> .</w:t>
      </w:r>
    </w:p>
  </w:footnote>
  <w:footnote w:id="3">
    <w:p w14:paraId="694A0E08" w14:textId="77777777" w:rsidR="00526043" w:rsidRPr="0020016E" w:rsidRDefault="00526043" w:rsidP="00526043">
      <w:pPr>
        <w:pStyle w:val="FootnoteText"/>
        <w:rPr>
          <w:rFonts w:ascii="Times New Roman" w:hAnsi="Times New Roman" w:cs="Times New Roman"/>
          <w:color w:val="000000" w:themeColor="text1"/>
          <w:sz w:val="16"/>
          <w:szCs w:val="16"/>
          <w:lang w:val="en-IN"/>
        </w:rPr>
      </w:pPr>
      <w:r w:rsidRPr="0020016E">
        <w:rPr>
          <w:rStyle w:val="FootnoteReference"/>
          <w:rFonts w:ascii="Times New Roman" w:hAnsi="Times New Roman" w:cs="Times New Roman"/>
          <w:color w:val="000000" w:themeColor="text1"/>
          <w:sz w:val="16"/>
          <w:szCs w:val="16"/>
        </w:rPr>
        <w:footnoteRef/>
      </w:r>
      <w:r w:rsidRPr="0020016E">
        <w:rPr>
          <w:rFonts w:ascii="Times New Roman" w:hAnsi="Times New Roman" w:cs="Times New Roman"/>
          <w:color w:val="000000" w:themeColor="text1"/>
          <w:sz w:val="16"/>
          <w:szCs w:val="16"/>
        </w:rPr>
        <w:t xml:space="preserve"> </w:t>
      </w:r>
      <w:r w:rsidRPr="0020016E">
        <w:rPr>
          <w:rFonts w:ascii="Times New Roman" w:hAnsi="Times New Roman" w:cs="Times New Roman"/>
          <w:color w:val="000000" w:themeColor="text1"/>
          <w:sz w:val="16"/>
          <w:szCs w:val="16"/>
          <w:lang w:val="en-IN"/>
        </w:rPr>
        <w:t xml:space="preserve">Aggregated </w:t>
      </w:r>
      <w:proofErr w:type="spellStart"/>
      <w:r w:rsidRPr="0020016E">
        <w:rPr>
          <w:rFonts w:ascii="Times New Roman" w:hAnsi="Times New Roman" w:cs="Times New Roman"/>
          <w:color w:val="000000" w:themeColor="text1"/>
          <w:sz w:val="16"/>
          <w:szCs w:val="16"/>
          <w:lang w:val="en-IN"/>
        </w:rPr>
        <w:t>Theater</w:t>
      </w:r>
      <w:proofErr w:type="spellEnd"/>
      <w:r w:rsidRPr="0020016E">
        <w:rPr>
          <w:rFonts w:ascii="Times New Roman" w:hAnsi="Times New Roman" w:cs="Times New Roman"/>
          <w:color w:val="000000" w:themeColor="text1"/>
          <w:sz w:val="16"/>
          <w:szCs w:val="16"/>
          <w:lang w:val="en-IN"/>
        </w:rPr>
        <w:t xml:space="preserve"> Level Calibration Model</w:t>
      </w:r>
    </w:p>
  </w:footnote>
  <w:footnote w:id="4">
    <w:p w14:paraId="590935ED" w14:textId="77777777" w:rsidR="00526043" w:rsidRPr="00543284" w:rsidRDefault="00526043" w:rsidP="00526043">
      <w:pPr>
        <w:pStyle w:val="FootnoteText"/>
        <w:rPr>
          <w:lang w:val="en-IN"/>
        </w:rPr>
      </w:pPr>
      <w:r w:rsidRPr="0020016E">
        <w:rPr>
          <w:rStyle w:val="FootnoteReference"/>
          <w:rFonts w:ascii="Times New Roman" w:hAnsi="Times New Roman" w:cs="Times New Roman"/>
          <w:color w:val="000000" w:themeColor="text1"/>
          <w:sz w:val="16"/>
          <w:szCs w:val="16"/>
        </w:rPr>
        <w:footnoteRef/>
      </w:r>
      <w:r w:rsidRPr="0020016E">
        <w:rPr>
          <w:rFonts w:ascii="Times New Roman" w:hAnsi="Times New Roman" w:cs="Times New Roman"/>
          <w:color w:val="000000" w:themeColor="text1"/>
          <w:sz w:val="16"/>
          <w:szCs w:val="16"/>
        </w:rPr>
        <w:t xml:space="preserve"> </w:t>
      </w:r>
      <w:r w:rsidRPr="0020016E">
        <w:rPr>
          <w:rFonts w:ascii="Times New Roman" w:hAnsi="Times New Roman" w:cs="Times New Roman"/>
          <w:color w:val="000000" w:themeColor="text1"/>
          <w:sz w:val="16"/>
          <w:szCs w:val="16"/>
          <w:lang w:val="en-IN"/>
        </w:rPr>
        <w:t xml:space="preserve">Joint </w:t>
      </w:r>
      <w:proofErr w:type="spellStart"/>
      <w:r w:rsidRPr="0020016E">
        <w:rPr>
          <w:rFonts w:ascii="Times New Roman" w:hAnsi="Times New Roman" w:cs="Times New Roman"/>
          <w:color w:val="000000" w:themeColor="text1"/>
          <w:sz w:val="16"/>
          <w:szCs w:val="16"/>
          <w:lang w:val="en-IN"/>
        </w:rPr>
        <w:t>Theater</w:t>
      </w:r>
      <w:proofErr w:type="spellEnd"/>
      <w:r w:rsidRPr="0020016E">
        <w:rPr>
          <w:rFonts w:ascii="Times New Roman" w:hAnsi="Times New Roman" w:cs="Times New Roman"/>
          <w:color w:val="000000" w:themeColor="text1"/>
          <w:sz w:val="16"/>
          <w:szCs w:val="16"/>
          <w:lang w:val="en-IN"/>
        </w:rPr>
        <w:t xml:space="preserve"> Lanchester Simulation</w:t>
      </w:r>
      <w:r>
        <w:rPr>
          <w:lang w:val="en-IN"/>
        </w:rPr>
        <w:fldChar w:fldCharType="begin"/>
      </w:r>
      <w:r>
        <w:instrText xml:space="preserve"> XE "</w:instrText>
      </w:r>
      <w:r w:rsidRPr="00661893">
        <w:rPr>
          <w:sz w:val="24"/>
          <w:szCs w:val="24"/>
        </w:rPr>
        <w:instrText>Simulation</w:instrText>
      </w:r>
      <w:r>
        <w:instrText xml:space="preserve">" </w:instrText>
      </w:r>
      <w:r>
        <w:rPr>
          <w:lang w:val="en-IN"/>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5"/>
      <w:gridCol w:w="1209"/>
      <w:gridCol w:w="2268"/>
    </w:tblGrid>
    <w:tr w:rsidR="009F6486" w:rsidRPr="009F6486" w14:paraId="2F90A23C" w14:textId="77777777" w:rsidTr="009F6486">
      <w:trPr>
        <w:jc w:val="center"/>
      </w:trPr>
      <w:tc>
        <w:tcPr>
          <w:tcW w:w="1485" w:type="dxa"/>
          <w:vAlign w:val="bottom"/>
        </w:tcPr>
        <w:p w14:paraId="2D1BFC3D" w14:textId="2C4DBCCA" w:rsidR="001E30BE" w:rsidRPr="001E30BE" w:rsidRDefault="001E30BE" w:rsidP="001E30BE">
          <w:pPr>
            <w:pStyle w:val="Header"/>
            <w:tabs>
              <w:tab w:val="clear" w:pos="4513"/>
              <w:tab w:val="clear" w:pos="9026"/>
              <w:tab w:val="left" w:pos="1423"/>
            </w:tabs>
            <w:jc w:val="center"/>
            <w:rPr>
              <w:rFonts w:ascii="Times New Roman" w:hAnsi="Times New Roman" w:cs="Times New Roman"/>
              <w:color w:val="000000" w:themeColor="text1"/>
            </w:rPr>
          </w:pPr>
        </w:p>
      </w:tc>
      <w:tc>
        <w:tcPr>
          <w:tcW w:w="1209" w:type="dxa"/>
          <w:vAlign w:val="center"/>
        </w:tcPr>
        <w:p w14:paraId="25A88654" w14:textId="77777777" w:rsidR="001E30BE" w:rsidRPr="001E30BE" w:rsidRDefault="001E30BE" w:rsidP="006646B3">
          <w:pPr>
            <w:pStyle w:val="Header"/>
            <w:jc w:val="right"/>
            <w:rPr>
              <w:rFonts w:ascii="Times New Roman" w:hAnsi="Times New Roman" w:cs="Times New Roman"/>
              <w:color w:val="000000" w:themeColor="text1"/>
            </w:rPr>
          </w:pPr>
          <w:r w:rsidRPr="001E30BE">
            <w:rPr>
              <w:rFonts w:ascii="Times New Roman" w:hAnsi="Times New Roman" w:cs="Times New Roman"/>
              <w:color w:val="000000" w:themeColor="text1"/>
            </w:rPr>
            <w:fldChar w:fldCharType="begin"/>
          </w:r>
          <w:r w:rsidRPr="001E30BE">
            <w:rPr>
              <w:rFonts w:ascii="Times New Roman" w:hAnsi="Times New Roman" w:cs="Times New Roman"/>
              <w:color w:val="000000" w:themeColor="text1"/>
            </w:rPr>
            <w:instrText xml:space="preserve"> PAGE   \* MERGEFORMAT </w:instrText>
          </w:r>
          <w:r w:rsidRPr="001E30BE">
            <w:rPr>
              <w:rFonts w:ascii="Times New Roman" w:hAnsi="Times New Roman" w:cs="Times New Roman"/>
              <w:color w:val="000000" w:themeColor="text1"/>
            </w:rPr>
            <w:fldChar w:fldCharType="separate"/>
          </w:r>
          <w:r w:rsidRPr="001E30BE">
            <w:rPr>
              <w:rFonts w:ascii="Times New Roman" w:hAnsi="Times New Roman" w:cs="Times New Roman"/>
              <w:noProof/>
              <w:color w:val="000000" w:themeColor="text1"/>
            </w:rPr>
            <w:t>1</w:t>
          </w:r>
          <w:r w:rsidRPr="001E30BE">
            <w:rPr>
              <w:rFonts w:ascii="Times New Roman" w:hAnsi="Times New Roman" w:cs="Times New Roman"/>
              <w:noProof/>
              <w:color w:val="000000" w:themeColor="text1"/>
            </w:rPr>
            <w:fldChar w:fldCharType="end"/>
          </w:r>
        </w:p>
      </w:tc>
      <w:tc>
        <w:tcPr>
          <w:tcW w:w="2268" w:type="dxa"/>
          <w:tcBorders>
            <w:bottom w:val="single" w:sz="2" w:space="0" w:color="auto"/>
          </w:tcBorders>
          <w:vAlign w:val="center"/>
        </w:tcPr>
        <w:p w14:paraId="4D361A02" w14:textId="6ABEAB19" w:rsidR="001E30BE" w:rsidRPr="009F6486" w:rsidRDefault="001E30BE" w:rsidP="001E30BE">
          <w:pPr>
            <w:pStyle w:val="Header"/>
            <w:tabs>
              <w:tab w:val="clear" w:pos="4513"/>
              <w:tab w:val="clear" w:pos="9026"/>
              <w:tab w:val="left" w:pos="1976"/>
            </w:tabs>
            <w:jc w:val="right"/>
            <w:rPr>
              <w:rFonts w:ascii="Times New Roman" w:hAnsi="Times New Roman" w:cs="Times New Roman"/>
              <w:color w:val="000000" w:themeColor="text1"/>
            </w:rPr>
          </w:pP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If </w:instrText>
          </w: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STYLEREF “Heading 1”  </w:instrText>
          </w:r>
          <w:r w:rsidRPr="009F6486">
            <w:rPr>
              <w:rFonts w:ascii="Times New Roman" w:hAnsi="Times New Roman" w:cs="Times New Roman"/>
              <w:color w:val="000000" w:themeColor="text1"/>
            </w:rPr>
            <w:fldChar w:fldCharType="separate"/>
          </w:r>
          <w:r w:rsidR="001A1B96">
            <w:rPr>
              <w:rFonts w:ascii="Times New Roman" w:hAnsi="Times New Roman" w:cs="Times New Roman"/>
              <w:noProof/>
              <w:color w:val="000000" w:themeColor="text1"/>
            </w:rPr>
            <w:instrText>Scope</w:instrText>
          </w:r>
          <w:r w:rsidRPr="009F6486">
            <w:rPr>
              <w:rFonts w:ascii="Times New Roman" w:hAnsi="Times New Roman" w:cs="Times New Roman"/>
              <w:color w:val="000000" w:themeColor="text1"/>
            </w:rPr>
            <w:fldChar w:fldCharType="end"/>
          </w:r>
          <w:r w:rsidRPr="009F6486">
            <w:rPr>
              <w:rFonts w:ascii="Times New Roman" w:hAnsi="Times New Roman" w:cs="Times New Roman"/>
              <w:color w:val="000000" w:themeColor="text1"/>
            </w:rPr>
            <w:instrText>&lt;&gt; “Error*” “</w:instrText>
          </w:r>
          <w:r w:rsidRPr="009F6486">
            <w:rPr>
              <w:rFonts w:ascii="Times New Roman" w:hAnsi="Times New Roman" w:cs="Times New Roman"/>
              <w:color w:val="000000" w:themeColor="text1"/>
            </w:rPr>
            <w:fldChar w:fldCharType="begin"/>
          </w:r>
          <w:r w:rsidRPr="009F6486">
            <w:rPr>
              <w:rFonts w:ascii="Times New Roman" w:hAnsi="Times New Roman" w:cs="Times New Roman"/>
              <w:color w:val="000000" w:themeColor="text1"/>
            </w:rPr>
            <w:instrText xml:space="preserve"> STYLEREF “Heading 1” </w:instrText>
          </w:r>
          <w:r w:rsidRPr="009F6486">
            <w:rPr>
              <w:rFonts w:ascii="Times New Roman" w:hAnsi="Times New Roman" w:cs="Times New Roman"/>
              <w:color w:val="000000" w:themeColor="text1"/>
            </w:rPr>
            <w:fldChar w:fldCharType="separate"/>
          </w:r>
          <w:r w:rsidR="001A1B96">
            <w:rPr>
              <w:rFonts w:ascii="Times New Roman" w:hAnsi="Times New Roman" w:cs="Times New Roman"/>
              <w:noProof/>
              <w:color w:val="000000" w:themeColor="text1"/>
            </w:rPr>
            <w:instrText>Scope</w:instrText>
          </w:r>
          <w:r w:rsidRPr="009F6486">
            <w:rPr>
              <w:rFonts w:ascii="Times New Roman" w:hAnsi="Times New Roman" w:cs="Times New Roman"/>
              <w:color w:val="000000" w:themeColor="text1"/>
            </w:rPr>
            <w:fldChar w:fldCharType="end"/>
          </w:r>
          <w:r w:rsidRPr="009F6486">
            <w:rPr>
              <w:rFonts w:ascii="Times New Roman" w:hAnsi="Times New Roman" w:cs="Times New Roman"/>
              <w:color w:val="000000" w:themeColor="text1"/>
            </w:rPr>
            <w:instrText xml:space="preserve"> </w:instrText>
          </w:r>
          <w:r w:rsidRPr="009F6486">
            <w:rPr>
              <w:rFonts w:ascii="Times New Roman" w:hAnsi="Times New Roman" w:cs="Times New Roman"/>
              <w:color w:val="000000" w:themeColor="text1"/>
            </w:rPr>
            <w:fldChar w:fldCharType="separate"/>
          </w:r>
          <w:r w:rsidR="001A1B96">
            <w:rPr>
              <w:rFonts w:ascii="Times New Roman" w:hAnsi="Times New Roman" w:cs="Times New Roman"/>
              <w:noProof/>
              <w:color w:val="000000" w:themeColor="text1"/>
            </w:rPr>
            <w:t>Scope</w:t>
          </w:r>
          <w:r w:rsidR="001A1B96" w:rsidRPr="009F6486">
            <w:rPr>
              <w:rFonts w:ascii="Times New Roman" w:hAnsi="Times New Roman" w:cs="Times New Roman"/>
              <w:noProof/>
              <w:color w:val="000000" w:themeColor="text1"/>
            </w:rPr>
            <w:t xml:space="preserve"> </w:t>
          </w:r>
          <w:r w:rsidRPr="009F6486">
            <w:rPr>
              <w:rFonts w:ascii="Times New Roman" w:hAnsi="Times New Roman" w:cs="Times New Roman"/>
              <w:color w:val="000000" w:themeColor="text1"/>
            </w:rPr>
            <w:fldChar w:fldCharType="end"/>
          </w:r>
        </w:p>
      </w:tc>
    </w:tr>
  </w:tbl>
  <w:p w14:paraId="2F7B5786" w14:textId="0AFEA0DC" w:rsidR="008711A1" w:rsidRDefault="008711A1" w:rsidP="001E30BE">
    <w:pPr>
      <w:pStyle w:val="Header"/>
      <w:rPr>
        <w:rFonts w:ascii="Times New Roman" w:hAnsi="Times New Roman" w:cs="Times New Roman"/>
        <w:color w:val="7F7F7F" w:themeColor="background1" w:themeShade="7F"/>
        <w:spacing w:val="6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406"/>
      <w:gridCol w:w="3155"/>
    </w:tblGrid>
    <w:tr w:rsidR="001E30BE" w:rsidRPr="001E30BE" w14:paraId="3AB3DCB2" w14:textId="77777777" w:rsidTr="00375F9B">
      <w:trPr>
        <w:jc w:val="center"/>
      </w:trPr>
      <w:tc>
        <w:tcPr>
          <w:tcW w:w="2578" w:type="pct"/>
          <w:tcBorders>
            <w:bottom w:val="single" w:sz="2" w:space="0" w:color="auto"/>
          </w:tcBorders>
          <w:vAlign w:val="center"/>
        </w:tcPr>
        <w:p w14:paraId="78CB6532" w14:textId="56154A9C" w:rsidR="00833FE4" w:rsidRPr="001E30BE" w:rsidRDefault="003B3D49" w:rsidP="00FF23B0">
          <w:pPr>
            <w:pStyle w:val="Header"/>
            <w:tabs>
              <w:tab w:val="clear" w:pos="4513"/>
              <w:tab w:val="clear" w:pos="9026"/>
              <w:tab w:val="left" w:pos="1423"/>
            </w:tabs>
            <w:rPr>
              <w:rFonts w:ascii="Times New Roman" w:hAnsi="Times New Roman" w:cs="Times New Roman"/>
              <w:color w:val="000000" w:themeColor="text1"/>
            </w:rPr>
          </w:pPr>
          <w:r>
            <w:rPr>
              <w:rFonts w:ascii="Times New Roman" w:hAnsi="Times New Roman" w:cs="Times New Roman"/>
              <w:color w:val="000000" w:themeColor="text1"/>
            </w:rPr>
            <w:t>Air-Land</w:t>
          </w:r>
        </w:p>
      </w:tc>
      <w:tc>
        <w:tcPr>
          <w:tcW w:w="1048" w:type="pct"/>
          <w:vAlign w:val="center"/>
        </w:tcPr>
        <w:p w14:paraId="2DF6300B" w14:textId="77777777" w:rsidR="00833FE4" w:rsidRPr="001E30BE" w:rsidRDefault="00833FE4" w:rsidP="006646B3">
          <w:pPr>
            <w:pStyle w:val="Header"/>
            <w:rPr>
              <w:rFonts w:ascii="Times New Roman" w:hAnsi="Times New Roman" w:cs="Times New Roman"/>
              <w:color w:val="000000" w:themeColor="text1"/>
            </w:rPr>
          </w:pPr>
          <w:r w:rsidRPr="001E30BE">
            <w:rPr>
              <w:rFonts w:ascii="Times New Roman" w:hAnsi="Times New Roman" w:cs="Times New Roman"/>
              <w:color w:val="000000" w:themeColor="text1"/>
            </w:rPr>
            <w:fldChar w:fldCharType="begin"/>
          </w:r>
          <w:r w:rsidRPr="001E30BE">
            <w:rPr>
              <w:rFonts w:ascii="Times New Roman" w:hAnsi="Times New Roman" w:cs="Times New Roman"/>
              <w:color w:val="000000" w:themeColor="text1"/>
            </w:rPr>
            <w:instrText xml:space="preserve"> PAGE   \* MERGEFORMAT </w:instrText>
          </w:r>
          <w:r w:rsidRPr="001E30BE">
            <w:rPr>
              <w:rFonts w:ascii="Times New Roman" w:hAnsi="Times New Roman" w:cs="Times New Roman"/>
              <w:color w:val="000000" w:themeColor="text1"/>
            </w:rPr>
            <w:fldChar w:fldCharType="separate"/>
          </w:r>
          <w:r w:rsidRPr="001E30BE">
            <w:rPr>
              <w:rFonts w:ascii="Times New Roman" w:hAnsi="Times New Roman" w:cs="Times New Roman"/>
              <w:noProof/>
              <w:color w:val="000000" w:themeColor="text1"/>
            </w:rPr>
            <w:t>1</w:t>
          </w:r>
          <w:r w:rsidRPr="001E30BE">
            <w:rPr>
              <w:rFonts w:ascii="Times New Roman" w:hAnsi="Times New Roman" w:cs="Times New Roman"/>
              <w:noProof/>
              <w:color w:val="000000" w:themeColor="text1"/>
            </w:rPr>
            <w:fldChar w:fldCharType="end"/>
          </w:r>
        </w:p>
      </w:tc>
      <w:tc>
        <w:tcPr>
          <w:tcW w:w="1374" w:type="pct"/>
          <w:vAlign w:val="center"/>
        </w:tcPr>
        <w:p w14:paraId="589DD9A8" w14:textId="61CCEC7F" w:rsidR="00833FE4" w:rsidRPr="001E30BE" w:rsidRDefault="00833FE4" w:rsidP="001E30BE">
          <w:pPr>
            <w:pStyle w:val="Header"/>
            <w:tabs>
              <w:tab w:val="clear" w:pos="4513"/>
              <w:tab w:val="clear" w:pos="9026"/>
              <w:tab w:val="left" w:pos="1976"/>
            </w:tabs>
            <w:jc w:val="right"/>
            <w:rPr>
              <w:rFonts w:ascii="Times New Roman" w:hAnsi="Times New Roman" w:cs="Times New Roman"/>
              <w:color w:val="000000" w:themeColor="text1"/>
            </w:rPr>
          </w:pPr>
        </w:p>
      </w:tc>
    </w:tr>
  </w:tbl>
  <w:p w14:paraId="254D1F96" w14:textId="427E8484" w:rsidR="00C134EE" w:rsidRPr="004569E2" w:rsidRDefault="00C134EE" w:rsidP="008E67D6">
    <w:pPr>
      <w:pStyle w:val="Header"/>
      <w:jc w:val="center"/>
      <w:rPr>
        <w:rFonts w:ascii="Times New Roman" w:hAnsi="Times New Roman" w:cs="Times New Roman"/>
        <w:color w:val="000000" w:themeColor="text1"/>
        <w:spacing w:val="60"/>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B33A7" w14:textId="77777777" w:rsidR="004D2752" w:rsidRDefault="004D2752" w:rsidP="00B74FF9">
    <w:pPr>
      <w:pStyle w:val="Header"/>
      <w:jc w:val="right"/>
      <w:rPr>
        <w:rFonts w:ascii="Times New Roman" w:hAnsi="Times New Roman" w:cs="Times New Roman"/>
        <w:color w:val="7F7F7F" w:themeColor="background1" w:themeShade="7F"/>
        <w:spacing w:val="60"/>
        <w:sz w:val="16"/>
        <w:szCs w:val="16"/>
      </w:rPr>
    </w:pPr>
  </w:p>
  <w:p w14:paraId="228AB400" w14:textId="77777777" w:rsidR="000D1FE0" w:rsidRDefault="000D1FE0" w:rsidP="004D2752">
    <w:pPr>
      <w:pStyle w:val="Header"/>
      <w:jc w:val="center"/>
      <w:rPr>
        <w:rFonts w:ascii="Times New Roman" w:hAnsi="Times New Roman" w:cs="Times New Roman"/>
        <w:b/>
        <w:bCs/>
        <w:color w:val="7F7F7F" w:themeColor="background1" w:themeShade="7F"/>
        <w:spacing w:val="60"/>
        <w:sz w:val="16"/>
        <w:szCs w:val="16"/>
      </w:rPr>
    </w:pPr>
  </w:p>
  <w:p w14:paraId="5FE078C1" w14:textId="5B713EFF" w:rsidR="0077410D" w:rsidRPr="00617FC1" w:rsidRDefault="00F32151" w:rsidP="004D2752">
    <w:pPr>
      <w:pStyle w:val="Header"/>
      <w:jc w:val="center"/>
      <w:rPr>
        <w:rFonts w:ascii="Times New Roman" w:hAnsi="Times New Roman" w:cs="Times New Roman"/>
        <w:b/>
        <w:bCs/>
        <w:color w:val="7F7F7F" w:themeColor="background1" w:themeShade="7F"/>
        <w:spacing w:val="60"/>
        <w:sz w:val="16"/>
        <w:szCs w:val="16"/>
      </w:rPr>
    </w:pPr>
    <w:r w:rsidRPr="00617FC1">
      <w:rPr>
        <w:rFonts w:ascii="Times New Roman" w:hAnsi="Times New Roman" w:cs="Times New Roman"/>
        <w:b/>
        <w:bCs/>
        <w:color w:val="7F7F7F" w:themeColor="background1" w:themeShade="7F"/>
        <w:spacing w:val="60"/>
        <w:sz w:val="16"/>
        <w:szCs w:val="16"/>
      </w:rPr>
      <w:t>MODELING</w:t>
    </w:r>
    <w:r w:rsidR="00F03A00" w:rsidRPr="00617FC1">
      <w:rPr>
        <w:rFonts w:ascii="Times New Roman" w:hAnsi="Times New Roman" w:cs="Times New Roman"/>
        <w:b/>
        <w:bCs/>
        <w:color w:val="7F7F7F" w:themeColor="background1" w:themeShade="7F"/>
        <w:spacing w:val="60"/>
        <w:sz w:val="16"/>
        <w:szCs w:val="16"/>
      </w:rPr>
      <w:t xml:space="preserve"> | </w:t>
    </w:r>
    <w:r w:rsidR="00F03A00" w:rsidRPr="00F03A00">
      <w:rPr>
        <w:rFonts w:ascii="Times New Roman" w:hAnsi="Times New Roman" w:cs="Times New Roman"/>
        <w:b/>
        <w:bCs/>
        <w:color w:val="7F7F7F" w:themeColor="background1" w:themeShade="7F"/>
        <w:spacing w:val="60"/>
        <w:sz w:val="16"/>
        <w:szCs w:val="16"/>
      </w:rPr>
      <w:fldChar w:fldCharType="begin"/>
    </w:r>
    <w:r w:rsidR="00F03A00" w:rsidRPr="00617FC1">
      <w:rPr>
        <w:rFonts w:ascii="Times New Roman" w:hAnsi="Times New Roman" w:cs="Times New Roman"/>
        <w:b/>
        <w:bCs/>
        <w:color w:val="7F7F7F" w:themeColor="background1" w:themeShade="7F"/>
        <w:spacing w:val="60"/>
        <w:sz w:val="16"/>
        <w:szCs w:val="16"/>
      </w:rPr>
      <w:instrText xml:space="preserve"> PAGE   \* MERGEFORMAT </w:instrText>
    </w:r>
    <w:r w:rsidR="00F03A00" w:rsidRPr="00F03A00">
      <w:rPr>
        <w:rFonts w:ascii="Times New Roman" w:hAnsi="Times New Roman" w:cs="Times New Roman"/>
        <w:b/>
        <w:bCs/>
        <w:color w:val="7F7F7F" w:themeColor="background1" w:themeShade="7F"/>
        <w:spacing w:val="60"/>
        <w:sz w:val="16"/>
        <w:szCs w:val="16"/>
      </w:rPr>
      <w:fldChar w:fldCharType="separate"/>
    </w:r>
    <w:r w:rsidR="00F03A00" w:rsidRPr="00F03A00">
      <w:rPr>
        <w:rFonts w:ascii="Times New Roman" w:hAnsi="Times New Roman" w:cs="Times New Roman"/>
        <w:b/>
        <w:bCs/>
        <w:color w:val="7F7F7F" w:themeColor="background1" w:themeShade="7F"/>
        <w:spacing w:val="60"/>
        <w:sz w:val="16"/>
        <w:szCs w:val="16"/>
      </w:rPr>
      <w:t>1</w:t>
    </w:r>
    <w:r w:rsidR="00F03A00" w:rsidRPr="00F03A00">
      <w:rPr>
        <w:rFonts w:ascii="Times New Roman" w:hAnsi="Times New Roman" w:cs="Times New Roman"/>
        <w:b/>
        <w:bCs/>
        <w:color w:val="7F7F7F" w:themeColor="background1" w:themeShade="7F"/>
        <w:spacing w:val="60"/>
        <w:sz w:val="16"/>
        <w:szCs w:val="16"/>
      </w:rPr>
      <w:fldChar w:fldCharType="end"/>
    </w:r>
  </w:p>
  <w:p w14:paraId="594B6523" w14:textId="77777777" w:rsidR="00B214C6" w:rsidRDefault="00B214C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7F6D" w14:textId="462F2E81" w:rsidR="00526043" w:rsidRPr="004401FB" w:rsidRDefault="00526043" w:rsidP="00296DD9">
    <w:pPr>
      <w:pStyle w:val="Header"/>
    </w:pPr>
  </w:p>
  <w:tbl>
    <w:tblPr>
      <w:tblStyle w:val="TableGrid0"/>
      <w:tblW w:w="46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1563"/>
      <w:gridCol w:w="1558"/>
    </w:tblGrid>
    <w:tr w:rsidR="004401FB" w14:paraId="4FC5C273" w14:textId="77777777" w:rsidTr="00562D85">
      <w:trPr>
        <w:jc w:val="center"/>
      </w:trPr>
      <w:tc>
        <w:tcPr>
          <w:tcW w:w="1557" w:type="dxa"/>
        </w:tcPr>
        <w:p w14:paraId="5CDAD66B" w14:textId="77777777" w:rsidR="004401FB" w:rsidRDefault="004401FB" w:rsidP="00296DD9">
          <w:pPr>
            <w:pStyle w:val="Header"/>
          </w:pPr>
        </w:p>
      </w:tc>
      <w:tc>
        <w:tcPr>
          <w:tcW w:w="1563" w:type="dxa"/>
          <w:tcBorders>
            <w:bottom w:val="single" w:sz="4" w:space="0" w:color="auto"/>
          </w:tcBorders>
        </w:tcPr>
        <w:p w14:paraId="5260AF52" w14:textId="456BBA60" w:rsidR="004401FB" w:rsidRPr="004401FB" w:rsidRDefault="00AA03C9" w:rsidP="004401FB">
          <w:pPr>
            <w:pStyle w:val="Header"/>
            <w:jc w:val="center"/>
            <w:rPr>
              <w:rFonts w:ascii="Times New Roman" w:hAnsi="Times New Roman" w:cs="Times New Roman"/>
            </w:rPr>
          </w:pPr>
          <w:r w:rsidRPr="00832F24">
            <w:rPr>
              <w:rFonts w:ascii="Times New Roman" w:hAnsi="Times New Roman" w:cs="Times New Roman"/>
              <w:sz w:val="16"/>
              <w:szCs w:val="16"/>
            </w:rPr>
            <w:fldChar w:fldCharType="begin"/>
          </w:r>
          <w:r w:rsidRPr="00832F24">
            <w:rPr>
              <w:rFonts w:ascii="Times New Roman" w:hAnsi="Times New Roman" w:cs="Times New Roman"/>
              <w:sz w:val="16"/>
              <w:szCs w:val="16"/>
            </w:rPr>
            <w:instrText xml:space="preserve"> PAGE   \* MERGEFORMAT </w:instrText>
          </w:r>
          <w:r w:rsidRPr="00832F24">
            <w:rPr>
              <w:rFonts w:ascii="Times New Roman" w:hAnsi="Times New Roman" w:cs="Times New Roman"/>
              <w:sz w:val="16"/>
              <w:szCs w:val="16"/>
            </w:rPr>
            <w:fldChar w:fldCharType="separate"/>
          </w:r>
          <w:r w:rsidRPr="00832F24">
            <w:rPr>
              <w:rFonts w:ascii="Times New Roman" w:hAnsi="Times New Roman" w:cs="Times New Roman"/>
              <w:sz w:val="16"/>
              <w:szCs w:val="16"/>
            </w:rPr>
            <w:t>8</w:t>
          </w:r>
          <w:r w:rsidRPr="00832F24">
            <w:rPr>
              <w:rFonts w:ascii="Times New Roman" w:hAnsi="Times New Roman" w:cs="Times New Roman"/>
              <w:noProof/>
              <w:sz w:val="16"/>
              <w:szCs w:val="16"/>
            </w:rPr>
            <w:fldChar w:fldCharType="end"/>
          </w:r>
        </w:p>
      </w:tc>
      <w:tc>
        <w:tcPr>
          <w:tcW w:w="1558" w:type="dxa"/>
        </w:tcPr>
        <w:p w14:paraId="6232BE92" w14:textId="570DBF2B" w:rsidR="004401FB" w:rsidRDefault="004401FB" w:rsidP="00C51C6B">
          <w:pPr>
            <w:pStyle w:val="Header"/>
            <w:jc w:val="right"/>
          </w:pPr>
        </w:p>
      </w:tc>
    </w:tr>
  </w:tbl>
  <w:p w14:paraId="7E492AAB" w14:textId="77777777" w:rsidR="004401FB" w:rsidRPr="004401FB" w:rsidRDefault="004401FB" w:rsidP="00296DD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50801"/>
      <w:docPartObj>
        <w:docPartGallery w:val="Page Numbers (Top of Page)"/>
        <w:docPartUnique/>
      </w:docPartObj>
    </w:sdtPr>
    <w:sdtEndPr>
      <w:rPr>
        <w:noProof/>
      </w:rPr>
    </w:sdtEndPr>
    <w:sdtContent>
      <w:p w14:paraId="08FF1166" w14:textId="77777777" w:rsidR="004401FB" w:rsidRDefault="004401FB" w:rsidP="004401FB">
        <w:pPr>
          <w:pStyle w:val="Header"/>
          <w:jc w:val="center"/>
          <w:rPr>
            <w:noProof/>
          </w:rPr>
        </w:pPr>
      </w:p>
      <w:tbl>
        <w:tblPr>
          <w:tblStyle w:val="TableGrid0"/>
          <w:tblW w:w="49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0"/>
          <w:gridCol w:w="1651"/>
          <w:gridCol w:w="1651"/>
        </w:tblGrid>
        <w:tr w:rsidR="004401FB" w14:paraId="3929C6C0" w14:textId="77777777" w:rsidTr="00562D85">
          <w:trPr>
            <w:jc w:val="center"/>
          </w:trPr>
          <w:tc>
            <w:tcPr>
              <w:tcW w:w="1650" w:type="dxa"/>
            </w:tcPr>
            <w:p w14:paraId="5E682391" w14:textId="249A93B9" w:rsidR="004401FB" w:rsidRDefault="004401FB" w:rsidP="00C51C6B">
              <w:pPr>
                <w:pStyle w:val="Header"/>
                <w:jc w:val="both"/>
              </w:pPr>
            </w:p>
          </w:tc>
          <w:tc>
            <w:tcPr>
              <w:tcW w:w="1651" w:type="dxa"/>
              <w:tcBorders>
                <w:bottom w:val="single" w:sz="4" w:space="0" w:color="auto"/>
              </w:tcBorders>
            </w:tcPr>
            <w:p w14:paraId="5C296CEE" w14:textId="020EC551" w:rsidR="004401FB" w:rsidRPr="004401FB" w:rsidRDefault="00AA03C9" w:rsidP="004401FB">
              <w:pPr>
                <w:pStyle w:val="Header"/>
                <w:jc w:val="center"/>
                <w:rPr>
                  <w:rFonts w:ascii="Times New Roman" w:hAnsi="Times New Roman" w:cs="Times New Roman"/>
                </w:rPr>
              </w:pPr>
              <w:r w:rsidRPr="00832F24">
                <w:rPr>
                  <w:rFonts w:ascii="Times New Roman" w:hAnsi="Times New Roman" w:cs="Times New Roman"/>
                  <w:color w:val="000000" w:themeColor="text1"/>
                  <w:sz w:val="16"/>
                  <w:szCs w:val="16"/>
                </w:rPr>
                <w:fldChar w:fldCharType="begin"/>
              </w:r>
              <w:r w:rsidRPr="00832F24">
                <w:rPr>
                  <w:rFonts w:ascii="Times New Roman" w:hAnsi="Times New Roman" w:cs="Times New Roman"/>
                  <w:color w:val="000000" w:themeColor="text1"/>
                  <w:sz w:val="16"/>
                  <w:szCs w:val="16"/>
                </w:rPr>
                <w:instrText xml:space="preserve"> PAGE   \* MERGEFORMAT </w:instrText>
              </w:r>
              <w:r w:rsidRPr="00832F24">
                <w:rPr>
                  <w:rFonts w:ascii="Times New Roman" w:hAnsi="Times New Roman" w:cs="Times New Roman"/>
                  <w:color w:val="000000" w:themeColor="text1"/>
                  <w:sz w:val="16"/>
                  <w:szCs w:val="16"/>
                </w:rPr>
                <w:fldChar w:fldCharType="separate"/>
              </w:r>
              <w:r w:rsidRPr="00832F24">
                <w:rPr>
                  <w:rFonts w:ascii="Times New Roman" w:hAnsi="Times New Roman" w:cs="Times New Roman"/>
                  <w:color w:val="000000" w:themeColor="text1"/>
                  <w:sz w:val="16"/>
                  <w:szCs w:val="16"/>
                </w:rPr>
                <w:t>9</w:t>
              </w:r>
              <w:r w:rsidRPr="00832F24">
                <w:rPr>
                  <w:rFonts w:ascii="Times New Roman" w:hAnsi="Times New Roman" w:cs="Times New Roman"/>
                  <w:noProof/>
                  <w:color w:val="000000" w:themeColor="text1"/>
                  <w:sz w:val="16"/>
                  <w:szCs w:val="16"/>
                </w:rPr>
                <w:fldChar w:fldCharType="end"/>
              </w:r>
            </w:p>
          </w:tc>
          <w:tc>
            <w:tcPr>
              <w:tcW w:w="1651" w:type="dxa"/>
            </w:tcPr>
            <w:p w14:paraId="3C44DEF2" w14:textId="77777777" w:rsidR="004401FB" w:rsidRDefault="004401FB" w:rsidP="004401FB">
              <w:pPr>
                <w:pStyle w:val="Header"/>
                <w:jc w:val="center"/>
              </w:pPr>
            </w:p>
          </w:tc>
        </w:tr>
      </w:tbl>
      <w:p w14:paraId="02FFA6E0" w14:textId="4B25ECED" w:rsidR="004401FB" w:rsidRDefault="00E84E78" w:rsidP="004401FB">
        <w:pPr>
          <w:pStyle w:val="Header"/>
        </w:pP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C3A2B" w14:textId="6728A76E" w:rsidR="004401FB" w:rsidRDefault="004401FB">
    <w:pPr>
      <w:pStyle w:val="Header"/>
    </w:pPr>
  </w:p>
  <w:tbl>
    <w:tblPr>
      <w:tblStyle w:val="TableGrid0"/>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607"/>
      <w:gridCol w:w="1607"/>
    </w:tblGrid>
    <w:tr w:rsidR="004401FB" w14:paraId="1A45DEE2" w14:textId="77777777" w:rsidTr="00B66161">
      <w:trPr>
        <w:jc w:val="center"/>
      </w:trPr>
      <w:tc>
        <w:tcPr>
          <w:tcW w:w="1666" w:type="pct"/>
        </w:tcPr>
        <w:p w14:paraId="714B6D1F" w14:textId="2389D8BE" w:rsidR="004401FB" w:rsidRDefault="004401FB">
          <w:pPr>
            <w:pStyle w:val="Header"/>
          </w:pPr>
        </w:p>
      </w:tc>
      <w:tc>
        <w:tcPr>
          <w:tcW w:w="1667" w:type="pct"/>
          <w:tcBorders>
            <w:bottom w:val="single" w:sz="4" w:space="0" w:color="auto"/>
          </w:tcBorders>
        </w:tcPr>
        <w:p w14:paraId="75A64175" w14:textId="3EED1447" w:rsidR="004401FB" w:rsidRDefault="00AA03C9" w:rsidP="00AA03C9">
          <w:pPr>
            <w:pStyle w:val="Header"/>
            <w:jc w:val="center"/>
          </w:pPr>
          <w:r w:rsidRPr="00177BD3">
            <w:rPr>
              <w:rFonts w:ascii="Times New Roman" w:hAnsi="Times New Roman" w:cs="Times New Roman"/>
              <w:sz w:val="16"/>
              <w:szCs w:val="16"/>
            </w:rPr>
            <w:fldChar w:fldCharType="begin"/>
          </w:r>
          <w:r w:rsidRPr="00177BD3">
            <w:rPr>
              <w:rFonts w:ascii="Times New Roman" w:hAnsi="Times New Roman" w:cs="Times New Roman"/>
              <w:sz w:val="16"/>
              <w:szCs w:val="16"/>
            </w:rPr>
            <w:instrText xml:space="preserve"> PAGE   \* MERGEFORMAT </w:instrText>
          </w:r>
          <w:r w:rsidRPr="00177BD3">
            <w:rPr>
              <w:rFonts w:ascii="Times New Roman" w:hAnsi="Times New Roman" w:cs="Times New Roman"/>
              <w:sz w:val="16"/>
              <w:szCs w:val="16"/>
            </w:rPr>
            <w:fldChar w:fldCharType="separate"/>
          </w:r>
          <w:r w:rsidRPr="00177BD3">
            <w:rPr>
              <w:rFonts w:ascii="Times New Roman" w:hAnsi="Times New Roman" w:cs="Times New Roman"/>
              <w:sz w:val="16"/>
              <w:szCs w:val="16"/>
            </w:rPr>
            <w:t>10</w:t>
          </w:r>
          <w:r w:rsidRPr="00177BD3">
            <w:rPr>
              <w:rFonts w:ascii="Times New Roman" w:hAnsi="Times New Roman" w:cs="Times New Roman"/>
              <w:sz w:val="16"/>
              <w:szCs w:val="16"/>
            </w:rPr>
            <w:fldChar w:fldCharType="end"/>
          </w:r>
        </w:p>
      </w:tc>
      <w:tc>
        <w:tcPr>
          <w:tcW w:w="1667" w:type="pct"/>
        </w:tcPr>
        <w:p w14:paraId="062A27CF" w14:textId="2D9B6E8E" w:rsidR="004401FB" w:rsidRPr="00C51C6B" w:rsidRDefault="004401FB" w:rsidP="00C51C6B">
          <w:pPr>
            <w:pStyle w:val="Header"/>
            <w:jc w:val="right"/>
            <w:rPr>
              <w:rFonts w:ascii="Times New Roman" w:hAnsi="Times New Roman" w:cs="Times New Roman"/>
            </w:rPr>
          </w:pPr>
        </w:p>
      </w:tc>
    </w:tr>
  </w:tbl>
  <w:p w14:paraId="1DAC1376" w14:textId="77777777" w:rsidR="004401FB" w:rsidRDefault="004401FB" w:rsidP="00832F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4472C4" w:themeColor="accent1"/>
      </w:rPr>
    </w:lvl>
  </w:abstractNum>
  <w:abstractNum w:abstractNumId="1" w15:restartNumberingAfterBreak="0">
    <w:nsid w:val="04EC78EB"/>
    <w:multiLevelType w:val="singleLevel"/>
    <w:tmpl w:val="C79C3294"/>
    <w:lvl w:ilvl="0">
      <w:start w:val="1"/>
      <w:numFmt w:val="bullet"/>
      <w:pStyle w:val="Sub-paragraph"/>
      <w:lvlText w:val=""/>
      <w:lvlJc w:val="left"/>
      <w:pPr>
        <w:tabs>
          <w:tab w:val="num" w:pos="360"/>
        </w:tabs>
        <w:ind w:left="360" w:hanging="360"/>
      </w:pPr>
      <w:rPr>
        <w:rFonts w:ascii="Symbol" w:hAnsi="Symbol" w:hint="default"/>
      </w:rPr>
    </w:lvl>
  </w:abstractNum>
  <w:abstractNum w:abstractNumId="2" w15:restartNumberingAfterBreak="0">
    <w:nsid w:val="093D1136"/>
    <w:multiLevelType w:val="hybridMultilevel"/>
    <w:tmpl w:val="07301998"/>
    <w:lvl w:ilvl="0" w:tplc="FFFFFFFF">
      <w:start w:val="1"/>
      <w:numFmt w:val="bullet"/>
      <w:lvlText w:val=""/>
      <w:lvlJc w:val="left"/>
      <w:pPr>
        <w:ind w:left="1440" w:hanging="360"/>
      </w:pPr>
      <w:rPr>
        <w:rFonts w:ascii="Wingdings" w:hAnsi="Wingdings" w:hint="default"/>
      </w:rPr>
    </w:lvl>
    <w:lvl w:ilvl="1" w:tplc="FFFFFFFF">
      <w:start w:val="1"/>
      <w:numFmt w:val="bullet"/>
      <w:lvlText w:val=""/>
      <w:lvlJc w:val="left"/>
      <w:pPr>
        <w:ind w:left="720" w:hanging="360"/>
      </w:pPr>
      <w:rPr>
        <w:rFonts w:ascii="Symbol" w:hAnsi="Symbol" w:hint="default"/>
      </w:rPr>
    </w:lvl>
    <w:lvl w:ilvl="2" w:tplc="40090001">
      <w:start w:val="1"/>
      <w:numFmt w:val="bullet"/>
      <w:lvlText w:val=""/>
      <w:lvlJc w:val="left"/>
      <w:pPr>
        <w:ind w:left="720" w:hanging="360"/>
      </w:pPr>
      <w:rPr>
        <w:rFonts w:ascii="Symbol" w:hAnsi="Symbol"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9D72BE0"/>
    <w:multiLevelType w:val="hybridMultilevel"/>
    <w:tmpl w:val="D3BA0CC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C26C26"/>
    <w:multiLevelType w:val="hybridMultilevel"/>
    <w:tmpl w:val="667AD6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D92DBC"/>
    <w:multiLevelType w:val="multilevel"/>
    <w:tmpl w:val="45202948"/>
    <w:styleLink w:val="Style1"/>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D900B62"/>
    <w:multiLevelType w:val="hybridMultilevel"/>
    <w:tmpl w:val="CC7C36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8CD0AF6"/>
    <w:multiLevelType w:val="hybridMultilevel"/>
    <w:tmpl w:val="65B8BF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0D4E5C"/>
    <w:multiLevelType w:val="hybridMultilevel"/>
    <w:tmpl w:val="EB9C6ED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31BB1CE6"/>
    <w:multiLevelType w:val="hybridMultilevel"/>
    <w:tmpl w:val="9CD8980E"/>
    <w:lvl w:ilvl="0" w:tplc="40090005">
      <w:start w:val="1"/>
      <w:numFmt w:val="bullet"/>
      <w:lvlText w:val=""/>
      <w:lvlJc w:val="left"/>
      <w:pPr>
        <w:ind w:left="720" w:hanging="360"/>
      </w:pPr>
      <w:rPr>
        <w:rFonts w:ascii="Wingdings" w:hAnsi="Wingdings" w:hint="default"/>
      </w:rPr>
    </w:lvl>
    <w:lvl w:ilvl="1" w:tplc="40090019">
      <w:start w:val="1"/>
      <w:numFmt w:val="lowerLetter"/>
      <w:lvlText w:val="%2."/>
      <w:lvlJc w:val="left"/>
      <w:pPr>
        <w:ind w:left="1440" w:hanging="360"/>
      </w:pPr>
    </w:lvl>
    <w:lvl w:ilvl="2" w:tplc="40090001">
      <w:start w:val="1"/>
      <w:numFmt w:val="bullet"/>
      <w:lvlText w:val=""/>
      <w:lvlJc w:val="left"/>
      <w:pPr>
        <w:ind w:left="2160" w:hanging="180"/>
      </w:pPr>
      <w:rPr>
        <w:rFonts w:ascii="Symbol" w:hAnsi="Symbol"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FA7738"/>
    <w:multiLevelType w:val="hybridMultilevel"/>
    <w:tmpl w:val="EA6CE496"/>
    <w:lvl w:ilvl="0" w:tplc="40090001">
      <w:start w:val="1"/>
      <w:numFmt w:val="bullet"/>
      <w:lvlText w:val=""/>
      <w:lvlJc w:val="left"/>
      <w:pPr>
        <w:tabs>
          <w:tab w:val="num" w:pos="720"/>
        </w:tabs>
        <w:ind w:left="720" w:hanging="360"/>
      </w:pPr>
      <w:rPr>
        <w:rFonts w:ascii="Symbol" w:hAnsi="Symbol" w:hint="default"/>
      </w:rPr>
    </w:lvl>
    <w:lvl w:ilvl="1" w:tplc="40090005">
      <w:start w:val="1"/>
      <w:numFmt w:val="bullet"/>
      <w:lvlText w:val=""/>
      <w:lvlJc w:val="left"/>
      <w:pPr>
        <w:tabs>
          <w:tab w:val="num" w:pos="5181"/>
        </w:tabs>
        <w:ind w:left="5181" w:hanging="360"/>
      </w:pPr>
      <w:rPr>
        <w:rFonts w:ascii="Wingdings" w:hAnsi="Wingdings" w:hint="default"/>
      </w:rPr>
    </w:lvl>
    <w:lvl w:ilvl="2" w:tplc="ECF27D84">
      <w:start w:val="1"/>
      <w:numFmt w:val="decimal"/>
      <w:lvlText w:val="%3."/>
      <w:lvlJc w:val="left"/>
      <w:pPr>
        <w:tabs>
          <w:tab w:val="num" w:pos="2160"/>
        </w:tabs>
        <w:ind w:left="2160" w:hanging="360"/>
      </w:pPr>
    </w:lvl>
    <w:lvl w:ilvl="3" w:tplc="C268A5B2" w:tentative="1">
      <w:start w:val="1"/>
      <w:numFmt w:val="decimal"/>
      <w:lvlText w:val="%4."/>
      <w:lvlJc w:val="left"/>
      <w:pPr>
        <w:tabs>
          <w:tab w:val="num" w:pos="2880"/>
        </w:tabs>
        <w:ind w:left="2880" w:hanging="360"/>
      </w:pPr>
    </w:lvl>
    <w:lvl w:ilvl="4" w:tplc="185E315C" w:tentative="1">
      <w:start w:val="1"/>
      <w:numFmt w:val="decimal"/>
      <w:lvlText w:val="%5."/>
      <w:lvlJc w:val="left"/>
      <w:pPr>
        <w:tabs>
          <w:tab w:val="num" w:pos="3600"/>
        </w:tabs>
        <w:ind w:left="3600" w:hanging="360"/>
      </w:pPr>
    </w:lvl>
    <w:lvl w:ilvl="5" w:tplc="1048D55E" w:tentative="1">
      <w:start w:val="1"/>
      <w:numFmt w:val="decimal"/>
      <w:lvlText w:val="%6."/>
      <w:lvlJc w:val="left"/>
      <w:pPr>
        <w:tabs>
          <w:tab w:val="num" w:pos="4320"/>
        </w:tabs>
        <w:ind w:left="4320" w:hanging="360"/>
      </w:pPr>
    </w:lvl>
    <w:lvl w:ilvl="6" w:tplc="F564BE96" w:tentative="1">
      <w:start w:val="1"/>
      <w:numFmt w:val="decimal"/>
      <w:lvlText w:val="%7."/>
      <w:lvlJc w:val="left"/>
      <w:pPr>
        <w:tabs>
          <w:tab w:val="num" w:pos="5040"/>
        </w:tabs>
        <w:ind w:left="5040" w:hanging="360"/>
      </w:pPr>
    </w:lvl>
    <w:lvl w:ilvl="7" w:tplc="215C089C" w:tentative="1">
      <w:start w:val="1"/>
      <w:numFmt w:val="decimal"/>
      <w:lvlText w:val="%8."/>
      <w:lvlJc w:val="left"/>
      <w:pPr>
        <w:tabs>
          <w:tab w:val="num" w:pos="5760"/>
        </w:tabs>
        <w:ind w:left="5760" w:hanging="360"/>
      </w:pPr>
    </w:lvl>
    <w:lvl w:ilvl="8" w:tplc="9C9C8BCC" w:tentative="1">
      <w:start w:val="1"/>
      <w:numFmt w:val="decimal"/>
      <w:lvlText w:val="%9."/>
      <w:lvlJc w:val="left"/>
      <w:pPr>
        <w:tabs>
          <w:tab w:val="num" w:pos="6480"/>
        </w:tabs>
        <w:ind w:left="6480" w:hanging="360"/>
      </w:pPr>
    </w:lvl>
  </w:abstractNum>
  <w:abstractNum w:abstractNumId="11" w15:restartNumberingAfterBreak="0">
    <w:nsid w:val="367F6A45"/>
    <w:multiLevelType w:val="multilevel"/>
    <w:tmpl w:val="0436C7FE"/>
    <w:lvl w:ilvl="0">
      <w:start w:val="1"/>
      <w:numFmt w:val="decimal"/>
      <w:pStyle w:val="ListNumber"/>
      <w:lvlText w:val="%1."/>
      <w:lvlJc w:val="left"/>
      <w:pPr>
        <w:ind w:left="360" w:hanging="360"/>
      </w:pPr>
      <w:rPr>
        <w:rFonts w:hint="default"/>
        <w:color w:val="4472C4" w:themeColor="accent1"/>
      </w:rPr>
    </w:lvl>
    <w:lvl w:ilvl="1">
      <w:start w:val="1"/>
      <w:numFmt w:val="decimal"/>
      <w:pStyle w:val="ListNumber2"/>
      <w:suff w:val="space"/>
      <w:lvlText w:val="%1.%2"/>
      <w:lvlJc w:val="left"/>
      <w:pPr>
        <w:ind w:left="936" w:hanging="576"/>
      </w:pPr>
      <w:rPr>
        <w:rFonts w:hint="default"/>
        <w:color w:val="4472C4" w:themeColor="accent1"/>
      </w:rPr>
    </w:lvl>
    <w:lvl w:ilvl="2">
      <w:start w:val="1"/>
      <w:numFmt w:val="lowerLetter"/>
      <w:pStyle w:val="ListNumber3"/>
      <w:lvlText w:val="%3."/>
      <w:lvlJc w:val="left"/>
      <w:pPr>
        <w:ind w:left="720" w:hanging="360"/>
      </w:pPr>
      <w:rPr>
        <w:rFonts w:hint="default"/>
        <w:color w:val="4472C4" w:themeColor="accent1"/>
      </w:rPr>
    </w:lvl>
    <w:lvl w:ilvl="3">
      <w:start w:val="1"/>
      <w:numFmt w:val="lowerRoman"/>
      <w:pStyle w:val="ListNumber4"/>
      <w:lvlText w:val="%4."/>
      <w:lvlJc w:val="left"/>
      <w:pPr>
        <w:ind w:left="1080" w:hanging="360"/>
      </w:pPr>
      <w:rPr>
        <w:rFonts w:hint="default"/>
        <w:color w:val="4472C4"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8BB2A1A"/>
    <w:multiLevelType w:val="multilevel"/>
    <w:tmpl w:val="CCFA2E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9430149"/>
    <w:multiLevelType w:val="hybridMultilevel"/>
    <w:tmpl w:val="66F2B984"/>
    <w:lvl w:ilvl="0" w:tplc="5DE208F8">
      <w:start w:val="1"/>
      <w:numFmt w:val="decimal"/>
      <w:lvlText w:val="[%1]"/>
      <w:lvlJc w:val="left"/>
      <w:pPr>
        <w:ind w:left="720" w:hanging="360"/>
      </w:pPr>
      <w:rPr>
        <w:rFonts w:ascii="Times New Roman" w:hAnsi="Times New Roman" w:hint="default"/>
        <w:b w:val="0"/>
        <w:i w:val="0"/>
        <w:sz w:val="1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B8B7D4E"/>
    <w:multiLevelType w:val="hybridMultilevel"/>
    <w:tmpl w:val="036EC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B34F40"/>
    <w:multiLevelType w:val="hybridMultilevel"/>
    <w:tmpl w:val="E6AE4C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E0851F0"/>
    <w:multiLevelType w:val="hybridMultilevel"/>
    <w:tmpl w:val="0C9AC87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7ED784F"/>
    <w:multiLevelType w:val="hybridMultilevel"/>
    <w:tmpl w:val="8874674C"/>
    <w:lvl w:ilvl="0" w:tplc="4009000F">
      <w:start w:val="1"/>
      <w:numFmt w:val="decimal"/>
      <w:lvlText w:val="%1."/>
      <w:lvlJc w:val="left"/>
      <w:pPr>
        <w:ind w:left="231" w:hanging="360"/>
      </w:pPr>
    </w:lvl>
    <w:lvl w:ilvl="1" w:tplc="40090019">
      <w:start w:val="1"/>
      <w:numFmt w:val="lowerLetter"/>
      <w:lvlText w:val="%2."/>
      <w:lvlJc w:val="left"/>
      <w:pPr>
        <w:ind w:left="951" w:hanging="360"/>
      </w:pPr>
    </w:lvl>
    <w:lvl w:ilvl="2" w:tplc="4009001B">
      <w:start w:val="1"/>
      <w:numFmt w:val="lowerRoman"/>
      <w:lvlText w:val="%3."/>
      <w:lvlJc w:val="right"/>
      <w:pPr>
        <w:ind w:left="1671" w:hanging="180"/>
      </w:pPr>
    </w:lvl>
    <w:lvl w:ilvl="3" w:tplc="4009000F" w:tentative="1">
      <w:start w:val="1"/>
      <w:numFmt w:val="decimal"/>
      <w:lvlText w:val="%4."/>
      <w:lvlJc w:val="left"/>
      <w:pPr>
        <w:ind w:left="2391" w:hanging="360"/>
      </w:pPr>
    </w:lvl>
    <w:lvl w:ilvl="4" w:tplc="40090019" w:tentative="1">
      <w:start w:val="1"/>
      <w:numFmt w:val="lowerLetter"/>
      <w:lvlText w:val="%5."/>
      <w:lvlJc w:val="left"/>
      <w:pPr>
        <w:ind w:left="3111" w:hanging="360"/>
      </w:pPr>
    </w:lvl>
    <w:lvl w:ilvl="5" w:tplc="4009001B" w:tentative="1">
      <w:start w:val="1"/>
      <w:numFmt w:val="lowerRoman"/>
      <w:lvlText w:val="%6."/>
      <w:lvlJc w:val="right"/>
      <w:pPr>
        <w:ind w:left="3831" w:hanging="180"/>
      </w:pPr>
    </w:lvl>
    <w:lvl w:ilvl="6" w:tplc="4009000F" w:tentative="1">
      <w:start w:val="1"/>
      <w:numFmt w:val="decimal"/>
      <w:lvlText w:val="%7."/>
      <w:lvlJc w:val="left"/>
      <w:pPr>
        <w:ind w:left="4551" w:hanging="360"/>
      </w:pPr>
    </w:lvl>
    <w:lvl w:ilvl="7" w:tplc="40090019" w:tentative="1">
      <w:start w:val="1"/>
      <w:numFmt w:val="lowerLetter"/>
      <w:lvlText w:val="%8."/>
      <w:lvlJc w:val="left"/>
      <w:pPr>
        <w:ind w:left="5271" w:hanging="360"/>
      </w:pPr>
    </w:lvl>
    <w:lvl w:ilvl="8" w:tplc="4009001B" w:tentative="1">
      <w:start w:val="1"/>
      <w:numFmt w:val="lowerRoman"/>
      <w:lvlText w:val="%9."/>
      <w:lvlJc w:val="right"/>
      <w:pPr>
        <w:ind w:left="5991" w:hanging="180"/>
      </w:pPr>
    </w:lvl>
  </w:abstractNum>
  <w:abstractNum w:abstractNumId="18" w15:restartNumberingAfterBreak="0">
    <w:nsid w:val="60DD4BA2"/>
    <w:multiLevelType w:val="hybridMultilevel"/>
    <w:tmpl w:val="6F383472"/>
    <w:lvl w:ilvl="0" w:tplc="5DE208F8">
      <w:start w:val="1"/>
      <w:numFmt w:val="decimal"/>
      <w:lvlText w:val="[%1]"/>
      <w:lvlJc w:val="left"/>
      <w:pPr>
        <w:ind w:left="720" w:hanging="360"/>
      </w:pPr>
      <w:rPr>
        <w:rFonts w:ascii="Times New Roman" w:hAnsi="Times New Roman" w:hint="default"/>
        <w:b w:val="0"/>
        <w:i w:val="0"/>
        <w:sz w:val="1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E77A19"/>
    <w:multiLevelType w:val="hybridMultilevel"/>
    <w:tmpl w:val="BC2439B8"/>
    <w:lvl w:ilvl="0" w:tplc="40090005">
      <w:start w:val="1"/>
      <w:numFmt w:val="bullet"/>
      <w:lvlText w:val=""/>
      <w:lvlJc w:val="left"/>
      <w:pPr>
        <w:ind w:left="45" w:hanging="360"/>
      </w:pPr>
      <w:rPr>
        <w:rFonts w:ascii="Wingdings" w:hAnsi="Wingdings" w:hint="default"/>
      </w:rPr>
    </w:lvl>
    <w:lvl w:ilvl="1" w:tplc="40090003" w:tentative="1">
      <w:start w:val="1"/>
      <w:numFmt w:val="bullet"/>
      <w:lvlText w:val="o"/>
      <w:lvlJc w:val="left"/>
      <w:pPr>
        <w:ind w:left="765" w:hanging="360"/>
      </w:pPr>
      <w:rPr>
        <w:rFonts w:ascii="Courier New" w:hAnsi="Courier New" w:cs="Courier New" w:hint="default"/>
      </w:rPr>
    </w:lvl>
    <w:lvl w:ilvl="2" w:tplc="40090005" w:tentative="1">
      <w:start w:val="1"/>
      <w:numFmt w:val="bullet"/>
      <w:lvlText w:val=""/>
      <w:lvlJc w:val="left"/>
      <w:pPr>
        <w:ind w:left="1485" w:hanging="360"/>
      </w:pPr>
      <w:rPr>
        <w:rFonts w:ascii="Wingdings" w:hAnsi="Wingdings" w:hint="default"/>
      </w:rPr>
    </w:lvl>
    <w:lvl w:ilvl="3" w:tplc="40090001" w:tentative="1">
      <w:start w:val="1"/>
      <w:numFmt w:val="bullet"/>
      <w:lvlText w:val=""/>
      <w:lvlJc w:val="left"/>
      <w:pPr>
        <w:ind w:left="2205" w:hanging="360"/>
      </w:pPr>
      <w:rPr>
        <w:rFonts w:ascii="Symbol" w:hAnsi="Symbol" w:hint="default"/>
      </w:rPr>
    </w:lvl>
    <w:lvl w:ilvl="4" w:tplc="40090003" w:tentative="1">
      <w:start w:val="1"/>
      <w:numFmt w:val="bullet"/>
      <w:lvlText w:val="o"/>
      <w:lvlJc w:val="left"/>
      <w:pPr>
        <w:ind w:left="2925" w:hanging="360"/>
      </w:pPr>
      <w:rPr>
        <w:rFonts w:ascii="Courier New" w:hAnsi="Courier New" w:cs="Courier New" w:hint="default"/>
      </w:rPr>
    </w:lvl>
    <w:lvl w:ilvl="5" w:tplc="40090005" w:tentative="1">
      <w:start w:val="1"/>
      <w:numFmt w:val="bullet"/>
      <w:lvlText w:val=""/>
      <w:lvlJc w:val="left"/>
      <w:pPr>
        <w:ind w:left="3645" w:hanging="360"/>
      </w:pPr>
      <w:rPr>
        <w:rFonts w:ascii="Wingdings" w:hAnsi="Wingdings" w:hint="default"/>
      </w:rPr>
    </w:lvl>
    <w:lvl w:ilvl="6" w:tplc="40090001" w:tentative="1">
      <w:start w:val="1"/>
      <w:numFmt w:val="bullet"/>
      <w:lvlText w:val=""/>
      <w:lvlJc w:val="left"/>
      <w:pPr>
        <w:ind w:left="4365" w:hanging="360"/>
      </w:pPr>
      <w:rPr>
        <w:rFonts w:ascii="Symbol" w:hAnsi="Symbol" w:hint="default"/>
      </w:rPr>
    </w:lvl>
    <w:lvl w:ilvl="7" w:tplc="40090003" w:tentative="1">
      <w:start w:val="1"/>
      <w:numFmt w:val="bullet"/>
      <w:lvlText w:val="o"/>
      <w:lvlJc w:val="left"/>
      <w:pPr>
        <w:ind w:left="5085" w:hanging="360"/>
      </w:pPr>
      <w:rPr>
        <w:rFonts w:ascii="Courier New" w:hAnsi="Courier New" w:cs="Courier New" w:hint="default"/>
      </w:rPr>
    </w:lvl>
    <w:lvl w:ilvl="8" w:tplc="40090005" w:tentative="1">
      <w:start w:val="1"/>
      <w:numFmt w:val="bullet"/>
      <w:lvlText w:val=""/>
      <w:lvlJc w:val="left"/>
      <w:pPr>
        <w:ind w:left="5805" w:hanging="360"/>
      </w:pPr>
      <w:rPr>
        <w:rFonts w:ascii="Wingdings" w:hAnsi="Wingdings" w:hint="default"/>
      </w:rPr>
    </w:lvl>
  </w:abstractNum>
  <w:abstractNum w:abstractNumId="20" w15:restartNumberingAfterBreak="0">
    <w:nsid w:val="792F546C"/>
    <w:multiLevelType w:val="hybridMultilevel"/>
    <w:tmpl w:val="04385BBC"/>
    <w:lvl w:ilvl="0" w:tplc="9EFCCE2A">
      <w:start w:val="1"/>
      <w:numFmt w:val="bullet"/>
      <w:lvlText w:val=""/>
      <w:lvlJc w:val="left"/>
      <w:pPr>
        <w:tabs>
          <w:tab w:val="num" w:pos="360"/>
        </w:tabs>
        <w:ind w:left="360" w:hanging="360"/>
      </w:pPr>
      <w:rPr>
        <w:rFonts w:ascii="Wingdings" w:hAnsi="Wingdings" w:hint="default"/>
      </w:rPr>
    </w:lvl>
    <w:lvl w:ilvl="1" w:tplc="B9DA6084">
      <w:numFmt w:val="bullet"/>
      <w:lvlText w:val=""/>
      <w:lvlJc w:val="left"/>
      <w:pPr>
        <w:tabs>
          <w:tab w:val="num" w:pos="1080"/>
        </w:tabs>
        <w:ind w:left="1080" w:hanging="360"/>
      </w:pPr>
      <w:rPr>
        <w:rFonts w:ascii="Wingdings" w:hAnsi="Wingdings" w:hint="default"/>
      </w:rPr>
    </w:lvl>
    <w:lvl w:ilvl="2" w:tplc="0038A516">
      <w:start w:val="1"/>
      <w:numFmt w:val="bullet"/>
      <w:lvlText w:val=""/>
      <w:lvlJc w:val="left"/>
      <w:pPr>
        <w:tabs>
          <w:tab w:val="num" w:pos="1800"/>
        </w:tabs>
        <w:ind w:left="1800" w:hanging="360"/>
      </w:pPr>
      <w:rPr>
        <w:rFonts w:ascii="Wingdings" w:hAnsi="Wingdings" w:hint="default"/>
      </w:rPr>
    </w:lvl>
    <w:lvl w:ilvl="3" w:tplc="E3EEB8E6" w:tentative="1">
      <w:start w:val="1"/>
      <w:numFmt w:val="bullet"/>
      <w:lvlText w:val=""/>
      <w:lvlJc w:val="left"/>
      <w:pPr>
        <w:tabs>
          <w:tab w:val="num" w:pos="2520"/>
        </w:tabs>
        <w:ind w:left="2520" w:hanging="360"/>
      </w:pPr>
      <w:rPr>
        <w:rFonts w:ascii="Wingdings" w:hAnsi="Wingdings" w:hint="default"/>
      </w:rPr>
    </w:lvl>
    <w:lvl w:ilvl="4" w:tplc="FCDE7A42" w:tentative="1">
      <w:start w:val="1"/>
      <w:numFmt w:val="bullet"/>
      <w:lvlText w:val=""/>
      <w:lvlJc w:val="left"/>
      <w:pPr>
        <w:tabs>
          <w:tab w:val="num" w:pos="3240"/>
        </w:tabs>
        <w:ind w:left="3240" w:hanging="360"/>
      </w:pPr>
      <w:rPr>
        <w:rFonts w:ascii="Wingdings" w:hAnsi="Wingdings" w:hint="default"/>
      </w:rPr>
    </w:lvl>
    <w:lvl w:ilvl="5" w:tplc="CFF21874" w:tentative="1">
      <w:start w:val="1"/>
      <w:numFmt w:val="bullet"/>
      <w:lvlText w:val=""/>
      <w:lvlJc w:val="left"/>
      <w:pPr>
        <w:tabs>
          <w:tab w:val="num" w:pos="3960"/>
        </w:tabs>
        <w:ind w:left="3960" w:hanging="360"/>
      </w:pPr>
      <w:rPr>
        <w:rFonts w:ascii="Wingdings" w:hAnsi="Wingdings" w:hint="default"/>
      </w:rPr>
    </w:lvl>
    <w:lvl w:ilvl="6" w:tplc="8D72CF30" w:tentative="1">
      <w:start w:val="1"/>
      <w:numFmt w:val="bullet"/>
      <w:lvlText w:val=""/>
      <w:lvlJc w:val="left"/>
      <w:pPr>
        <w:tabs>
          <w:tab w:val="num" w:pos="4680"/>
        </w:tabs>
        <w:ind w:left="4680" w:hanging="360"/>
      </w:pPr>
      <w:rPr>
        <w:rFonts w:ascii="Wingdings" w:hAnsi="Wingdings" w:hint="default"/>
      </w:rPr>
    </w:lvl>
    <w:lvl w:ilvl="7" w:tplc="F954CB1A" w:tentative="1">
      <w:start w:val="1"/>
      <w:numFmt w:val="bullet"/>
      <w:lvlText w:val=""/>
      <w:lvlJc w:val="left"/>
      <w:pPr>
        <w:tabs>
          <w:tab w:val="num" w:pos="5400"/>
        </w:tabs>
        <w:ind w:left="5400" w:hanging="360"/>
      </w:pPr>
      <w:rPr>
        <w:rFonts w:ascii="Wingdings" w:hAnsi="Wingdings" w:hint="default"/>
      </w:rPr>
    </w:lvl>
    <w:lvl w:ilvl="8" w:tplc="4F109F98"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D6B55DE"/>
    <w:multiLevelType w:val="hybridMultilevel"/>
    <w:tmpl w:val="D27A22C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344089544">
    <w:abstractNumId w:val="0"/>
  </w:num>
  <w:num w:numId="2" w16cid:durableId="706876668">
    <w:abstractNumId w:val="11"/>
  </w:num>
  <w:num w:numId="3" w16cid:durableId="734936567">
    <w:abstractNumId w:val="5"/>
  </w:num>
  <w:num w:numId="4" w16cid:durableId="882864181">
    <w:abstractNumId w:val="1"/>
  </w:num>
  <w:num w:numId="5" w16cid:durableId="1176383138">
    <w:abstractNumId w:val="9"/>
  </w:num>
  <w:num w:numId="6" w16cid:durableId="1814448104">
    <w:abstractNumId w:val="6"/>
  </w:num>
  <w:num w:numId="7" w16cid:durableId="968784594">
    <w:abstractNumId w:val="8"/>
  </w:num>
  <w:num w:numId="8" w16cid:durableId="30153844">
    <w:abstractNumId w:val="4"/>
  </w:num>
  <w:num w:numId="9" w16cid:durableId="606430652">
    <w:abstractNumId w:val="21"/>
  </w:num>
  <w:num w:numId="10" w16cid:durableId="592974751">
    <w:abstractNumId w:val="2"/>
  </w:num>
  <w:num w:numId="11" w16cid:durableId="1585797216">
    <w:abstractNumId w:val="3"/>
  </w:num>
  <w:num w:numId="12" w16cid:durableId="1980722824">
    <w:abstractNumId w:val="7"/>
  </w:num>
  <w:num w:numId="13" w16cid:durableId="1425570606">
    <w:abstractNumId w:val="20"/>
  </w:num>
  <w:num w:numId="14" w16cid:durableId="2066371890">
    <w:abstractNumId w:val="15"/>
  </w:num>
  <w:num w:numId="15" w16cid:durableId="79255974">
    <w:abstractNumId w:val="19"/>
  </w:num>
  <w:num w:numId="16" w16cid:durableId="440106493">
    <w:abstractNumId w:val="10"/>
  </w:num>
  <w:num w:numId="17" w16cid:durableId="1145976500">
    <w:abstractNumId w:val="17"/>
  </w:num>
  <w:num w:numId="18" w16cid:durableId="1944218670">
    <w:abstractNumId w:val="16"/>
  </w:num>
  <w:num w:numId="19" w16cid:durableId="889995943">
    <w:abstractNumId w:val="13"/>
  </w:num>
  <w:num w:numId="20" w16cid:durableId="911818643">
    <w:abstractNumId w:val="12"/>
  </w:num>
  <w:num w:numId="21" w16cid:durableId="1422724104">
    <w:abstractNumId w:val="14"/>
  </w:num>
  <w:num w:numId="22" w16cid:durableId="975338618">
    <w:abstractNumId w:val="1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YANT-LAB-09">
    <w15:presenceInfo w15:providerId="None" w15:userId="JAYANT-LAB-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F02"/>
    <w:rsid w:val="000017B6"/>
    <w:rsid w:val="00002928"/>
    <w:rsid w:val="00012502"/>
    <w:rsid w:val="00013830"/>
    <w:rsid w:val="00017013"/>
    <w:rsid w:val="00023ECA"/>
    <w:rsid w:val="00032757"/>
    <w:rsid w:val="00034569"/>
    <w:rsid w:val="000427FD"/>
    <w:rsid w:val="00047EE2"/>
    <w:rsid w:val="000532C7"/>
    <w:rsid w:val="00054203"/>
    <w:rsid w:val="0005791A"/>
    <w:rsid w:val="00060315"/>
    <w:rsid w:val="00062DA2"/>
    <w:rsid w:val="00063FF4"/>
    <w:rsid w:val="00067337"/>
    <w:rsid w:val="0007006D"/>
    <w:rsid w:val="000701F9"/>
    <w:rsid w:val="00077D1E"/>
    <w:rsid w:val="00081130"/>
    <w:rsid w:val="00083F8B"/>
    <w:rsid w:val="000852C1"/>
    <w:rsid w:val="00087F03"/>
    <w:rsid w:val="0009533E"/>
    <w:rsid w:val="00095424"/>
    <w:rsid w:val="000A0081"/>
    <w:rsid w:val="000A0BEA"/>
    <w:rsid w:val="000A0C36"/>
    <w:rsid w:val="000A164B"/>
    <w:rsid w:val="000A5F05"/>
    <w:rsid w:val="000B2B59"/>
    <w:rsid w:val="000B52BF"/>
    <w:rsid w:val="000B53BC"/>
    <w:rsid w:val="000B66CC"/>
    <w:rsid w:val="000D0246"/>
    <w:rsid w:val="000D1FE0"/>
    <w:rsid w:val="000D5229"/>
    <w:rsid w:val="000D709C"/>
    <w:rsid w:val="000E3DF4"/>
    <w:rsid w:val="000E5814"/>
    <w:rsid w:val="000E731D"/>
    <w:rsid w:val="000F6630"/>
    <w:rsid w:val="000F6751"/>
    <w:rsid w:val="001044A9"/>
    <w:rsid w:val="00112AF3"/>
    <w:rsid w:val="001246B6"/>
    <w:rsid w:val="00124E4F"/>
    <w:rsid w:val="00126AE4"/>
    <w:rsid w:val="001374F4"/>
    <w:rsid w:val="00142201"/>
    <w:rsid w:val="00147FE2"/>
    <w:rsid w:val="00155EA7"/>
    <w:rsid w:val="001571BF"/>
    <w:rsid w:val="00157417"/>
    <w:rsid w:val="001639F8"/>
    <w:rsid w:val="001645EF"/>
    <w:rsid w:val="00170DAD"/>
    <w:rsid w:val="00170E39"/>
    <w:rsid w:val="00175003"/>
    <w:rsid w:val="00177BD3"/>
    <w:rsid w:val="001849C0"/>
    <w:rsid w:val="00190A27"/>
    <w:rsid w:val="001A1B96"/>
    <w:rsid w:val="001A712C"/>
    <w:rsid w:val="001B0653"/>
    <w:rsid w:val="001B15AA"/>
    <w:rsid w:val="001B15C1"/>
    <w:rsid w:val="001B3B5F"/>
    <w:rsid w:val="001B45F0"/>
    <w:rsid w:val="001B5FCA"/>
    <w:rsid w:val="001C1BB3"/>
    <w:rsid w:val="001D19BD"/>
    <w:rsid w:val="001D4FD8"/>
    <w:rsid w:val="001D63BB"/>
    <w:rsid w:val="001E30BE"/>
    <w:rsid w:val="001F1BA5"/>
    <w:rsid w:val="001F6123"/>
    <w:rsid w:val="0020016E"/>
    <w:rsid w:val="002037E9"/>
    <w:rsid w:val="00203F1C"/>
    <w:rsid w:val="0021591E"/>
    <w:rsid w:val="00222C64"/>
    <w:rsid w:val="00225036"/>
    <w:rsid w:val="0022513D"/>
    <w:rsid w:val="00230162"/>
    <w:rsid w:val="002314A8"/>
    <w:rsid w:val="00236D70"/>
    <w:rsid w:val="00237F1A"/>
    <w:rsid w:val="0024004F"/>
    <w:rsid w:val="002405F2"/>
    <w:rsid w:val="00247579"/>
    <w:rsid w:val="002548D3"/>
    <w:rsid w:val="002553AC"/>
    <w:rsid w:val="00261E33"/>
    <w:rsid w:val="002631A6"/>
    <w:rsid w:val="00267773"/>
    <w:rsid w:val="0027265C"/>
    <w:rsid w:val="0027331D"/>
    <w:rsid w:val="00274DBC"/>
    <w:rsid w:val="00275218"/>
    <w:rsid w:val="002763CC"/>
    <w:rsid w:val="00276BA0"/>
    <w:rsid w:val="002811C4"/>
    <w:rsid w:val="0028148F"/>
    <w:rsid w:val="00281749"/>
    <w:rsid w:val="00284D9C"/>
    <w:rsid w:val="0028649E"/>
    <w:rsid w:val="00287D2B"/>
    <w:rsid w:val="00294A1C"/>
    <w:rsid w:val="00295712"/>
    <w:rsid w:val="002A4066"/>
    <w:rsid w:val="002A4597"/>
    <w:rsid w:val="002A45F3"/>
    <w:rsid w:val="002A6D20"/>
    <w:rsid w:val="002B5891"/>
    <w:rsid w:val="002C5653"/>
    <w:rsid w:val="002D21BF"/>
    <w:rsid w:val="002D7212"/>
    <w:rsid w:val="002E4868"/>
    <w:rsid w:val="002F0277"/>
    <w:rsid w:val="00312641"/>
    <w:rsid w:val="00316EAA"/>
    <w:rsid w:val="00317F5B"/>
    <w:rsid w:val="00324382"/>
    <w:rsid w:val="00327262"/>
    <w:rsid w:val="00333FE9"/>
    <w:rsid w:val="00337D6C"/>
    <w:rsid w:val="00341B7A"/>
    <w:rsid w:val="0035132B"/>
    <w:rsid w:val="0035303C"/>
    <w:rsid w:val="003579BE"/>
    <w:rsid w:val="0036355A"/>
    <w:rsid w:val="003650E2"/>
    <w:rsid w:val="0036728E"/>
    <w:rsid w:val="00374201"/>
    <w:rsid w:val="00375F9B"/>
    <w:rsid w:val="003826F3"/>
    <w:rsid w:val="00386687"/>
    <w:rsid w:val="00387556"/>
    <w:rsid w:val="003A44D3"/>
    <w:rsid w:val="003B192C"/>
    <w:rsid w:val="003B34F5"/>
    <w:rsid w:val="003B3D49"/>
    <w:rsid w:val="003B4715"/>
    <w:rsid w:val="003B5CC8"/>
    <w:rsid w:val="003B65B5"/>
    <w:rsid w:val="003B67EF"/>
    <w:rsid w:val="003C7673"/>
    <w:rsid w:val="003D0FE1"/>
    <w:rsid w:val="003D1441"/>
    <w:rsid w:val="003D3C2D"/>
    <w:rsid w:val="003D477A"/>
    <w:rsid w:val="003D54F6"/>
    <w:rsid w:val="003D60F8"/>
    <w:rsid w:val="003E15F7"/>
    <w:rsid w:val="00403568"/>
    <w:rsid w:val="00405F2D"/>
    <w:rsid w:val="00407EC0"/>
    <w:rsid w:val="00410E07"/>
    <w:rsid w:val="0041112E"/>
    <w:rsid w:val="0041170E"/>
    <w:rsid w:val="00414779"/>
    <w:rsid w:val="004235CD"/>
    <w:rsid w:val="00423691"/>
    <w:rsid w:val="00424478"/>
    <w:rsid w:val="00425819"/>
    <w:rsid w:val="0042673D"/>
    <w:rsid w:val="004305E4"/>
    <w:rsid w:val="00431689"/>
    <w:rsid w:val="00431A86"/>
    <w:rsid w:val="00432B6E"/>
    <w:rsid w:val="004401FB"/>
    <w:rsid w:val="00442F3C"/>
    <w:rsid w:val="004460BA"/>
    <w:rsid w:val="004569E2"/>
    <w:rsid w:val="004622F8"/>
    <w:rsid w:val="0047039D"/>
    <w:rsid w:val="00477B6D"/>
    <w:rsid w:val="004906D4"/>
    <w:rsid w:val="00492908"/>
    <w:rsid w:val="0049431F"/>
    <w:rsid w:val="00495998"/>
    <w:rsid w:val="004A0D1C"/>
    <w:rsid w:val="004A5EB0"/>
    <w:rsid w:val="004A673A"/>
    <w:rsid w:val="004B0230"/>
    <w:rsid w:val="004B2C44"/>
    <w:rsid w:val="004B6DEF"/>
    <w:rsid w:val="004C08B9"/>
    <w:rsid w:val="004C0ECA"/>
    <w:rsid w:val="004C6F87"/>
    <w:rsid w:val="004D2752"/>
    <w:rsid w:val="004D566D"/>
    <w:rsid w:val="004F29D4"/>
    <w:rsid w:val="004F45C9"/>
    <w:rsid w:val="004F4E0C"/>
    <w:rsid w:val="004F6EC4"/>
    <w:rsid w:val="0050368F"/>
    <w:rsid w:val="0050676C"/>
    <w:rsid w:val="005128E7"/>
    <w:rsid w:val="005235D0"/>
    <w:rsid w:val="00526043"/>
    <w:rsid w:val="00527D40"/>
    <w:rsid w:val="00527E3F"/>
    <w:rsid w:val="00536575"/>
    <w:rsid w:val="00541482"/>
    <w:rsid w:val="0054689A"/>
    <w:rsid w:val="005478F1"/>
    <w:rsid w:val="00552AE0"/>
    <w:rsid w:val="00556102"/>
    <w:rsid w:val="005611DA"/>
    <w:rsid w:val="00562D85"/>
    <w:rsid w:val="00563044"/>
    <w:rsid w:val="005630EC"/>
    <w:rsid w:val="00563DC9"/>
    <w:rsid w:val="00570319"/>
    <w:rsid w:val="00573036"/>
    <w:rsid w:val="00580F88"/>
    <w:rsid w:val="00581EF3"/>
    <w:rsid w:val="00585D7C"/>
    <w:rsid w:val="00593EE1"/>
    <w:rsid w:val="005B5270"/>
    <w:rsid w:val="005C058A"/>
    <w:rsid w:val="005C5566"/>
    <w:rsid w:val="005D48D6"/>
    <w:rsid w:val="005E7CC9"/>
    <w:rsid w:val="005F024C"/>
    <w:rsid w:val="005F2AEB"/>
    <w:rsid w:val="00605916"/>
    <w:rsid w:val="00607DA1"/>
    <w:rsid w:val="00612A0E"/>
    <w:rsid w:val="00617FC1"/>
    <w:rsid w:val="00620CBA"/>
    <w:rsid w:val="00621062"/>
    <w:rsid w:val="00622D3B"/>
    <w:rsid w:val="006273D1"/>
    <w:rsid w:val="00630087"/>
    <w:rsid w:val="00645ADE"/>
    <w:rsid w:val="00653975"/>
    <w:rsid w:val="0065482D"/>
    <w:rsid w:val="0065796B"/>
    <w:rsid w:val="00662B03"/>
    <w:rsid w:val="006646B3"/>
    <w:rsid w:val="00667AB9"/>
    <w:rsid w:val="00674222"/>
    <w:rsid w:val="00674F68"/>
    <w:rsid w:val="00675608"/>
    <w:rsid w:val="006767D8"/>
    <w:rsid w:val="006802A1"/>
    <w:rsid w:val="0069526B"/>
    <w:rsid w:val="00695BC6"/>
    <w:rsid w:val="006964F2"/>
    <w:rsid w:val="006A00AB"/>
    <w:rsid w:val="006A4389"/>
    <w:rsid w:val="006A5BEA"/>
    <w:rsid w:val="006C35C6"/>
    <w:rsid w:val="006C5349"/>
    <w:rsid w:val="006C5857"/>
    <w:rsid w:val="006C6B77"/>
    <w:rsid w:val="006D7FC4"/>
    <w:rsid w:val="006E106B"/>
    <w:rsid w:val="006E2048"/>
    <w:rsid w:val="006E2FC7"/>
    <w:rsid w:val="006E3C54"/>
    <w:rsid w:val="006E70A9"/>
    <w:rsid w:val="006F71EB"/>
    <w:rsid w:val="006F78ED"/>
    <w:rsid w:val="00701182"/>
    <w:rsid w:val="00703E9B"/>
    <w:rsid w:val="00713EB7"/>
    <w:rsid w:val="007143A7"/>
    <w:rsid w:val="00714D03"/>
    <w:rsid w:val="0072012E"/>
    <w:rsid w:val="00726555"/>
    <w:rsid w:val="00726D7C"/>
    <w:rsid w:val="007270A5"/>
    <w:rsid w:val="007276F8"/>
    <w:rsid w:val="007301D5"/>
    <w:rsid w:val="0074037F"/>
    <w:rsid w:val="00740E05"/>
    <w:rsid w:val="00741B61"/>
    <w:rsid w:val="00744BEE"/>
    <w:rsid w:val="00757604"/>
    <w:rsid w:val="0076701E"/>
    <w:rsid w:val="00770B8D"/>
    <w:rsid w:val="0077197B"/>
    <w:rsid w:val="00771D90"/>
    <w:rsid w:val="00772A5E"/>
    <w:rsid w:val="0077410D"/>
    <w:rsid w:val="007807F2"/>
    <w:rsid w:val="007843D1"/>
    <w:rsid w:val="00785D04"/>
    <w:rsid w:val="00785D86"/>
    <w:rsid w:val="007A0CFE"/>
    <w:rsid w:val="007A146B"/>
    <w:rsid w:val="007A216B"/>
    <w:rsid w:val="007B3C85"/>
    <w:rsid w:val="007B735D"/>
    <w:rsid w:val="007C24C5"/>
    <w:rsid w:val="007C5E1A"/>
    <w:rsid w:val="007D2195"/>
    <w:rsid w:val="007D295B"/>
    <w:rsid w:val="007D3528"/>
    <w:rsid w:val="007D7469"/>
    <w:rsid w:val="007E309B"/>
    <w:rsid w:val="007E3886"/>
    <w:rsid w:val="007E7AFD"/>
    <w:rsid w:val="007F01D1"/>
    <w:rsid w:val="007F477E"/>
    <w:rsid w:val="007F66B4"/>
    <w:rsid w:val="00813E6C"/>
    <w:rsid w:val="00813E97"/>
    <w:rsid w:val="00813F4F"/>
    <w:rsid w:val="00816D94"/>
    <w:rsid w:val="00820C01"/>
    <w:rsid w:val="00832F24"/>
    <w:rsid w:val="00833FE4"/>
    <w:rsid w:val="00836166"/>
    <w:rsid w:val="00840194"/>
    <w:rsid w:val="00844133"/>
    <w:rsid w:val="008479C2"/>
    <w:rsid w:val="0085167A"/>
    <w:rsid w:val="00854300"/>
    <w:rsid w:val="00856045"/>
    <w:rsid w:val="00860A23"/>
    <w:rsid w:val="00861FDD"/>
    <w:rsid w:val="00863A1D"/>
    <w:rsid w:val="00866421"/>
    <w:rsid w:val="008711A1"/>
    <w:rsid w:val="008736B5"/>
    <w:rsid w:val="00874D87"/>
    <w:rsid w:val="008752BF"/>
    <w:rsid w:val="00875865"/>
    <w:rsid w:val="00886634"/>
    <w:rsid w:val="008921F0"/>
    <w:rsid w:val="008A736B"/>
    <w:rsid w:val="008B0401"/>
    <w:rsid w:val="008B6584"/>
    <w:rsid w:val="008C2CEA"/>
    <w:rsid w:val="008C61AD"/>
    <w:rsid w:val="008C6556"/>
    <w:rsid w:val="008E67D6"/>
    <w:rsid w:val="008E7910"/>
    <w:rsid w:val="00910707"/>
    <w:rsid w:val="00923D51"/>
    <w:rsid w:val="00927950"/>
    <w:rsid w:val="00932259"/>
    <w:rsid w:val="0093644A"/>
    <w:rsid w:val="009424E8"/>
    <w:rsid w:val="009426A9"/>
    <w:rsid w:val="00944F40"/>
    <w:rsid w:val="00960399"/>
    <w:rsid w:val="00960B46"/>
    <w:rsid w:val="00961FC1"/>
    <w:rsid w:val="0096295D"/>
    <w:rsid w:val="0096617F"/>
    <w:rsid w:val="00967B9A"/>
    <w:rsid w:val="00972C8B"/>
    <w:rsid w:val="00984564"/>
    <w:rsid w:val="009878A7"/>
    <w:rsid w:val="009914D0"/>
    <w:rsid w:val="00996258"/>
    <w:rsid w:val="009A3DF1"/>
    <w:rsid w:val="009B22A4"/>
    <w:rsid w:val="009B3554"/>
    <w:rsid w:val="009C486D"/>
    <w:rsid w:val="009C4DEC"/>
    <w:rsid w:val="009D4FAD"/>
    <w:rsid w:val="009D51D9"/>
    <w:rsid w:val="009D7EBF"/>
    <w:rsid w:val="009E0685"/>
    <w:rsid w:val="009E4DC6"/>
    <w:rsid w:val="009F0DF8"/>
    <w:rsid w:val="009F3484"/>
    <w:rsid w:val="009F4FA9"/>
    <w:rsid w:val="009F6486"/>
    <w:rsid w:val="00A05BD6"/>
    <w:rsid w:val="00A06449"/>
    <w:rsid w:val="00A0762D"/>
    <w:rsid w:val="00A077F4"/>
    <w:rsid w:val="00A14CFB"/>
    <w:rsid w:val="00A23EAA"/>
    <w:rsid w:val="00A34A85"/>
    <w:rsid w:val="00A35B78"/>
    <w:rsid w:val="00A41970"/>
    <w:rsid w:val="00A45497"/>
    <w:rsid w:val="00A46E52"/>
    <w:rsid w:val="00A50A4B"/>
    <w:rsid w:val="00A50AAD"/>
    <w:rsid w:val="00A52124"/>
    <w:rsid w:val="00A53399"/>
    <w:rsid w:val="00A53BCD"/>
    <w:rsid w:val="00A5498A"/>
    <w:rsid w:val="00A61E73"/>
    <w:rsid w:val="00A63726"/>
    <w:rsid w:val="00A65F09"/>
    <w:rsid w:val="00A704DA"/>
    <w:rsid w:val="00A76FB3"/>
    <w:rsid w:val="00A807C3"/>
    <w:rsid w:val="00A81BD4"/>
    <w:rsid w:val="00A8479A"/>
    <w:rsid w:val="00A91C09"/>
    <w:rsid w:val="00A9577D"/>
    <w:rsid w:val="00A974D3"/>
    <w:rsid w:val="00AA03C9"/>
    <w:rsid w:val="00AA197F"/>
    <w:rsid w:val="00AA19E8"/>
    <w:rsid w:val="00AA2913"/>
    <w:rsid w:val="00AA4BFC"/>
    <w:rsid w:val="00AA6A0B"/>
    <w:rsid w:val="00AB14CA"/>
    <w:rsid w:val="00AB68B0"/>
    <w:rsid w:val="00AB6BD1"/>
    <w:rsid w:val="00AC1F74"/>
    <w:rsid w:val="00AD26DC"/>
    <w:rsid w:val="00AD74A5"/>
    <w:rsid w:val="00AE29B4"/>
    <w:rsid w:val="00AF02AC"/>
    <w:rsid w:val="00B0132C"/>
    <w:rsid w:val="00B05C31"/>
    <w:rsid w:val="00B060C9"/>
    <w:rsid w:val="00B1102E"/>
    <w:rsid w:val="00B1348C"/>
    <w:rsid w:val="00B143AE"/>
    <w:rsid w:val="00B149E3"/>
    <w:rsid w:val="00B16194"/>
    <w:rsid w:val="00B203BD"/>
    <w:rsid w:val="00B2144B"/>
    <w:rsid w:val="00B214C6"/>
    <w:rsid w:val="00B26907"/>
    <w:rsid w:val="00B34088"/>
    <w:rsid w:val="00B34978"/>
    <w:rsid w:val="00B3547D"/>
    <w:rsid w:val="00B40017"/>
    <w:rsid w:val="00B40797"/>
    <w:rsid w:val="00B57813"/>
    <w:rsid w:val="00B6223C"/>
    <w:rsid w:val="00B65B2C"/>
    <w:rsid w:val="00B66161"/>
    <w:rsid w:val="00B67ADE"/>
    <w:rsid w:val="00B70A2A"/>
    <w:rsid w:val="00B71B07"/>
    <w:rsid w:val="00B73348"/>
    <w:rsid w:val="00B747B2"/>
    <w:rsid w:val="00B74FF9"/>
    <w:rsid w:val="00B75E9F"/>
    <w:rsid w:val="00B769BD"/>
    <w:rsid w:val="00B86FAF"/>
    <w:rsid w:val="00BA5E89"/>
    <w:rsid w:val="00BB15B3"/>
    <w:rsid w:val="00BC242E"/>
    <w:rsid w:val="00BC344D"/>
    <w:rsid w:val="00BC6F04"/>
    <w:rsid w:val="00BC7099"/>
    <w:rsid w:val="00BC7699"/>
    <w:rsid w:val="00BC797F"/>
    <w:rsid w:val="00BD6ACA"/>
    <w:rsid w:val="00BD7BDD"/>
    <w:rsid w:val="00BE349F"/>
    <w:rsid w:val="00BF2ED6"/>
    <w:rsid w:val="00BF5C43"/>
    <w:rsid w:val="00C113E1"/>
    <w:rsid w:val="00C134D0"/>
    <w:rsid w:val="00C134EE"/>
    <w:rsid w:val="00C13BB9"/>
    <w:rsid w:val="00C155DE"/>
    <w:rsid w:val="00C15C07"/>
    <w:rsid w:val="00C22186"/>
    <w:rsid w:val="00C23AAE"/>
    <w:rsid w:val="00C26062"/>
    <w:rsid w:val="00C27186"/>
    <w:rsid w:val="00C30932"/>
    <w:rsid w:val="00C3775A"/>
    <w:rsid w:val="00C41E06"/>
    <w:rsid w:val="00C44396"/>
    <w:rsid w:val="00C508C3"/>
    <w:rsid w:val="00C51C6B"/>
    <w:rsid w:val="00C528E1"/>
    <w:rsid w:val="00C56707"/>
    <w:rsid w:val="00C61F05"/>
    <w:rsid w:val="00C624EE"/>
    <w:rsid w:val="00C63A8F"/>
    <w:rsid w:val="00C669C8"/>
    <w:rsid w:val="00C700A5"/>
    <w:rsid w:val="00C725FC"/>
    <w:rsid w:val="00C76F26"/>
    <w:rsid w:val="00C8384A"/>
    <w:rsid w:val="00C83BA5"/>
    <w:rsid w:val="00C93EFC"/>
    <w:rsid w:val="00CA3C8B"/>
    <w:rsid w:val="00CA5340"/>
    <w:rsid w:val="00CA76B7"/>
    <w:rsid w:val="00CB16F9"/>
    <w:rsid w:val="00CB1D79"/>
    <w:rsid w:val="00CB1DF6"/>
    <w:rsid w:val="00CB2614"/>
    <w:rsid w:val="00CB3C8B"/>
    <w:rsid w:val="00CC1B60"/>
    <w:rsid w:val="00CC4334"/>
    <w:rsid w:val="00CC6892"/>
    <w:rsid w:val="00CD1B5C"/>
    <w:rsid w:val="00CD5E40"/>
    <w:rsid w:val="00CD612E"/>
    <w:rsid w:val="00CD752C"/>
    <w:rsid w:val="00CE2568"/>
    <w:rsid w:val="00CE29A1"/>
    <w:rsid w:val="00CF23EB"/>
    <w:rsid w:val="00CF2757"/>
    <w:rsid w:val="00D05C6B"/>
    <w:rsid w:val="00D14AA2"/>
    <w:rsid w:val="00D160DB"/>
    <w:rsid w:val="00D24A66"/>
    <w:rsid w:val="00D40AFC"/>
    <w:rsid w:val="00D425EA"/>
    <w:rsid w:val="00D43F02"/>
    <w:rsid w:val="00D45022"/>
    <w:rsid w:val="00D4713B"/>
    <w:rsid w:val="00D5176E"/>
    <w:rsid w:val="00D57925"/>
    <w:rsid w:val="00D57B9A"/>
    <w:rsid w:val="00D62878"/>
    <w:rsid w:val="00D62BBE"/>
    <w:rsid w:val="00D63F1B"/>
    <w:rsid w:val="00D65342"/>
    <w:rsid w:val="00D7120C"/>
    <w:rsid w:val="00D730E4"/>
    <w:rsid w:val="00D75A38"/>
    <w:rsid w:val="00D7637E"/>
    <w:rsid w:val="00D81E2D"/>
    <w:rsid w:val="00D82293"/>
    <w:rsid w:val="00D84142"/>
    <w:rsid w:val="00D84591"/>
    <w:rsid w:val="00D87B45"/>
    <w:rsid w:val="00D95595"/>
    <w:rsid w:val="00D95622"/>
    <w:rsid w:val="00D9601E"/>
    <w:rsid w:val="00D96FD0"/>
    <w:rsid w:val="00D978B0"/>
    <w:rsid w:val="00DA2CE4"/>
    <w:rsid w:val="00DB1E85"/>
    <w:rsid w:val="00DB46DF"/>
    <w:rsid w:val="00DC03CE"/>
    <w:rsid w:val="00DC1604"/>
    <w:rsid w:val="00DD56E2"/>
    <w:rsid w:val="00DE2BDA"/>
    <w:rsid w:val="00DF66A1"/>
    <w:rsid w:val="00DF71D3"/>
    <w:rsid w:val="00E0261A"/>
    <w:rsid w:val="00E03983"/>
    <w:rsid w:val="00E05422"/>
    <w:rsid w:val="00E05A94"/>
    <w:rsid w:val="00E20C71"/>
    <w:rsid w:val="00E234B0"/>
    <w:rsid w:val="00E24803"/>
    <w:rsid w:val="00E30E81"/>
    <w:rsid w:val="00E33620"/>
    <w:rsid w:val="00E363C4"/>
    <w:rsid w:val="00E36C56"/>
    <w:rsid w:val="00E442DA"/>
    <w:rsid w:val="00E62929"/>
    <w:rsid w:val="00E65F2F"/>
    <w:rsid w:val="00E73FA3"/>
    <w:rsid w:val="00E758A3"/>
    <w:rsid w:val="00E77192"/>
    <w:rsid w:val="00E8079F"/>
    <w:rsid w:val="00E84E78"/>
    <w:rsid w:val="00E85364"/>
    <w:rsid w:val="00E87F10"/>
    <w:rsid w:val="00E918F8"/>
    <w:rsid w:val="00E92895"/>
    <w:rsid w:val="00E948C1"/>
    <w:rsid w:val="00E965C9"/>
    <w:rsid w:val="00E969CF"/>
    <w:rsid w:val="00EA2B2D"/>
    <w:rsid w:val="00EB3562"/>
    <w:rsid w:val="00EB49CC"/>
    <w:rsid w:val="00EC3D44"/>
    <w:rsid w:val="00EC6921"/>
    <w:rsid w:val="00ED4F5E"/>
    <w:rsid w:val="00EE045B"/>
    <w:rsid w:val="00EE0850"/>
    <w:rsid w:val="00EE3005"/>
    <w:rsid w:val="00EE5A44"/>
    <w:rsid w:val="00EE7571"/>
    <w:rsid w:val="00EF0656"/>
    <w:rsid w:val="00EF250C"/>
    <w:rsid w:val="00F027A5"/>
    <w:rsid w:val="00F03A00"/>
    <w:rsid w:val="00F07422"/>
    <w:rsid w:val="00F15302"/>
    <w:rsid w:val="00F1578A"/>
    <w:rsid w:val="00F2008B"/>
    <w:rsid w:val="00F23EA2"/>
    <w:rsid w:val="00F3004A"/>
    <w:rsid w:val="00F32151"/>
    <w:rsid w:val="00F326E4"/>
    <w:rsid w:val="00F42E8B"/>
    <w:rsid w:val="00F42FEB"/>
    <w:rsid w:val="00F5356B"/>
    <w:rsid w:val="00F554E9"/>
    <w:rsid w:val="00F55F8D"/>
    <w:rsid w:val="00F560E8"/>
    <w:rsid w:val="00F63102"/>
    <w:rsid w:val="00F7254D"/>
    <w:rsid w:val="00F77ED6"/>
    <w:rsid w:val="00F8201A"/>
    <w:rsid w:val="00F85E29"/>
    <w:rsid w:val="00F8799D"/>
    <w:rsid w:val="00F87E3F"/>
    <w:rsid w:val="00F90DA8"/>
    <w:rsid w:val="00F92B26"/>
    <w:rsid w:val="00FA0416"/>
    <w:rsid w:val="00FA4342"/>
    <w:rsid w:val="00FA4780"/>
    <w:rsid w:val="00FA6BB8"/>
    <w:rsid w:val="00FA7A52"/>
    <w:rsid w:val="00FB0986"/>
    <w:rsid w:val="00FB60BF"/>
    <w:rsid w:val="00FD7A75"/>
    <w:rsid w:val="00FE1384"/>
    <w:rsid w:val="00FF23B0"/>
    <w:rsid w:val="00FF561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AE7972B"/>
  <w15:chartTrackingRefBased/>
  <w15:docId w15:val="{B751FD15-786B-44ED-889E-B6333FB73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iPriority="0"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lsdException w:name="Signature" w:semiHidden="1" w:uiPriority="9"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F02"/>
    <w:pPr>
      <w:spacing w:after="180" w:line="336" w:lineRule="auto"/>
    </w:pPr>
    <w:rPr>
      <w:color w:val="404040" w:themeColor="text1" w:themeTint="BF"/>
      <w:sz w:val="20"/>
      <w:szCs w:val="20"/>
      <w:lang w:val="en-US" w:eastAsia="ja-JP"/>
    </w:rPr>
  </w:style>
  <w:style w:type="paragraph" w:styleId="Heading1">
    <w:name w:val="heading 1"/>
    <w:basedOn w:val="Normal"/>
    <w:next w:val="Normal"/>
    <w:link w:val="Heading1Char"/>
    <w:uiPriority w:val="9"/>
    <w:qFormat/>
    <w:rsid w:val="00B57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D43F02"/>
    <w:pPr>
      <w:keepNext/>
      <w:keepLines/>
      <w:spacing w:before="240" w:after="0"/>
      <w:outlineLvl w:val="1"/>
    </w:pPr>
    <w:rPr>
      <w:rFonts w:asciiTheme="majorHAnsi" w:eastAsiaTheme="majorEastAsia" w:hAnsiTheme="majorHAnsi" w:cstheme="majorBidi"/>
      <w:b/>
      <w:bCs/>
      <w:color w:val="000000" w:themeColor="text1"/>
      <w:sz w:val="28"/>
    </w:rPr>
  </w:style>
  <w:style w:type="paragraph" w:styleId="Heading3">
    <w:name w:val="heading 3"/>
    <w:basedOn w:val="Normal"/>
    <w:next w:val="Normal"/>
    <w:link w:val="Heading3Char"/>
    <w:uiPriority w:val="1"/>
    <w:unhideWhenUsed/>
    <w:qFormat/>
    <w:rsid w:val="00D730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43F02"/>
    <w:rPr>
      <w:rFonts w:asciiTheme="majorHAnsi" w:eastAsiaTheme="majorEastAsia" w:hAnsiTheme="majorHAnsi" w:cstheme="majorBidi"/>
      <w:b/>
      <w:bCs/>
      <w:color w:val="000000" w:themeColor="text1"/>
      <w:sz w:val="28"/>
      <w:szCs w:val="20"/>
      <w:lang w:val="en-US" w:eastAsia="ja-JP"/>
    </w:rPr>
  </w:style>
  <w:style w:type="paragraph" w:styleId="Caption">
    <w:name w:val="caption"/>
    <w:basedOn w:val="Normal"/>
    <w:next w:val="Normal"/>
    <w:link w:val="CaptionChar"/>
    <w:uiPriority w:val="35"/>
    <w:unhideWhenUsed/>
    <w:qFormat/>
    <w:rsid w:val="00D43F02"/>
    <w:pPr>
      <w:spacing w:after="200" w:line="240" w:lineRule="auto"/>
    </w:pPr>
    <w:rPr>
      <w:i/>
      <w:iCs/>
      <w:color w:val="44546A" w:themeColor="text2"/>
      <w:sz w:val="18"/>
      <w:szCs w:val="18"/>
    </w:rPr>
  </w:style>
  <w:style w:type="paragraph" w:customStyle="1" w:styleId="equationstyle">
    <w:name w:val="equation style"/>
    <w:basedOn w:val="Caption"/>
    <w:link w:val="equationstyleChar"/>
    <w:qFormat/>
    <w:rsid w:val="00D43F02"/>
    <w:pPr>
      <w:jc w:val="both"/>
    </w:pPr>
    <w:rPr>
      <w:i w:val="0"/>
      <w:color w:val="FFFF00"/>
      <w:sz w:val="24"/>
      <w:szCs w:val="24"/>
      <w:u w:val="single"/>
    </w:rPr>
  </w:style>
  <w:style w:type="character" w:customStyle="1" w:styleId="CaptionChar">
    <w:name w:val="Caption Char"/>
    <w:basedOn w:val="DefaultParagraphFont"/>
    <w:link w:val="Caption"/>
    <w:uiPriority w:val="35"/>
    <w:rsid w:val="00D43F02"/>
    <w:rPr>
      <w:i/>
      <w:iCs/>
      <w:color w:val="44546A" w:themeColor="text2"/>
      <w:sz w:val="18"/>
      <w:szCs w:val="18"/>
      <w:lang w:val="en-US" w:eastAsia="ja-JP"/>
    </w:rPr>
  </w:style>
  <w:style w:type="character" w:customStyle="1" w:styleId="equationstyleChar">
    <w:name w:val="equation style Char"/>
    <w:basedOn w:val="CaptionChar"/>
    <w:link w:val="equationstyle"/>
    <w:rsid w:val="00D43F02"/>
    <w:rPr>
      <w:i w:val="0"/>
      <w:iCs/>
      <w:color w:val="FFFF00"/>
      <w:sz w:val="24"/>
      <w:szCs w:val="24"/>
      <w:u w:val="single"/>
      <w:lang w:val="en-US" w:eastAsia="ja-JP"/>
    </w:rPr>
  </w:style>
  <w:style w:type="paragraph" w:styleId="ListParagraph">
    <w:name w:val="List Paragraph"/>
    <w:basedOn w:val="Normal"/>
    <w:uiPriority w:val="34"/>
    <w:qFormat/>
    <w:rsid w:val="00886634"/>
    <w:pPr>
      <w:ind w:left="720"/>
      <w:contextualSpacing/>
    </w:pPr>
  </w:style>
  <w:style w:type="paragraph" w:styleId="BodyText">
    <w:name w:val="Body Text"/>
    <w:basedOn w:val="Normal"/>
    <w:link w:val="BodyTextChar"/>
    <w:uiPriority w:val="1"/>
    <w:qFormat/>
    <w:rsid w:val="00A65F09"/>
    <w:pPr>
      <w:widowControl w:val="0"/>
      <w:autoSpaceDE w:val="0"/>
      <w:autoSpaceDN w:val="0"/>
      <w:spacing w:after="0" w:line="240" w:lineRule="auto"/>
    </w:pPr>
    <w:rPr>
      <w:rFonts w:ascii="Times New Roman" w:eastAsia="Times New Roman" w:hAnsi="Times New Roman" w:cs="Times New Roman"/>
      <w:color w:val="auto"/>
      <w:sz w:val="24"/>
      <w:szCs w:val="24"/>
      <w:lang w:eastAsia="en-US" w:bidi="en-US"/>
    </w:rPr>
  </w:style>
  <w:style w:type="character" w:customStyle="1" w:styleId="BodyTextChar">
    <w:name w:val="Body Text Char"/>
    <w:basedOn w:val="DefaultParagraphFont"/>
    <w:link w:val="BodyText"/>
    <w:uiPriority w:val="1"/>
    <w:rsid w:val="00A65F09"/>
    <w:rPr>
      <w:rFonts w:ascii="Times New Roman" w:eastAsia="Times New Roman" w:hAnsi="Times New Roman" w:cs="Times New Roman"/>
      <w:sz w:val="24"/>
      <w:szCs w:val="24"/>
      <w:lang w:val="en-US" w:bidi="en-US"/>
    </w:rPr>
  </w:style>
  <w:style w:type="paragraph" w:styleId="Header">
    <w:name w:val="header"/>
    <w:basedOn w:val="Normal"/>
    <w:link w:val="HeaderChar"/>
    <w:uiPriority w:val="99"/>
    <w:unhideWhenUsed/>
    <w:qFormat/>
    <w:rsid w:val="00112A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AF3"/>
    <w:rPr>
      <w:color w:val="404040" w:themeColor="text1" w:themeTint="BF"/>
      <w:sz w:val="20"/>
      <w:szCs w:val="20"/>
      <w:lang w:val="en-US" w:eastAsia="ja-JP"/>
    </w:rPr>
  </w:style>
  <w:style w:type="paragraph" w:styleId="Footer">
    <w:name w:val="footer"/>
    <w:basedOn w:val="Normal"/>
    <w:link w:val="FooterChar"/>
    <w:uiPriority w:val="99"/>
    <w:unhideWhenUsed/>
    <w:qFormat/>
    <w:rsid w:val="00112A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AF3"/>
    <w:rPr>
      <w:color w:val="404040" w:themeColor="text1" w:themeTint="BF"/>
      <w:sz w:val="20"/>
      <w:szCs w:val="20"/>
      <w:lang w:val="en-US" w:eastAsia="ja-JP"/>
    </w:rPr>
  </w:style>
  <w:style w:type="character" w:styleId="Hyperlink">
    <w:name w:val="Hyperlink"/>
    <w:basedOn w:val="DefaultParagraphFont"/>
    <w:uiPriority w:val="99"/>
    <w:unhideWhenUsed/>
    <w:rsid w:val="007F477E"/>
    <w:rPr>
      <w:color w:val="0563C1" w:themeColor="hyperlink"/>
      <w:u w:val="single"/>
    </w:rPr>
  </w:style>
  <w:style w:type="table" w:customStyle="1" w:styleId="FinancialTable">
    <w:name w:val="Financial Table"/>
    <w:basedOn w:val="TableNormal"/>
    <w:uiPriority w:val="99"/>
    <w:rsid w:val="007F477E"/>
    <w:pPr>
      <w:spacing w:before="60" w:after="60" w:line="240" w:lineRule="auto"/>
    </w:pPr>
    <w:rPr>
      <w:color w:val="404040" w:themeColor="text1" w:themeTint="BF"/>
      <w:sz w:val="20"/>
      <w:szCs w:val="20"/>
      <w:lang w:val="en-US" w:eastAsia="ja-JP"/>
    </w:r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paragraph" w:styleId="FootnoteText">
    <w:name w:val="footnote text"/>
    <w:basedOn w:val="Normal"/>
    <w:link w:val="FootnoteTextChar"/>
    <w:uiPriority w:val="99"/>
    <w:unhideWhenUsed/>
    <w:rsid w:val="007F477E"/>
    <w:pPr>
      <w:spacing w:after="0" w:line="240" w:lineRule="auto"/>
    </w:pPr>
  </w:style>
  <w:style w:type="character" w:customStyle="1" w:styleId="FootnoteTextChar">
    <w:name w:val="Footnote Text Char"/>
    <w:basedOn w:val="DefaultParagraphFont"/>
    <w:link w:val="FootnoteText"/>
    <w:uiPriority w:val="99"/>
    <w:rsid w:val="007F477E"/>
    <w:rPr>
      <w:color w:val="404040" w:themeColor="text1" w:themeTint="BF"/>
      <w:sz w:val="20"/>
      <w:szCs w:val="20"/>
      <w:lang w:val="en-US" w:eastAsia="ja-JP"/>
    </w:rPr>
  </w:style>
  <w:style w:type="character" w:styleId="FootnoteReference">
    <w:name w:val="footnote reference"/>
    <w:basedOn w:val="DefaultParagraphFont"/>
    <w:uiPriority w:val="99"/>
    <w:unhideWhenUsed/>
    <w:rsid w:val="007F477E"/>
    <w:rPr>
      <w:vertAlign w:val="superscript"/>
    </w:rPr>
  </w:style>
  <w:style w:type="table" w:customStyle="1" w:styleId="TableGrid">
    <w:name w:val="TableGrid"/>
    <w:rsid w:val="00287D2B"/>
    <w:pPr>
      <w:spacing w:after="0" w:line="240" w:lineRule="auto"/>
    </w:pPr>
    <w:rPr>
      <w:rFonts w:eastAsiaTheme="minorEastAsia"/>
      <w:szCs w:val="20"/>
      <w:lang w:eastAsia="en-IN" w:bidi="hi-IN"/>
    </w:rPr>
    <w:tblPr>
      <w:tblCellMar>
        <w:top w:w="0" w:type="dxa"/>
        <w:left w:w="0" w:type="dxa"/>
        <w:bottom w:w="0" w:type="dxa"/>
        <w:right w:w="0" w:type="dxa"/>
      </w:tblCellMar>
    </w:tblPr>
  </w:style>
  <w:style w:type="paragraph" w:styleId="NoSpacing">
    <w:name w:val="No Spacing"/>
    <w:link w:val="NoSpacingChar"/>
    <w:uiPriority w:val="1"/>
    <w:qFormat/>
    <w:rsid w:val="000A164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A164B"/>
    <w:rPr>
      <w:rFonts w:eastAsiaTheme="minorEastAsia"/>
      <w:lang w:val="en-US"/>
    </w:rPr>
  </w:style>
  <w:style w:type="table" w:styleId="TableGrid0">
    <w:name w:val="Table Grid"/>
    <w:basedOn w:val="TableNormal"/>
    <w:uiPriority w:val="39"/>
    <w:rsid w:val="007670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57813"/>
    <w:rPr>
      <w:rFonts w:asciiTheme="majorHAnsi" w:eastAsiaTheme="majorEastAsia" w:hAnsiTheme="majorHAnsi" w:cstheme="majorBidi"/>
      <w:color w:val="2F5496" w:themeColor="accent1" w:themeShade="BF"/>
      <w:sz w:val="32"/>
      <w:szCs w:val="32"/>
      <w:lang w:val="en-US" w:eastAsia="ja-JP"/>
    </w:rPr>
  </w:style>
  <w:style w:type="paragraph" w:styleId="BodyText3">
    <w:name w:val="Body Text 3"/>
    <w:basedOn w:val="Normal"/>
    <w:link w:val="BodyText3Char"/>
    <w:uiPriority w:val="99"/>
    <w:unhideWhenUsed/>
    <w:rsid w:val="00B71B07"/>
    <w:pPr>
      <w:spacing w:after="120"/>
    </w:pPr>
    <w:rPr>
      <w:sz w:val="16"/>
      <w:szCs w:val="16"/>
    </w:rPr>
  </w:style>
  <w:style w:type="character" w:customStyle="1" w:styleId="BodyText3Char">
    <w:name w:val="Body Text 3 Char"/>
    <w:basedOn w:val="DefaultParagraphFont"/>
    <w:link w:val="BodyText3"/>
    <w:uiPriority w:val="99"/>
    <w:rsid w:val="00B71B07"/>
    <w:rPr>
      <w:color w:val="404040" w:themeColor="text1" w:themeTint="BF"/>
      <w:sz w:val="16"/>
      <w:szCs w:val="16"/>
      <w:lang w:val="en-US" w:eastAsia="ja-JP"/>
    </w:rPr>
  </w:style>
  <w:style w:type="paragraph" w:styleId="Title">
    <w:name w:val="Title"/>
    <w:basedOn w:val="Normal"/>
    <w:next w:val="Normal"/>
    <w:link w:val="TitleChar"/>
    <w:uiPriority w:val="2"/>
    <w:qFormat/>
    <w:rsid w:val="00B71B07"/>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color w:val="auto"/>
      <w:kern w:val="28"/>
      <w:sz w:val="48"/>
      <w:szCs w:val="48"/>
      <w:lang w:eastAsia="en-US"/>
    </w:rPr>
  </w:style>
  <w:style w:type="character" w:customStyle="1" w:styleId="TitleChar">
    <w:name w:val="Title Char"/>
    <w:basedOn w:val="DefaultParagraphFont"/>
    <w:link w:val="Title"/>
    <w:uiPriority w:val="2"/>
    <w:rsid w:val="00B71B07"/>
    <w:rPr>
      <w:rFonts w:ascii="Times New Roman" w:eastAsia="Times New Roman" w:hAnsi="Times New Roman" w:cs="Times New Roman"/>
      <w:kern w:val="28"/>
      <w:sz w:val="48"/>
      <w:szCs w:val="48"/>
      <w:lang w:val="en-US"/>
    </w:rPr>
  </w:style>
  <w:style w:type="paragraph" w:customStyle="1" w:styleId="Paragraph">
    <w:name w:val="Paragraph"/>
    <w:basedOn w:val="Normal"/>
    <w:rsid w:val="002D7212"/>
    <w:pPr>
      <w:tabs>
        <w:tab w:val="left" w:pos="1320"/>
      </w:tabs>
      <w:spacing w:after="100" w:line="240" w:lineRule="auto"/>
      <w:jc w:val="both"/>
    </w:pPr>
    <w:rPr>
      <w:rFonts w:ascii="Times New Roman" w:eastAsia="Times New Roman" w:hAnsi="Times New Roman" w:cs="Times New Roman"/>
      <w:snapToGrid w:val="0"/>
      <w:color w:val="auto"/>
      <w:lang w:eastAsia="en-US"/>
    </w:rPr>
  </w:style>
  <w:style w:type="paragraph" w:customStyle="1" w:styleId="Equation">
    <w:name w:val="Equation"/>
    <w:basedOn w:val="Paragraph"/>
    <w:next w:val="Paragraph"/>
    <w:rsid w:val="002D7212"/>
    <w:pPr>
      <w:tabs>
        <w:tab w:val="clear" w:pos="1320"/>
        <w:tab w:val="right" w:pos="4962"/>
      </w:tabs>
      <w:ind w:left="284"/>
    </w:pPr>
    <w:rPr>
      <w:lang w:val="en-AU"/>
    </w:rPr>
  </w:style>
  <w:style w:type="paragraph" w:customStyle="1" w:styleId="FigureStyle">
    <w:name w:val="Figure Style"/>
    <w:basedOn w:val="BodyText3"/>
    <w:link w:val="FigureStyleChar"/>
    <w:qFormat/>
    <w:rsid w:val="002D7212"/>
    <w:pPr>
      <w:spacing w:after="100"/>
      <w:jc w:val="both"/>
    </w:pPr>
    <w:rPr>
      <w:color w:val="FF0000"/>
      <w:sz w:val="24"/>
      <w:szCs w:val="24"/>
      <w:u w:val="single"/>
      <w:lang w:val="en-GB"/>
    </w:rPr>
  </w:style>
  <w:style w:type="character" w:customStyle="1" w:styleId="FigureStyleChar">
    <w:name w:val="Figure Style Char"/>
    <w:basedOn w:val="BodyText3Char"/>
    <w:link w:val="FigureStyle"/>
    <w:rsid w:val="002D7212"/>
    <w:rPr>
      <w:color w:val="FF0000"/>
      <w:sz w:val="24"/>
      <w:szCs w:val="24"/>
      <w:u w:val="single"/>
      <w:lang w:val="en-GB" w:eastAsia="ja-JP"/>
    </w:rPr>
  </w:style>
  <w:style w:type="character" w:customStyle="1" w:styleId="Heading3Char">
    <w:name w:val="Heading 3 Char"/>
    <w:basedOn w:val="DefaultParagraphFont"/>
    <w:link w:val="Heading3"/>
    <w:uiPriority w:val="1"/>
    <w:rsid w:val="00D730E4"/>
    <w:rPr>
      <w:rFonts w:asciiTheme="majorHAnsi" w:eastAsiaTheme="majorEastAsia" w:hAnsiTheme="majorHAnsi" w:cstheme="majorBidi"/>
      <w:color w:val="1F3763" w:themeColor="accent1" w:themeShade="7F"/>
      <w:sz w:val="24"/>
      <w:szCs w:val="24"/>
      <w:lang w:val="en-US" w:eastAsia="ja-JP"/>
    </w:rPr>
  </w:style>
  <w:style w:type="paragraph" w:styleId="Subtitle">
    <w:name w:val="Subtitle"/>
    <w:basedOn w:val="Normal"/>
    <w:next w:val="Normal"/>
    <w:link w:val="SubtitleChar"/>
    <w:uiPriority w:val="3"/>
    <w:unhideWhenUsed/>
    <w:qFormat/>
    <w:rsid w:val="00D730E4"/>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character" w:customStyle="1" w:styleId="SubtitleChar">
    <w:name w:val="Subtitle Char"/>
    <w:basedOn w:val="DefaultParagraphFont"/>
    <w:link w:val="Subtitle"/>
    <w:uiPriority w:val="3"/>
    <w:rsid w:val="00D730E4"/>
    <w:rPr>
      <w:rFonts w:asciiTheme="majorHAnsi" w:eastAsiaTheme="majorEastAsia" w:hAnsiTheme="majorHAnsi" w:cstheme="majorBidi"/>
      <w:b/>
      <w:bCs/>
      <w:caps/>
      <w:color w:val="000000" w:themeColor="text1"/>
      <w:kern w:val="20"/>
      <w:sz w:val="60"/>
      <w:szCs w:val="20"/>
      <w:lang w:val="en-US" w:eastAsia="ja-JP"/>
    </w:rPr>
  </w:style>
  <w:style w:type="paragraph" w:customStyle="1" w:styleId="Graphic">
    <w:name w:val="Graphic"/>
    <w:basedOn w:val="Normal"/>
    <w:uiPriority w:val="99"/>
    <w:rsid w:val="00D730E4"/>
    <w:pPr>
      <w:spacing w:after="80" w:line="240" w:lineRule="auto"/>
      <w:jc w:val="center"/>
    </w:pPr>
  </w:style>
  <w:style w:type="paragraph" w:customStyle="1" w:styleId="InfoHeading">
    <w:name w:val="Info Heading"/>
    <w:basedOn w:val="Normal"/>
    <w:uiPriority w:val="2"/>
    <w:qFormat/>
    <w:rsid w:val="00D730E4"/>
    <w:pPr>
      <w:spacing w:after="60" w:line="240" w:lineRule="auto"/>
      <w:ind w:left="29" w:right="29"/>
      <w:jc w:val="right"/>
    </w:pPr>
    <w:rPr>
      <w:b/>
      <w:bCs/>
      <w:color w:val="4472C4" w:themeColor="accent1"/>
      <w:sz w:val="36"/>
    </w:rPr>
  </w:style>
  <w:style w:type="paragraph" w:customStyle="1" w:styleId="Page">
    <w:name w:val="Page"/>
    <w:basedOn w:val="Normal"/>
    <w:next w:val="Normal"/>
    <w:uiPriority w:val="99"/>
    <w:unhideWhenUsed/>
    <w:qFormat/>
    <w:rsid w:val="00D730E4"/>
    <w:pPr>
      <w:spacing w:after="40" w:line="240" w:lineRule="auto"/>
    </w:pPr>
    <w:rPr>
      <w:noProof/>
      <w:color w:val="000000" w:themeColor="text1"/>
      <w:sz w:val="36"/>
    </w:rPr>
  </w:style>
  <w:style w:type="character" w:styleId="PlaceholderText">
    <w:name w:val="Placeholder Text"/>
    <w:basedOn w:val="DefaultParagraphFont"/>
    <w:uiPriority w:val="99"/>
    <w:semiHidden/>
    <w:rsid w:val="00D730E4"/>
    <w:rPr>
      <w:color w:val="808080"/>
    </w:rPr>
  </w:style>
  <w:style w:type="paragraph" w:styleId="BalloonText">
    <w:name w:val="Balloon Text"/>
    <w:basedOn w:val="Normal"/>
    <w:link w:val="BalloonTextChar"/>
    <w:uiPriority w:val="99"/>
    <w:semiHidden/>
    <w:unhideWhenUsed/>
    <w:rsid w:val="00D730E4"/>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sid w:val="00D730E4"/>
    <w:rPr>
      <w:rFonts w:ascii="Tahoma" w:hAnsi="Tahoma" w:cs="Tahoma"/>
      <w:color w:val="404040" w:themeColor="text1" w:themeTint="BF"/>
      <w:sz w:val="16"/>
      <w:szCs w:val="20"/>
      <w:lang w:val="en-US" w:eastAsia="ja-JP"/>
    </w:rPr>
  </w:style>
  <w:style w:type="character" w:styleId="Strong">
    <w:name w:val="Strong"/>
    <w:basedOn w:val="DefaultParagraphFont"/>
    <w:uiPriority w:val="10"/>
    <w:qFormat/>
    <w:rsid w:val="00D730E4"/>
    <w:rPr>
      <w:b/>
      <w:bCs/>
    </w:rPr>
  </w:style>
  <w:style w:type="paragraph" w:customStyle="1" w:styleId="Abstract">
    <w:name w:val="Abstract"/>
    <w:basedOn w:val="Normal"/>
    <w:uiPriority w:val="3"/>
    <w:qFormat/>
    <w:rsid w:val="00D730E4"/>
    <w:pPr>
      <w:spacing w:before="360" w:after="480" w:line="360" w:lineRule="auto"/>
    </w:pPr>
    <w:rPr>
      <w:i/>
      <w:iCs/>
      <w:color w:val="4472C4" w:themeColor="accent1"/>
      <w:kern w:val="20"/>
      <w:sz w:val="28"/>
    </w:rPr>
  </w:style>
  <w:style w:type="paragraph" w:styleId="TOC1">
    <w:name w:val="toc 1"/>
    <w:basedOn w:val="Normal"/>
    <w:next w:val="Normal"/>
    <w:autoRedefine/>
    <w:uiPriority w:val="39"/>
    <w:unhideWhenUsed/>
    <w:rsid w:val="00D730E4"/>
    <w:pPr>
      <w:tabs>
        <w:tab w:val="left" w:pos="142"/>
        <w:tab w:val="left" w:pos="284"/>
        <w:tab w:val="right" w:leader="underscore" w:pos="7088"/>
      </w:tabs>
      <w:spacing w:before="40" w:after="100" w:line="288" w:lineRule="auto"/>
      <w:ind w:left="142" w:right="129"/>
      <w:jc w:val="both"/>
    </w:pPr>
    <w:rPr>
      <w:noProof/>
      <w:kern w:val="20"/>
    </w:rPr>
  </w:style>
  <w:style w:type="paragraph" w:styleId="TOCHeading">
    <w:name w:val="TOC Heading"/>
    <w:basedOn w:val="Heading1"/>
    <w:next w:val="Normal"/>
    <w:uiPriority w:val="39"/>
    <w:unhideWhenUsed/>
    <w:qFormat/>
    <w:rsid w:val="00D730E4"/>
    <w:pPr>
      <w:keepNext w:val="0"/>
      <w:keepLines w:val="0"/>
      <w:pageBreakBefore/>
      <w:spacing w:before="0" w:after="360" w:line="240" w:lineRule="auto"/>
      <w:outlineLvl w:val="9"/>
    </w:pPr>
    <w:rPr>
      <w:b/>
      <w:bCs/>
      <w:color w:val="4472C4" w:themeColor="accent1"/>
      <w:kern w:val="20"/>
      <w:sz w:val="44"/>
      <w:szCs w:val="20"/>
    </w:rPr>
  </w:style>
  <w:style w:type="paragraph" w:styleId="Quote">
    <w:name w:val="Quote"/>
    <w:basedOn w:val="Normal"/>
    <w:next w:val="Normal"/>
    <w:link w:val="QuoteChar"/>
    <w:uiPriority w:val="1"/>
    <w:unhideWhenUsed/>
    <w:qFormat/>
    <w:rsid w:val="00D730E4"/>
    <w:pPr>
      <w:spacing w:before="240" w:after="240" w:line="288" w:lineRule="auto"/>
    </w:pPr>
    <w:rPr>
      <w:i/>
      <w:iCs/>
      <w:color w:val="4472C4" w:themeColor="accent1"/>
      <w:kern w:val="20"/>
      <w:sz w:val="24"/>
    </w:rPr>
  </w:style>
  <w:style w:type="character" w:customStyle="1" w:styleId="QuoteChar">
    <w:name w:val="Quote Char"/>
    <w:basedOn w:val="DefaultParagraphFont"/>
    <w:link w:val="Quote"/>
    <w:uiPriority w:val="1"/>
    <w:rsid w:val="00D730E4"/>
    <w:rPr>
      <w:i/>
      <w:iCs/>
      <w:color w:val="4472C4" w:themeColor="accent1"/>
      <w:kern w:val="20"/>
      <w:sz w:val="24"/>
      <w:szCs w:val="20"/>
      <w:lang w:val="en-US" w:eastAsia="ja-JP"/>
    </w:rPr>
  </w:style>
  <w:style w:type="paragraph" w:styleId="Signature">
    <w:name w:val="Signature"/>
    <w:basedOn w:val="Normal"/>
    <w:link w:val="SignatureChar"/>
    <w:uiPriority w:val="9"/>
    <w:unhideWhenUsed/>
    <w:qFormat/>
    <w:rsid w:val="00D730E4"/>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sid w:val="00D730E4"/>
    <w:rPr>
      <w:color w:val="595959" w:themeColor="text1" w:themeTint="A6"/>
      <w:kern w:val="20"/>
      <w:sz w:val="20"/>
      <w:szCs w:val="20"/>
      <w:lang w:val="en-US" w:eastAsia="ja-JP"/>
    </w:rPr>
  </w:style>
  <w:style w:type="paragraph" w:styleId="ListBullet">
    <w:name w:val="List Bullet"/>
    <w:basedOn w:val="Normal"/>
    <w:uiPriority w:val="1"/>
    <w:unhideWhenUsed/>
    <w:qFormat/>
    <w:rsid w:val="00D730E4"/>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rsid w:val="00D730E4"/>
    <w:pPr>
      <w:numPr>
        <w:numId w:val="2"/>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rsid w:val="00D730E4"/>
    <w:pPr>
      <w:numPr>
        <w:ilvl w:val="1"/>
        <w:numId w:val="2"/>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rsid w:val="00D730E4"/>
    <w:pPr>
      <w:numPr>
        <w:ilvl w:val="2"/>
        <w:numId w:val="2"/>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rsid w:val="00D730E4"/>
    <w:pPr>
      <w:numPr>
        <w:ilvl w:val="3"/>
        <w:numId w:val="2"/>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rsid w:val="00D730E4"/>
    <w:pPr>
      <w:numPr>
        <w:ilvl w:val="4"/>
        <w:numId w:val="2"/>
      </w:numPr>
      <w:spacing w:before="40" w:after="160" w:line="288" w:lineRule="auto"/>
      <w:contextualSpacing/>
    </w:pPr>
    <w:rPr>
      <w:color w:val="595959" w:themeColor="text1" w:themeTint="A6"/>
      <w:kern w:val="20"/>
    </w:rPr>
  </w:style>
  <w:style w:type="character" w:styleId="CommentReference">
    <w:name w:val="annotation reference"/>
    <w:basedOn w:val="DefaultParagraphFont"/>
    <w:uiPriority w:val="99"/>
    <w:semiHidden/>
    <w:unhideWhenUsed/>
    <w:rsid w:val="00D730E4"/>
    <w:rPr>
      <w:sz w:val="16"/>
    </w:rPr>
  </w:style>
  <w:style w:type="paragraph" w:styleId="CommentText">
    <w:name w:val="annotation text"/>
    <w:basedOn w:val="Normal"/>
    <w:link w:val="CommentTextChar"/>
    <w:semiHidden/>
    <w:unhideWhenUsed/>
    <w:rsid w:val="00D730E4"/>
    <w:pPr>
      <w:spacing w:line="240" w:lineRule="auto"/>
    </w:pPr>
  </w:style>
  <w:style w:type="character" w:customStyle="1" w:styleId="CommentTextChar">
    <w:name w:val="Comment Text Char"/>
    <w:basedOn w:val="DefaultParagraphFont"/>
    <w:link w:val="CommentText"/>
    <w:semiHidden/>
    <w:rsid w:val="00D730E4"/>
    <w:rPr>
      <w:color w:val="404040" w:themeColor="text1" w:themeTint="BF"/>
      <w:sz w:val="20"/>
      <w:szCs w:val="20"/>
      <w:lang w:val="en-US" w:eastAsia="ja-JP"/>
    </w:rPr>
  </w:style>
  <w:style w:type="paragraph" w:styleId="CommentSubject">
    <w:name w:val="annotation subject"/>
    <w:basedOn w:val="CommentText"/>
    <w:next w:val="CommentText"/>
    <w:link w:val="CommentSubjectChar"/>
    <w:uiPriority w:val="99"/>
    <w:semiHidden/>
    <w:unhideWhenUsed/>
    <w:rsid w:val="00D730E4"/>
    <w:rPr>
      <w:b/>
      <w:bCs/>
    </w:rPr>
  </w:style>
  <w:style w:type="character" w:customStyle="1" w:styleId="CommentSubjectChar">
    <w:name w:val="Comment Subject Char"/>
    <w:basedOn w:val="CommentTextChar"/>
    <w:link w:val="CommentSubject"/>
    <w:uiPriority w:val="99"/>
    <w:semiHidden/>
    <w:rsid w:val="00D730E4"/>
    <w:rPr>
      <w:b/>
      <w:bCs/>
      <w:color w:val="404040" w:themeColor="text1" w:themeTint="BF"/>
      <w:sz w:val="20"/>
      <w:szCs w:val="20"/>
      <w:lang w:val="en-US" w:eastAsia="ja-JP"/>
    </w:rPr>
  </w:style>
  <w:style w:type="table" w:styleId="LightShading">
    <w:name w:val="Light Shading"/>
    <w:basedOn w:val="TableNormal"/>
    <w:uiPriority w:val="60"/>
    <w:rsid w:val="00D730E4"/>
    <w:pPr>
      <w:spacing w:after="0" w:line="240" w:lineRule="auto"/>
    </w:pPr>
    <w:rPr>
      <w:color w:val="000000" w:themeColor="text1" w:themeShade="BF"/>
      <w:sz w:val="20"/>
      <w:szCs w:val="20"/>
      <w:lang w:val="en-US"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rsid w:val="00D730E4"/>
    <w:pPr>
      <w:tabs>
        <w:tab w:val="decimal" w:pos="869"/>
      </w:tabs>
      <w:spacing w:before="60" w:after="60" w:line="240" w:lineRule="auto"/>
    </w:pPr>
  </w:style>
  <w:style w:type="paragraph" w:customStyle="1" w:styleId="TableText">
    <w:name w:val="Table Text"/>
    <w:basedOn w:val="Normal"/>
    <w:uiPriority w:val="1"/>
    <w:qFormat/>
    <w:rsid w:val="00D730E4"/>
    <w:pPr>
      <w:spacing w:before="60" w:after="60" w:line="240" w:lineRule="auto"/>
    </w:pPr>
  </w:style>
  <w:style w:type="paragraph" w:customStyle="1" w:styleId="Organization">
    <w:name w:val="Organization"/>
    <w:basedOn w:val="Normal"/>
    <w:uiPriority w:val="2"/>
    <w:qFormat/>
    <w:rsid w:val="00D730E4"/>
    <w:pPr>
      <w:spacing w:after="60" w:line="240" w:lineRule="auto"/>
      <w:ind w:left="29" w:right="29"/>
    </w:pPr>
    <w:rPr>
      <w:b/>
      <w:bCs/>
      <w:color w:val="4472C4" w:themeColor="accent1"/>
      <w:sz w:val="36"/>
    </w:rPr>
  </w:style>
  <w:style w:type="paragraph" w:styleId="TOC2">
    <w:name w:val="toc 2"/>
    <w:basedOn w:val="Normal"/>
    <w:next w:val="Normal"/>
    <w:autoRedefine/>
    <w:uiPriority w:val="39"/>
    <w:unhideWhenUsed/>
    <w:rsid w:val="00D730E4"/>
    <w:pPr>
      <w:tabs>
        <w:tab w:val="left" w:pos="1100"/>
        <w:tab w:val="right" w:leader="underscore" w:pos="10206"/>
      </w:tabs>
      <w:spacing w:after="100"/>
      <w:ind w:left="200"/>
      <w:jc w:val="both"/>
    </w:pPr>
  </w:style>
  <w:style w:type="paragraph" w:styleId="TableofFigures">
    <w:name w:val="table of figures"/>
    <w:basedOn w:val="Normal"/>
    <w:next w:val="Normal"/>
    <w:uiPriority w:val="99"/>
    <w:unhideWhenUsed/>
    <w:rsid w:val="00D730E4"/>
    <w:pPr>
      <w:spacing w:after="0"/>
    </w:pPr>
  </w:style>
  <w:style w:type="numbering" w:customStyle="1" w:styleId="Style1">
    <w:name w:val="Style1"/>
    <w:uiPriority w:val="99"/>
    <w:rsid w:val="00D730E4"/>
    <w:pPr>
      <w:numPr>
        <w:numId w:val="3"/>
      </w:numPr>
    </w:pPr>
  </w:style>
  <w:style w:type="paragraph" w:styleId="TOC3">
    <w:name w:val="toc 3"/>
    <w:basedOn w:val="Normal"/>
    <w:next w:val="Normal"/>
    <w:autoRedefine/>
    <w:uiPriority w:val="39"/>
    <w:unhideWhenUsed/>
    <w:rsid w:val="00D730E4"/>
    <w:pPr>
      <w:spacing w:after="100" w:line="259" w:lineRule="auto"/>
      <w:ind w:left="440"/>
    </w:pPr>
    <w:rPr>
      <w:rFonts w:eastAsiaTheme="minorEastAsia"/>
      <w:color w:val="auto"/>
      <w:sz w:val="22"/>
      <w:szCs w:val="22"/>
      <w:lang w:val="en-IN" w:eastAsia="en-IN"/>
    </w:rPr>
  </w:style>
  <w:style w:type="paragraph" w:styleId="TOC4">
    <w:name w:val="toc 4"/>
    <w:basedOn w:val="Normal"/>
    <w:next w:val="Normal"/>
    <w:autoRedefine/>
    <w:uiPriority w:val="39"/>
    <w:unhideWhenUsed/>
    <w:rsid w:val="00D730E4"/>
    <w:pPr>
      <w:spacing w:after="100" w:line="259" w:lineRule="auto"/>
      <w:ind w:left="660"/>
    </w:pPr>
    <w:rPr>
      <w:rFonts w:eastAsiaTheme="minorEastAsia"/>
      <w:color w:val="auto"/>
      <w:sz w:val="22"/>
      <w:szCs w:val="22"/>
      <w:lang w:val="en-IN" w:eastAsia="en-IN"/>
    </w:rPr>
  </w:style>
  <w:style w:type="paragraph" w:styleId="TOC5">
    <w:name w:val="toc 5"/>
    <w:basedOn w:val="Normal"/>
    <w:next w:val="Normal"/>
    <w:autoRedefine/>
    <w:uiPriority w:val="39"/>
    <w:unhideWhenUsed/>
    <w:rsid w:val="00D730E4"/>
    <w:pPr>
      <w:spacing w:after="100" w:line="259" w:lineRule="auto"/>
      <w:ind w:left="880"/>
    </w:pPr>
    <w:rPr>
      <w:rFonts w:eastAsiaTheme="minorEastAsia"/>
      <w:color w:val="auto"/>
      <w:sz w:val="22"/>
      <w:szCs w:val="22"/>
      <w:lang w:val="en-IN" w:eastAsia="en-IN"/>
    </w:rPr>
  </w:style>
  <w:style w:type="paragraph" w:styleId="TOC6">
    <w:name w:val="toc 6"/>
    <w:basedOn w:val="Normal"/>
    <w:next w:val="Normal"/>
    <w:autoRedefine/>
    <w:uiPriority w:val="39"/>
    <w:unhideWhenUsed/>
    <w:rsid w:val="00D730E4"/>
    <w:pPr>
      <w:spacing w:after="100" w:line="259" w:lineRule="auto"/>
      <w:ind w:left="1100"/>
    </w:pPr>
    <w:rPr>
      <w:rFonts w:eastAsiaTheme="minorEastAsia"/>
      <w:color w:val="auto"/>
      <w:sz w:val="22"/>
      <w:szCs w:val="22"/>
      <w:lang w:val="en-IN" w:eastAsia="en-IN"/>
    </w:rPr>
  </w:style>
  <w:style w:type="paragraph" w:styleId="TOC7">
    <w:name w:val="toc 7"/>
    <w:basedOn w:val="Normal"/>
    <w:next w:val="Normal"/>
    <w:autoRedefine/>
    <w:uiPriority w:val="39"/>
    <w:unhideWhenUsed/>
    <w:rsid w:val="00D730E4"/>
    <w:pPr>
      <w:spacing w:after="100" w:line="259" w:lineRule="auto"/>
      <w:ind w:left="1320"/>
    </w:pPr>
    <w:rPr>
      <w:rFonts w:eastAsiaTheme="minorEastAsia"/>
      <w:color w:val="auto"/>
      <w:sz w:val="22"/>
      <w:szCs w:val="22"/>
      <w:lang w:val="en-IN" w:eastAsia="en-IN"/>
    </w:rPr>
  </w:style>
  <w:style w:type="paragraph" w:styleId="TOC8">
    <w:name w:val="toc 8"/>
    <w:basedOn w:val="Normal"/>
    <w:next w:val="Normal"/>
    <w:autoRedefine/>
    <w:uiPriority w:val="39"/>
    <w:unhideWhenUsed/>
    <w:rsid w:val="00D730E4"/>
    <w:pPr>
      <w:spacing w:after="100" w:line="259" w:lineRule="auto"/>
      <w:ind w:left="1540"/>
    </w:pPr>
    <w:rPr>
      <w:rFonts w:eastAsiaTheme="minorEastAsia"/>
      <w:color w:val="auto"/>
      <w:sz w:val="22"/>
      <w:szCs w:val="22"/>
      <w:lang w:val="en-IN" w:eastAsia="en-IN"/>
    </w:rPr>
  </w:style>
  <w:style w:type="paragraph" w:styleId="TOC9">
    <w:name w:val="toc 9"/>
    <w:basedOn w:val="Normal"/>
    <w:next w:val="Normal"/>
    <w:autoRedefine/>
    <w:uiPriority w:val="39"/>
    <w:unhideWhenUsed/>
    <w:rsid w:val="00D730E4"/>
    <w:pPr>
      <w:spacing w:after="100" w:line="259" w:lineRule="auto"/>
      <w:ind w:left="1760"/>
    </w:pPr>
    <w:rPr>
      <w:rFonts w:eastAsiaTheme="minorEastAsia"/>
      <w:color w:val="auto"/>
      <w:sz w:val="22"/>
      <w:szCs w:val="22"/>
      <w:lang w:val="en-IN" w:eastAsia="en-IN"/>
    </w:rPr>
  </w:style>
  <w:style w:type="paragraph" w:customStyle="1" w:styleId="Figurecaption">
    <w:name w:val="Figure caption"/>
    <w:basedOn w:val="Normal"/>
    <w:next w:val="Paragraph"/>
    <w:rsid w:val="00D730E4"/>
    <w:pPr>
      <w:spacing w:after="240" w:line="240" w:lineRule="auto"/>
      <w:ind w:left="992" w:right="6" w:hanging="992"/>
      <w:jc w:val="both"/>
    </w:pPr>
    <w:rPr>
      <w:rFonts w:ascii="Times New Roman" w:eastAsia="Times New Roman" w:hAnsi="Times New Roman" w:cs="Times New Roman"/>
      <w:b/>
      <w:color w:val="auto"/>
      <w:lang w:val="en-AU" w:eastAsia="en-US"/>
    </w:rPr>
  </w:style>
  <w:style w:type="paragraph" w:customStyle="1" w:styleId="Sub-paragraph">
    <w:name w:val="Sub-paragraph"/>
    <w:basedOn w:val="Normal"/>
    <w:rsid w:val="00D730E4"/>
    <w:pPr>
      <w:numPr>
        <w:numId w:val="4"/>
      </w:numPr>
      <w:tabs>
        <w:tab w:val="left" w:pos="1320"/>
      </w:tabs>
      <w:spacing w:after="120" w:line="240" w:lineRule="auto"/>
      <w:jc w:val="both"/>
    </w:pPr>
    <w:rPr>
      <w:rFonts w:ascii="Times New Roman" w:eastAsia="Times New Roman" w:hAnsi="Times New Roman" w:cs="Times New Roman"/>
      <w:color w:val="auto"/>
      <w:lang w:val="en-AU" w:eastAsia="en-US"/>
    </w:rPr>
  </w:style>
  <w:style w:type="paragraph" w:styleId="DocumentMap">
    <w:name w:val="Document Map"/>
    <w:basedOn w:val="Normal"/>
    <w:link w:val="DocumentMapChar"/>
    <w:uiPriority w:val="99"/>
    <w:semiHidden/>
    <w:unhideWhenUsed/>
    <w:rsid w:val="00D730E4"/>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D730E4"/>
    <w:rPr>
      <w:rFonts w:ascii="Lucida Grande" w:hAnsi="Lucida Grande"/>
      <w:color w:val="404040" w:themeColor="text1" w:themeTint="BF"/>
      <w:sz w:val="24"/>
      <w:szCs w:val="24"/>
      <w:lang w:val="en-US" w:eastAsia="ja-JP"/>
    </w:rPr>
  </w:style>
  <w:style w:type="paragraph" w:styleId="Index1">
    <w:name w:val="index 1"/>
    <w:basedOn w:val="Normal"/>
    <w:next w:val="Normal"/>
    <w:autoRedefine/>
    <w:uiPriority w:val="99"/>
    <w:semiHidden/>
    <w:unhideWhenUsed/>
    <w:rsid w:val="00D730E4"/>
    <w:pPr>
      <w:spacing w:after="0" w:line="240" w:lineRule="auto"/>
      <w:ind w:left="240" w:hanging="240"/>
    </w:pPr>
    <w:rPr>
      <w:rFonts w:ascii="Cambria" w:eastAsia="MS Mincho" w:hAnsi="Cambria" w:cs="Times New Roman"/>
      <w:color w:val="auto"/>
      <w:sz w:val="24"/>
      <w:szCs w:val="24"/>
      <w:lang w:eastAsia="en-US"/>
    </w:rPr>
  </w:style>
  <w:style w:type="paragraph" w:styleId="Revision">
    <w:name w:val="Revision"/>
    <w:hidden/>
    <w:uiPriority w:val="99"/>
    <w:semiHidden/>
    <w:rsid w:val="00D730E4"/>
    <w:pPr>
      <w:spacing w:after="0" w:line="240" w:lineRule="auto"/>
    </w:pPr>
    <w:rPr>
      <w:color w:val="404040" w:themeColor="text1" w:themeTint="BF"/>
      <w:sz w:val="20"/>
      <w:szCs w:val="20"/>
      <w:lang w:val="en-US" w:eastAsia="ja-JP"/>
    </w:rPr>
  </w:style>
  <w:style w:type="paragraph" w:styleId="IndexHeading">
    <w:name w:val="index heading"/>
    <w:basedOn w:val="Normal"/>
    <w:next w:val="Index1"/>
    <w:uiPriority w:val="99"/>
    <w:semiHidden/>
    <w:rsid w:val="00D730E4"/>
    <w:pPr>
      <w:spacing w:before="240" w:after="120" w:line="240" w:lineRule="auto"/>
      <w:ind w:right="6"/>
      <w:jc w:val="center"/>
    </w:pPr>
    <w:rPr>
      <w:rFonts w:ascii="Cambria" w:eastAsia="Times New Roman" w:hAnsi="Cambria" w:cs="Times New Roman"/>
      <w:b/>
      <w:color w:val="auto"/>
      <w:sz w:val="26"/>
      <w:szCs w:val="26"/>
      <w:lang w:val="en-AU" w:eastAsia="en-US"/>
    </w:rPr>
  </w:style>
  <w:style w:type="paragraph" w:styleId="TableofAuthorities">
    <w:name w:val="table of authorities"/>
    <w:basedOn w:val="Normal"/>
    <w:next w:val="Normal"/>
    <w:semiHidden/>
    <w:rsid w:val="00D730E4"/>
    <w:pPr>
      <w:spacing w:after="100" w:line="240" w:lineRule="auto"/>
      <w:ind w:left="200" w:right="6" w:hanging="200"/>
      <w:jc w:val="both"/>
    </w:pPr>
    <w:rPr>
      <w:rFonts w:ascii="Calibri" w:eastAsia="Times New Roman" w:hAnsi="Calibri" w:cs="Times New Roman"/>
      <w:color w:val="auto"/>
      <w:lang w:val="en-AU" w:eastAsia="en-US"/>
    </w:rPr>
  </w:style>
  <w:style w:type="paragraph" w:styleId="TOAHeading">
    <w:name w:val="toa heading"/>
    <w:basedOn w:val="Normal"/>
    <w:next w:val="Normal"/>
    <w:semiHidden/>
    <w:rsid w:val="00D730E4"/>
    <w:pPr>
      <w:spacing w:before="120" w:after="100" w:line="240" w:lineRule="auto"/>
      <w:ind w:right="6"/>
      <w:jc w:val="both"/>
    </w:pPr>
    <w:rPr>
      <w:rFonts w:ascii="Arial" w:eastAsia="Times New Roman" w:hAnsi="Arial" w:cs="Times New Roman"/>
      <w:b/>
      <w:color w:val="auto"/>
      <w:sz w:val="24"/>
      <w:lang w:val="en-AU" w:eastAsia="en-US"/>
    </w:rPr>
  </w:style>
  <w:style w:type="paragraph" w:styleId="Bibliography">
    <w:name w:val="Bibliography"/>
    <w:basedOn w:val="Normal"/>
    <w:next w:val="Normal"/>
    <w:uiPriority w:val="37"/>
    <w:unhideWhenUsed/>
    <w:rsid w:val="00D730E4"/>
  </w:style>
  <w:style w:type="character" w:styleId="FollowedHyperlink">
    <w:name w:val="FollowedHyperlink"/>
    <w:basedOn w:val="DefaultParagraphFont"/>
    <w:uiPriority w:val="99"/>
    <w:semiHidden/>
    <w:unhideWhenUsed/>
    <w:rsid w:val="00D730E4"/>
    <w:rPr>
      <w:color w:val="954F72" w:themeColor="followedHyperlink"/>
      <w:u w:val="single"/>
    </w:rPr>
  </w:style>
  <w:style w:type="character" w:customStyle="1" w:styleId="MTEquationSection">
    <w:name w:val="MTEquationSection"/>
    <w:basedOn w:val="DefaultParagraphFont"/>
    <w:rsid w:val="00D730E4"/>
    <w:rPr>
      <w:vanish/>
      <w:color w:val="FF0000"/>
    </w:rPr>
  </w:style>
  <w:style w:type="paragraph" w:customStyle="1" w:styleId="refcitation">
    <w:name w:val="ref_citation"/>
    <w:basedOn w:val="Normal"/>
    <w:link w:val="refcitationChar"/>
    <w:qFormat/>
    <w:rsid w:val="00D730E4"/>
    <w:pPr>
      <w:ind w:left="142" w:hanging="142"/>
      <w:jc w:val="both"/>
    </w:pPr>
    <w:rPr>
      <w:b/>
      <w:sz w:val="24"/>
    </w:rPr>
  </w:style>
  <w:style w:type="character" w:customStyle="1" w:styleId="refcitationChar">
    <w:name w:val="ref_citation Char"/>
    <w:basedOn w:val="DefaultParagraphFont"/>
    <w:link w:val="refcitation"/>
    <w:rsid w:val="00D730E4"/>
    <w:rPr>
      <w:b/>
      <w:color w:val="404040" w:themeColor="text1" w:themeTint="BF"/>
      <w:sz w:val="24"/>
      <w:szCs w:val="20"/>
      <w:lang w:val="en-US" w:eastAsia="ja-JP"/>
    </w:rPr>
  </w:style>
  <w:style w:type="table" w:styleId="GridTable5Dark-Accent3">
    <w:name w:val="Grid Table 5 Dark Accent 3"/>
    <w:basedOn w:val="TableNormal"/>
    <w:uiPriority w:val="50"/>
    <w:rsid w:val="00D730E4"/>
    <w:pPr>
      <w:spacing w:after="0" w:line="240" w:lineRule="auto"/>
    </w:pPr>
    <w:rPr>
      <w:color w:val="404040" w:themeColor="text1" w:themeTint="BF"/>
      <w:sz w:val="20"/>
      <w:szCs w:val="20"/>
      <w:lang w:val="en-US"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BodyTextIndent2">
    <w:name w:val="Body Text Indent 2"/>
    <w:basedOn w:val="Normal"/>
    <w:link w:val="BodyTextIndent2Char"/>
    <w:uiPriority w:val="99"/>
    <w:unhideWhenUsed/>
    <w:rsid w:val="00D730E4"/>
    <w:pPr>
      <w:spacing w:after="120" w:line="480" w:lineRule="auto"/>
      <w:ind w:left="283"/>
    </w:pPr>
  </w:style>
  <w:style w:type="character" w:customStyle="1" w:styleId="BodyTextIndent2Char">
    <w:name w:val="Body Text Indent 2 Char"/>
    <w:basedOn w:val="DefaultParagraphFont"/>
    <w:link w:val="BodyTextIndent2"/>
    <w:uiPriority w:val="99"/>
    <w:rsid w:val="00D730E4"/>
    <w:rPr>
      <w:color w:val="404040" w:themeColor="text1" w:themeTint="BF"/>
      <w:sz w:val="20"/>
      <w:szCs w:val="20"/>
      <w:lang w:val="en-US" w:eastAsia="ja-JP"/>
    </w:rPr>
  </w:style>
  <w:style w:type="character" w:styleId="UnresolvedMention">
    <w:name w:val="Unresolved Mention"/>
    <w:basedOn w:val="DefaultParagraphFont"/>
    <w:uiPriority w:val="99"/>
    <w:semiHidden/>
    <w:unhideWhenUsed/>
    <w:rsid w:val="00D730E4"/>
    <w:rPr>
      <w:color w:val="605E5C"/>
      <w:shd w:val="clear" w:color="auto" w:fill="E1DFDD"/>
    </w:rPr>
  </w:style>
  <w:style w:type="table" w:customStyle="1" w:styleId="TableGrid1">
    <w:name w:val="Table Grid1"/>
    <w:basedOn w:val="TableNormal"/>
    <w:next w:val="TableGrid0"/>
    <w:uiPriority w:val="39"/>
    <w:rsid w:val="00D42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415">
      <w:bodyDiv w:val="1"/>
      <w:marLeft w:val="0"/>
      <w:marRight w:val="0"/>
      <w:marTop w:val="0"/>
      <w:marBottom w:val="0"/>
      <w:divBdr>
        <w:top w:val="none" w:sz="0" w:space="0" w:color="auto"/>
        <w:left w:val="none" w:sz="0" w:space="0" w:color="auto"/>
        <w:bottom w:val="none" w:sz="0" w:space="0" w:color="auto"/>
        <w:right w:val="none" w:sz="0" w:space="0" w:color="auto"/>
      </w:divBdr>
    </w:div>
    <w:div w:id="8485973">
      <w:bodyDiv w:val="1"/>
      <w:marLeft w:val="0"/>
      <w:marRight w:val="0"/>
      <w:marTop w:val="0"/>
      <w:marBottom w:val="0"/>
      <w:divBdr>
        <w:top w:val="none" w:sz="0" w:space="0" w:color="auto"/>
        <w:left w:val="none" w:sz="0" w:space="0" w:color="auto"/>
        <w:bottom w:val="none" w:sz="0" w:space="0" w:color="auto"/>
        <w:right w:val="none" w:sz="0" w:space="0" w:color="auto"/>
      </w:divBdr>
    </w:div>
    <w:div w:id="28652928">
      <w:bodyDiv w:val="1"/>
      <w:marLeft w:val="0"/>
      <w:marRight w:val="0"/>
      <w:marTop w:val="0"/>
      <w:marBottom w:val="0"/>
      <w:divBdr>
        <w:top w:val="none" w:sz="0" w:space="0" w:color="auto"/>
        <w:left w:val="none" w:sz="0" w:space="0" w:color="auto"/>
        <w:bottom w:val="none" w:sz="0" w:space="0" w:color="auto"/>
        <w:right w:val="none" w:sz="0" w:space="0" w:color="auto"/>
      </w:divBdr>
    </w:div>
    <w:div w:id="56052847">
      <w:bodyDiv w:val="1"/>
      <w:marLeft w:val="0"/>
      <w:marRight w:val="0"/>
      <w:marTop w:val="0"/>
      <w:marBottom w:val="0"/>
      <w:divBdr>
        <w:top w:val="none" w:sz="0" w:space="0" w:color="auto"/>
        <w:left w:val="none" w:sz="0" w:space="0" w:color="auto"/>
        <w:bottom w:val="none" w:sz="0" w:space="0" w:color="auto"/>
        <w:right w:val="none" w:sz="0" w:space="0" w:color="auto"/>
      </w:divBdr>
    </w:div>
    <w:div w:id="57364767">
      <w:bodyDiv w:val="1"/>
      <w:marLeft w:val="0"/>
      <w:marRight w:val="0"/>
      <w:marTop w:val="0"/>
      <w:marBottom w:val="0"/>
      <w:divBdr>
        <w:top w:val="none" w:sz="0" w:space="0" w:color="auto"/>
        <w:left w:val="none" w:sz="0" w:space="0" w:color="auto"/>
        <w:bottom w:val="none" w:sz="0" w:space="0" w:color="auto"/>
        <w:right w:val="none" w:sz="0" w:space="0" w:color="auto"/>
      </w:divBdr>
    </w:div>
    <w:div w:id="77874671">
      <w:bodyDiv w:val="1"/>
      <w:marLeft w:val="0"/>
      <w:marRight w:val="0"/>
      <w:marTop w:val="0"/>
      <w:marBottom w:val="0"/>
      <w:divBdr>
        <w:top w:val="none" w:sz="0" w:space="0" w:color="auto"/>
        <w:left w:val="none" w:sz="0" w:space="0" w:color="auto"/>
        <w:bottom w:val="none" w:sz="0" w:space="0" w:color="auto"/>
        <w:right w:val="none" w:sz="0" w:space="0" w:color="auto"/>
      </w:divBdr>
    </w:div>
    <w:div w:id="78261816">
      <w:bodyDiv w:val="1"/>
      <w:marLeft w:val="0"/>
      <w:marRight w:val="0"/>
      <w:marTop w:val="0"/>
      <w:marBottom w:val="0"/>
      <w:divBdr>
        <w:top w:val="none" w:sz="0" w:space="0" w:color="auto"/>
        <w:left w:val="none" w:sz="0" w:space="0" w:color="auto"/>
        <w:bottom w:val="none" w:sz="0" w:space="0" w:color="auto"/>
        <w:right w:val="none" w:sz="0" w:space="0" w:color="auto"/>
      </w:divBdr>
    </w:div>
    <w:div w:id="78328552">
      <w:bodyDiv w:val="1"/>
      <w:marLeft w:val="0"/>
      <w:marRight w:val="0"/>
      <w:marTop w:val="0"/>
      <w:marBottom w:val="0"/>
      <w:divBdr>
        <w:top w:val="none" w:sz="0" w:space="0" w:color="auto"/>
        <w:left w:val="none" w:sz="0" w:space="0" w:color="auto"/>
        <w:bottom w:val="none" w:sz="0" w:space="0" w:color="auto"/>
        <w:right w:val="none" w:sz="0" w:space="0" w:color="auto"/>
      </w:divBdr>
    </w:div>
    <w:div w:id="88501073">
      <w:bodyDiv w:val="1"/>
      <w:marLeft w:val="0"/>
      <w:marRight w:val="0"/>
      <w:marTop w:val="0"/>
      <w:marBottom w:val="0"/>
      <w:divBdr>
        <w:top w:val="none" w:sz="0" w:space="0" w:color="auto"/>
        <w:left w:val="none" w:sz="0" w:space="0" w:color="auto"/>
        <w:bottom w:val="none" w:sz="0" w:space="0" w:color="auto"/>
        <w:right w:val="none" w:sz="0" w:space="0" w:color="auto"/>
      </w:divBdr>
    </w:div>
    <w:div w:id="93669961">
      <w:bodyDiv w:val="1"/>
      <w:marLeft w:val="0"/>
      <w:marRight w:val="0"/>
      <w:marTop w:val="0"/>
      <w:marBottom w:val="0"/>
      <w:divBdr>
        <w:top w:val="none" w:sz="0" w:space="0" w:color="auto"/>
        <w:left w:val="none" w:sz="0" w:space="0" w:color="auto"/>
        <w:bottom w:val="none" w:sz="0" w:space="0" w:color="auto"/>
        <w:right w:val="none" w:sz="0" w:space="0" w:color="auto"/>
      </w:divBdr>
    </w:div>
    <w:div w:id="111753884">
      <w:bodyDiv w:val="1"/>
      <w:marLeft w:val="0"/>
      <w:marRight w:val="0"/>
      <w:marTop w:val="0"/>
      <w:marBottom w:val="0"/>
      <w:divBdr>
        <w:top w:val="none" w:sz="0" w:space="0" w:color="auto"/>
        <w:left w:val="none" w:sz="0" w:space="0" w:color="auto"/>
        <w:bottom w:val="none" w:sz="0" w:space="0" w:color="auto"/>
        <w:right w:val="none" w:sz="0" w:space="0" w:color="auto"/>
      </w:divBdr>
    </w:div>
    <w:div w:id="113208584">
      <w:bodyDiv w:val="1"/>
      <w:marLeft w:val="0"/>
      <w:marRight w:val="0"/>
      <w:marTop w:val="0"/>
      <w:marBottom w:val="0"/>
      <w:divBdr>
        <w:top w:val="none" w:sz="0" w:space="0" w:color="auto"/>
        <w:left w:val="none" w:sz="0" w:space="0" w:color="auto"/>
        <w:bottom w:val="none" w:sz="0" w:space="0" w:color="auto"/>
        <w:right w:val="none" w:sz="0" w:space="0" w:color="auto"/>
      </w:divBdr>
    </w:div>
    <w:div w:id="116144423">
      <w:bodyDiv w:val="1"/>
      <w:marLeft w:val="0"/>
      <w:marRight w:val="0"/>
      <w:marTop w:val="0"/>
      <w:marBottom w:val="0"/>
      <w:divBdr>
        <w:top w:val="none" w:sz="0" w:space="0" w:color="auto"/>
        <w:left w:val="none" w:sz="0" w:space="0" w:color="auto"/>
        <w:bottom w:val="none" w:sz="0" w:space="0" w:color="auto"/>
        <w:right w:val="none" w:sz="0" w:space="0" w:color="auto"/>
      </w:divBdr>
    </w:div>
    <w:div w:id="116148880">
      <w:bodyDiv w:val="1"/>
      <w:marLeft w:val="0"/>
      <w:marRight w:val="0"/>
      <w:marTop w:val="0"/>
      <w:marBottom w:val="0"/>
      <w:divBdr>
        <w:top w:val="none" w:sz="0" w:space="0" w:color="auto"/>
        <w:left w:val="none" w:sz="0" w:space="0" w:color="auto"/>
        <w:bottom w:val="none" w:sz="0" w:space="0" w:color="auto"/>
        <w:right w:val="none" w:sz="0" w:space="0" w:color="auto"/>
      </w:divBdr>
    </w:div>
    <w:div w:id="117846912">
      <w:bodyDiv w:val="1"/>
      <w:marLeft w:val="0"/>
      <w:marRight w:val="0"/>
      <w:marTop w:val="0"/>
      <w:marBottom w:val="0"/>
      <w:divBdr>
        <w:top w:val="none" w:sz="0" w:space="0" w:color="auto"/>
        <w:left w:val="none" w:sz="0" w:space="0" w:color="auto"/>
        <w:bottom w:val="none" w:sz="0" w:space="0" w:color="auto"/>
        <w:right w:val="none" w:sz="0" w:space="0" w:color="auto"/>
      </w:divBdr>
    </w:div>
    <w:div w:id="124351663">
      <w:bodyDiv w:val="1"/>
      <w:marLeft w:val="0"/>
      <w:marRight w:val="0"/>
      <w:marTop w:val="0"/>
      <w:marBottom w:val="0"/>
      <w:divBdr>
        <w:top w:val="none" w:sz="0" w:space="0" w:color="auto"/>
        <w:left w:val="none" w:sz="0" w:space="0" w:color="auto"/>
        <w:bottom w:val="none" w:sz="0" w:space="0" w:color="auto"/>
        <w:right w:val="none" w:sz="0" w:space="0" w:color="auto"/>
      </w:divBdr>
    </w:div>
    <w:div w:id="125972737">
      <w:bodyDiv w:val="1"/>
      <w:marLeft w:val="0"/>
      <w:marRight w:val="0"/>
      <w:marTop w:val="0"/>
      <w:marBottom w:val="0"/>
      <w:divBdr>
        <w:top w:val="none" w:sz="0" w:space="0" w:color="auto"/>
        <w:left w:val="none" w:sz="0" w:space="0" w:color="auto"/>
        <w:bottom w:val="none" w:sz="0" w:space="0" w:color="auto"/>
        <w:right w:val="none" w:sz="0" w:space="0" w:color="auto"/>
      </w:divBdr>
    </w:div>
    <w:div w:id="130290756">
      <w:bodyDiv w:val="1"/>
      <w:marLeft w:val="0"/>
      <w:marRight w:val="0"/>
      <w:marTop w:val="0"/>
      <w:marBottom w:val="0"/>
      <w:divBdr>
        <w:top w:val="none" w:sz="0" w:space="0" w:color="auto"/>
        <w:left w:val="none" w:sz="0" w:space="0" w:color="auto"/>
        <w:bottom w:val="none" w:sz="0" w:space="0" w:color="auto"/>
        <w:right w:val="none" w:sz="0" w:space="0" w:color="auto"/>
      </w:divBdr>
    </w:div>
    <w:div w:id="137304441">
      <w:bodyDiv w:val="1"/>
      <w:marLeft w:val="0"/>
      <w:marRight w:val="0"/>
      <w:marTop w:val="0"/>
      <w:marBottom w:val="0"/>
      <w:divBdr>
        <w:top w:val="none" w:sz="0" w:space="0" w:color="auto"/>
        <w:left w:val="none" w:sz="0" w:space="0" w:color="auto"/>
        <w:bottom w:val="none" w:sz="0" w:space="0" w:color="auto"/>
        <w:right w:val="none" w:sz="0" w:space="0" w:color="auto"/>
      </w:divBdr>
    </w:div>
    <w:div w:id="140925714">
      <w:bodyDiv w:val="1"/>
      <w:marLeft w:val="0"/>
      <w:marRight w:val="0"/>
      <w:marTop w:val="0"/>
      <w:marBottom w:val="0"/>
      <w:divBdr>
        <w:top w:val="none" w:sz="0" w:space="0" w:color="auto"/>
        <w:left w:val="none" w:sz="0" w:space="0" w:color="auto"/>
        <w:bottom w:val="none" w:sz="0" w:space="0" w:color="auto"/>
        <w:right w:val="none" w:sz="0" w:space="0" w:color="auto"/>
      </w:divBdr>
    </w:div>
    <w:div w:id="151331982">
      <w:bodyDiv w:val="1"/>
      <w:marLeft w:val="0"/>
      <w:marRight w:val="0"/>
      <w:marTop w:val="0"/>
      <w:marBottom w:val="0"/>
      <w:divBdr>
        <w:top w:val="none" w:sz="0" w:space="0" w:color="auto"/>
        <w:left w:val="none" w:sz="0" w:space="0" w:color="auto"/>
        <w:bottom w:val="none" w:sz="0" w:space="0" w:color="auto"/>
        <w:right w:val="none" w:sz="0" w:space="0" w:color="auto"/>
      </w:divBdr>
    </w:div>
    <w:div w:id="153108175">
      <w:bodyDiv w:val="1"/>
      <w:marLeft w:val="0"/>
      <w:marRight w:val="0"/>
      <w:marTop w:val="0"/>
      <w:marBottom w:val="0"/>
      <w:divBdr>
        <w:top w:val="none" w:sz="0" w:space="0" w:color="auto"/>
        <w:left w:val="none" w:sz="0" w:space="0" w:color="auto"/>
        <w:bottom w:val="none" w:sz="0" w:space="0" w:color="auto"/>
        <w:right w:val="none" w:sz="0" w:space="0" w:color="auto"/>
      </w:divBdr>
    </w:div>
    <w:div w:id="157499829">
      <w:bodyDiv w:val="1"/>
      <w:marLeft w:val="0"/>
      <w:marRight w:val="0"/>
      <w:marTop w:val="0"/>
      <w:marBottom w:val="0"/>
      <w:divBdr>
        <w:top w:val="none" w:sz="0" w:space="0" w:color="auto"/>
        <w:left w:val="none" w:sz="0" w:space="0" w:color="auto"/>
        <w:bottom w:val="none" w:sz="0" w:space="0" w:color="auto"/>
        <w:right w:val="none" w:sz="0" w:space="0" w:color="auto"/>
      </w:divBdr>
    </w:div>
    <w:div w:id="160703315">
      <w:bodyDiv w:val="1"/>
      <w:marLeft w:val="0"/>
      <w:marRight w:val="0"/>
      <w:marTop w:val="0"/>
      <w:marBottom w:val="0"/>
      <w:divBdr>
        <w:top w:val="none" w:sz="0" w:space="0" w:color="auto"/>
        <w:left w:val="none" w:sz="0" w:space="0" w:color="auto"/>
        <w:bottom w:val="none" w:sz="0" w:space="0" w:color="auto"/>
        <w:right w:val="none" w:sz="0" w:space="0" w:color="auto"/>
      </w:divBdr>
    </w:div>
    <w:div w:id="165245484">
      <w:bodyDiv w:val="1"/>
      <w:marLeft w:val="0"/>
      <w:marRight w:val="0"/>
      <w:marTop w:val="0"/>
      <w:marBottom w:val="0"/>
      <w:divBdr>
        <w:top w:val="none" w:sz="0" w:space="0" w:color="auto"/>
        <w:left w:val="none" w:sz="0" w:space="0" w:color="auto"/>
        <w:bottom w:val="none" w:sz="0" w:space="0" w:color="auto"/>
        <w:right w:val="none" w:sz="0" w:space="0" w:color="auto"/>
      </w:divBdr>
    </w:div>
    <w:div w:id="165942227">
      <w:bodyDiv w:val="1"/>
      <w:marLeft w:val="0"/>
      <w:marRight w:val="0"/>
      <w:marTop w:val="0"/>
      <w:marBottom w:val="0"/>
      <w:divBdr>
        <w:top w:val="none" w:sz="0" w:space="0" w:color="auto"/>
        <w:left w:val="none" w:sz="0" w:space="0" w:color="auto"/>
        <w:bottom w:val="none" w:sz="0" w:space="0" w:color="auto"/>
        <w:right w:val="none" w:sz="0" w:space="0" w:color="auto"/>
      </w:divBdr>
    </w:div>
    <w:div w:id="166016663">
      <w:bodyDiv w:val="1"/>
      <w:marLeft w:val="0"/>
      <w:marRight w:val="0"/>
      <w:marTop w:val="0"/>
      <w:marBottom w:val="0"/>
      <w:divBdr>
        <w:top w:val="none" w:sz="0" w:space="0" w:color="auto"/>
        <w:left w:val="none" w:sz="0" w:space="0" w:color="auto"/>
        <w:bottom w:val="none" w:sz="0" w:space="0" w:color="auto"/>
        <w:right w:val="none" w:sz="0" w:space="0" w:color="auto"/>
      </w:divBdr>
    </w:div>
    <w:div w:id="169292401">
      <w:bodyDiv w:val="1"/>
      <w:marLeft w:val="0"/>
      <w:marRight w:val="0"/>
      <w:marTop w:val="0"/>
      <w:marBottom w:val="0"/>
      <w:divBdr>
        <w:top w:val="none" w:sz="0" w:space="0" w:color="auto"/>
        <w:left w:val="none" w:sz="0" w:space="0" w:color="auto"/>
        <w:bottom w:val="none" w:sz="0" w:space="0" w:color="auto"/>
        <w:right w:val="none" w:sz="0" w:space="0" w:color="auto"/>
      </w:divBdr>
    </w:div>
    <w:div w:id="169610277">
      <w:bodyDiv w:val="1"/>
      <w:marLeft w:val="0"/>
      <w:marRight w:val="0"/>
      <w:marTop w:val="0"/>
      <w:marBottom w:val="0"/>
      <w:divBdr>
        <w:top w:val="none" w:sz="0" w:space="0" w:color="auto"/>
        <w:left w:val="none" w:sz="0" w:space="0" w:color="auto"/>
        <w:bottom w:val="none" w:sz="0" w:space="0" w:color="auto"/>
        <w:right w:val="none" w:sz="0" w:space="0" w:color="auto"/>
      </w:divBdr>
    </w:div>
    <w:div w:id="173495181">
      <w:bodyDiv w:val="1"/>
      <w:marLeft w:val="0"/>
      <w:marRight w:val="0"/>
      <w:marTop w:val="0"/>
      <w:marBottom w:val="0"/>
      <w:divBdr>
        <w:top w:val="none" w:sz="0" w:space="0" w:color="auto"/>
        <w:left w:val="none" w:sz="0" w:space="0" w:color="auto"/>
        <w:bottom w:val="none" w:sz="0" w:space="0" w:color="auto"/>
        <w:right w:val="none" w:sz="0" w:space="0" w:color="auto"/>
      </w:divBdr>
    </w:div>
    <w:div w:id="177501920">
      <w:bodyDiv w:val="1"/>
      <w:marLeft w:val="0"/>
      <w:marRight w:val="0"/>
      <w:marTop w:val="0"/>
      <w:marBottom w:val="0"/>
      <w:divBdr>
        <w:top w:val="none" w:sz="0" w:space="0" w:color="auto"/>
        <w:left w:val="none" w:sz="0" w:space="0" w:color="auto"/>
        <w:bottom w:val="none" w:sz="0" w:space="0" w:color="auto"/>
        <w:right w:val="none" w:sz="0" w:space="0" w:color="auto"/>
      </w:divBdr>
    </w:div>
    <w:div w:id="183331111">
      <w:bodyDiv w:val="1"/>
      <w:marLeft w:val="0"/>
      <w:marRight w:val="0"/>
      <w:marTop w:val="0"/>
      <w:marBottom w:val="0"/>
      <w:divBdr>
        <w:top w:val="none" w:sz="0" w:space="0" w:color="auto"/>
        <w:left w:val="none" w:sz="0" w:space="0" w:color="auto"/>
        <w:bottom w:val="none" w:sz="0" w:space="0" w:color="auto"/>
        <w:right w:val="none" w:sz="0" w:space="0" w:color="auto"/>
      </w:divBdr>
    </w:div>
    <w:div w:id="190605255">
      <w:bodyDiv w:val="1"/>
      <w:marLeft w:val="0"/>
      <w:marRight w:val="0"/>
      <w:marTop w:val="0"/>
      <w:marBottom w:val="0"/>
      <w:divBdr>
        <w:top w:val="none" w:sz="0" w:space="0" w:color="auto"/>
        <w:left w:val="none" w:sz="0" w:space="0" w:color="auto"/>
        <w:bottom w:val="none" w:sz="0" w:space="0" w:color="auto"/>
        <w:right w:val="none" w:sz="0" w:space="0" w:color="auto"/>
      </w:divBdr>
    </w:div>
    <w:div w:id="193733610">
      <w:bodyDiv w:val="1"/>
      <w:marLeft w:val="0"/>
      <w:marRight w:val="0"/>
      <w:marTop w:val="0"/>
      <w:marBottom w:val="0"/>
      <w:divBdr>
        <w:top w:val="none" w:sz="0" w:space="0" w:color="auto"/>
        <w:left w:val="none" w:sz="0" w:space="0" w:color="auto"/>
        <w:bottom w:val="none" w:sz="0" w:space="0" w:color="auto"/>
        <w:right w:val="none" w:sz="0" w:space="0" w:color="auto"/>
      </w:divBdr>
    </w:div>
    <w:div w:id="200825027">
      <w:bodyDiv w:val="1"/>
      <w:marLeft w:val="0"/>
      <w:marRight w:val="0"/>
      <w:marTop w:val="0"/>
      <w:marBottom w:val="0"/>
      <w:divBdr>
        <w:top w:val="none" w:sz="0" w:space="0" w:color="auto"/>
        <w:left w:val="none" w:sz="0" w:space="0" w:color="auto"/>
        <w:bottom w:val="none" w:sz="0" w:space="0" w:color="auto"/>
        <w:right w:val="none" w:sz="0" w:space="0" w:color="auto"/>
      </w:divBdr>
    </w:div>
    <w:div w:id="203907331">
      <w:bodyDiv w:val="1"/>
      <w:marLeft w:val="0"/>
      <w:marRight w:val="0"/>
      <w:marTop w:val="0"/>
      <w:marBottom w:val="0"/>
      <w:divBdr>
        <w:top w:val="none" w:sz="0" w:space="0" w:color="auto"/>
        <w:left w:val="none" w:sz="0" w:space="0" w:color="auto"/>
        <w:bottom w:val="none" w:sz="0" w:space="0" w:color="auto"/>
        <w:right w:val="none" w:sz="0" w:space="0" w:color="auto"/>
      </w:divBdr>
    </w:div>
    <w:div w:id="230122028">
      <w:bodyDiv w:val="1"/>
      <w:marLeft w:val="0"/>
      <w:marRight w:val="0"/>
      <w:marTop w:val="0"/>
      <w:marBottom w:val="0"/>
      <w:divBdr>
        <w:top w:val="none" w:sz="0" w:space="0" w:color="auto"/>
        <w:left w:val="none" w:sz="0" w:space="0" w:color="auto"/>
        <w:bottom w:val="none" w:sz="0" w:space="0" w:color="auto"/>
        <w:right w:val="none" w:sz="0" w:space="0" w:color="auto"/>
      </w:divBdr>
    </w:div>
    <w:div w:id="235627227">
      <w:bodyDiv w:val="1"/>
      <w:marLeft w:val="0"/>
      <w:marRight w:val="0"/>
      <w:marTop w:val="0"/>
      <w:marBottom w:val="0"/>
      <w:divBdr>
        <w:top w:val="none" w:sz="0" w:space="0" w:color="auto"/>
        <w:left w:val="none" w:sz="0" w:space="0" w:color="auto"/>
        <w:bottom w:val="none" w:sz="0" w:space="0" w:color="auto"/>
        <w:right w:val="none" w:sz="0" w:space="0" w:color="auto"/>
      </w:divBdr>
    </w:div>
    <w:div w:id="239410534">
      <w:bodyDiv w:val="1"/>
      <w:marLeft w:val="0"/>
      <w:marRight w:val="0"/>
      <w:marTop w:val="0"/>
      <w:marBottom w:val="0"/>
      <w:divBdr>
        <w:top w:val="none" w:sz="0" w:space="0" w:color="auto"/>
        <w:left w:val="none" w:sz="0" w:space="0" w:color="auto"/>
        <w:bottom w:val="none" w:sz="0" w:space="0" w:color="auto"/>
        <w:right w:val="none" w:sz="0" w:space="0" w:color="auto"/>
      </w:divBdr>
    </w:div>
    <w:div w:id="255360032">
      <w:bodyDiv w:val="1"/>
      <w:marLeft w:val="0"/>
      <w:marRight w:val="0"/>
      <w:marTop w:val="0"/>
      <w:marBottom w:val="0"/>
      <w:divBdr>
        <w:top w:val="none" w:sz="0" w:space="0" w:color="auto"/>
        <w:left w:val="none" w:sz="0" w:space="0" w:color="auto"/>
        <w:bottom w:val="none" w:sz="0" w:space="0" w:color="auto"/>
        <w:right w:val="none" w:sz="0" w:space="0" w:color="auto"/>
      </w:divBdr>
    </w:div>
    <w:div w:id="255597279">
      <w:bodyDiv w:val="1"/>
      <w:marLeft w:val="0"/>
      <w:marRight w:val="0"/>
      <w:marTop w:val="0"/>
      <w:marBottom w:val="0"/>
      <w:divBdr>
        <w:top w:val="none" w:sz="0" w:space="0" w:color="auto"/>
        <w:left w:val="none" w:sz="0" w:space="0" w:color="auto"/>
        <w:bottom w:val="none" w:sz="0" w:space="0" w:color="auto"/>
        <w:right w:val="none" w:sz="0" w:space="0" w:color="auto"/>
      </w:divBdr>
    </w:div>
    <w:div w:id="274288694">
      <w:bodyDiv w:val="1"/>
      <w:marLeft w:val="0"/>
      <w:marRight w:val="0"/>
      <w:marTop w:val="0"/>
      <w:marBottom w:val="0"/>
      <w:divBdr>
        <w:top w:val="none" w:sz="0" w:space="0" w:color="auto"/>
        <w:left w:val="none" w:sz="0" w:space="0" w:color="auto"/>
        <w:bottom w:val="none" w:sz="0" w:space="0" w:color="auto"/>
        <w:right w:val="none" w:sz="0" w:space="0" w:color="auto"/>
      </w:divBdr>
    </w:div>
    <w:div w:id="276957199">
      <w:bodyDiv w:val="1"/>
      <w:marLeft w:val="0"/>
      <w:marRight w:val="0"/>
      <w:marTop w:val="0"/>
      <w:marBottom w:val="0"/>
      <w:divBdr>
        <w:top w:val="none" w:sz="0" w:space="0" w:color="auto"/>
        <w:left w:val="none" w:sz="0" w:space="0" w:color="auto"/>
        <w:bottom w:val="none" w:sz="0" w:space="0" w:color="auto"/>
        <w:right w:val="none" w:sz="0" w:space="0" w:color="auto"/>
      </w:divBdr>
    </w:div>
    <w:div w:id="301084148">
      <w:bodyDiv w:val="1"/>
      <w:marLeft w:val="0"/>
      <w:marRight w:val="0"/>
      <w:marTop w:val="0"/>
      <w:marBottom w:val="0"/>
      <w:divBdr>
        <w:top w:val="none" w:sz="0" w:space="0" w:color="auto"/>
        <w:left w:val="none" w:sz="0" w:space="0" w:color="auto"/>
        <w:bottom w:val="none" w:sz="0" w:space="0" w:color="auto"/>
        <w:right w:val="none" w:sz="0" w:space="0" w:color="auto"/>
      </w:divBdr>
    </w:div>
    <w:div w:id="305622323">
      <w:bodyDiv w:val="1"/>
      <w:marLeft w:val="0"/>
      <w:marRight w:val="0"/>
      <w:marTop w:val="0"/>
      <w:marBottom w:val="0"/>
      <w:divBdr>
        <w:top w:val="none" w:sz="0" w:space="0" w:color="auto"/>
        <w:left w:val="none" w:sz="0" w:space="0" w:color="auto"/>
        <w:bottom w:val="none" w:sz="0" w:space="0" w:color="auto"/>
        <w:right w:val="none" w:sz="0" w:space="0" w:color="auto"/>
      </w:divBdr>
    </w:div>
    <w:div w:id="305939474">
      <w:bodyDiv w:val="1"/>
      <w:marLeft w:val="0"/>
      <w:marRight w:val="0"/>
      <w:marTop w:val="0"/>
      <w:marBottom w:val="0"/>
      <w:divBdr>
        <w:top w:val="none" w:sz="0" w:space="0" w:color="auto"/>
        <w:left w:val="none" w:sz="0" w:space="0" w:color="auto"/>
        <w:bottom w:val="none" w:sz="0" w:space="0" w:color="auto"/>
        <w:right w:val="none" w:sz="0" w:space="0" w:color="auto"/>
      </w:divBdr>
    </w:div>
    <w:div w:id="306597091">
      <w:bodyDiv w:val="1"/>
      <w:marLeft w:val="0"/>
      <w:marRight w:val="0"/>
      <w:marTop w:val="0"/>
      <w:marBottom w:val="0"/>
      <w:divBdr>
        <w:top w:val="none" w:sz="0" w:space="0" w:color="auto"/>
        <w:left w:val="none" w:sz="0" w:space="0" w:color="auto"/>
        <w:bottom w:val="none" w:sz="0" w:space="0" w:color="auto"/>
        <w:right w:val="none" w:sz="0" w:space="0" w:color="auto"/>
      </w:divBdr>
    </w:div>
    <w:div w:id="307172277">
      <w:bodyDiv w:val="1"/>
      <w:marLeft w:val="0"/>
      <w:marRight w:val="0"/>
      <w:marTop w:val="0"/>
      <w:marBottom w:val="0"/>
      <w:divBdr>
        <w:top w:val="none" w:sz="0" w:space="0" w:color="auto"/>
        <w:left w:val="none" w:sz="0" w:space="0" w:color="auto"/>
        <w:bottom w:val="none" w:sz="0" w:space="0" w:color="auto"/>
        <w:right w:val="none" w:sz="0" w:space="0" w:color="auto"/>
      </w:divBdr>
    </w:div>
    <w:div w:id="311909936">
      <w:bodyDiv w:val="1"/>
      <w:marLeft w:val="0"/>
      <w:marRight w:val="0"/>
      <w:marTop w:val="0"/>
      <w:marBottom w:val="0"/>
      <w:divBdr>
        <w:top w:val="none" w:sz="0" w:space="0" w:color="auto"/>
        <w:left w:val="none" w:sz="0" w:space="0" w:color="auto"/>
        <w:bottom w:val="none" w:sz="0" w:space="0" w:color="auto"/>
        <w:right w:val="none" w:sz="0" w:space="0" w:color="auto"/>
      </w:divBdr>
    </w:div>
    <w:div w:id="318656653">
      <w:bodyDiv w:val="1"/>
      <w:marLeft w:val="0"/>
      <w:marRight w:val="0"/>
      <w:marTop w:val="0"/>
      <w:marBottom w:val="0"/>
      <w:divBdr>
        <w:top w:val="none" w:sz="0" w:space="0" w:color="auto"/>
        <w:left w:val="none" w:sz="0" w:space="0" w:color="auto"/>
        <w:bottom w:val="none" w:sz="0" w:space="0" w:color="auto"/>
        <w:right w:val="none" w:sz="0" w:space="0" w:color="auto"/>
      </w:divBdr>
    </w:div>
    <w:div w:id="318968039">
      <w:bodyDiv w:val="1"/>
      <w:marLeft w:val="0"/>
      <w:marRight w:val="0"/>
      <w:marTop w:val="0"/>
      <w:marBottom w:val="0"/>
      <w:divBdr>
        <w:top w:val="none" w:sz="0" w:space="0" w:color="auto"/>
        <w:left w:val="none" w:sz="0" w:space="0" w:color="auto"/>
        <w:bottom w:val="none" w:sz="0" w:space="0" w:color="auto"/>
        <w:right w:val="none" w:sz="0" w:space="0" w:color="auto"/>
      </w:divBdr>
    </w:div>
    <w:div w:id="324012848">
      <w:bodyDiv w:val="1"/>
      <w:marLeft w:val="0"/>
      <w:marRight w:val="0"/>
      <w:marTop w:val="0"/>
      <w:marBottom w:val="0"/>
      <w:divBdr>
        <w:top w:val="none" w:sz="0" w:space="0" w:color="auto"/>
        <w:left w:val="none" w:sz="0" w:space="0" w:color="auto"/>
        <w:bottom w:val="none" w:sz="0" w:space="0" w:color="auto"/>
        <w:right w:val="none" w:sz="0" w:space="0" w:color="auto"/>
      </w:divBdr>
    </w:div>
    <w:div w:id="328674705">
      <w:bodyDiv w:val="1"/>
      <w:marLeft w:val="0"/>
      <w:marRight w:val="0"/>
      <w:marTop w:val="0"/>
      <w:marBottom w:val="0"/>
      <w:divBdr>
        <w:top w:val="none" w:sz="0" w:space="0" w:color="auto"/>
        <w:left w:val="none" w:sz="0" w:space="0" w:color="auto"/>
        <w:bottom w:val="none" w:sz="0" w:space="0" w:color="auto"/>
        <w:right w:val="none" w:sz="0" w:space="0" w:color="auto"/>
      </w:divBdr>
    </w:div>
    <w:div w:id="356855594">
      <w:bodyDiv w:val="1"/>
      <w:marLeft w:val="0"/>
      <w:marRight w:val="0"/>
      <w:marTop w:val="0"/>
      <w:marBottom w:val="0"/>
      <w:divBdr>
        <w:top w:val="none" w:sz="0" w:space="0" w:color="auto"/>
        <w:left w:val="none" w:sz="0" w:space="0" w:color="auto"/>
        <w:bottom w:val="none" w:sz="0" w:space="0" w:color="auto"/>
        <w:right w:val="none" w:sz="0" w:space="0" w:color="auto"/>
      </w:divBdr>
    </w:div>
    <w:div w:id="359934808">
      <w:bodyDiv w:val="1"/>
      <w:marLeft w:val="0"/>
      <w:marRight w:val="0"/>
      <w:marTop w:val="0"/>
      <w:marBottom w:val="0"/>
      <w:divBdr>
        <w:top w:val="none" w:sz="0" w:space="0" w:color="auto"/>
        <w:left w:val="none" w:sz="0" w:space="0" w:color="auto"/>
        <w:bottom w:val="none" w:sz="0" w:space="0" w:color="auto"/>
        <w:right w:val="none" w:sz="0" w:space="0" w:color="auto"/>
      </w:divBdr>
    </w:div>
    <w:div w:id="363747364">
      <w:bodyDiv w:val="1"/>
      <w:marLeft w:val="0"/>
      <w:marRight w:val="0"/>
      <w:marTop w:val="0"/>
      <w:marBottom w:val="0"/>
      <w:divBdr>
        <w:top w:val="none" w:sz="0" w:space="0" w:color="auto"/>
        <w:left w:val="none" w:sz="0" w:space="0" w:color="auto"/>
        <w:bottom w:val="none" w:sz="0" w:space="0" w:color="auto"/>
        <w:right w:val="none" w:sz="0" w:space="0" w:color="auto"/>
      </w:divBdr>
    </w:div>
    <w:div w:id="369648521">
      <w:bodyDiv w:val="1"/>
      <w:marLeft w:val="0"/>
      <w:marRight w:val="0"/>
      <w:marTop w:val="0"/>
      <w:marBottom w:val="0"/>
      <w:divBdr>
        <w:top w:val="none" w:sz="0" w:space="0" w:color="auto"/>
        <w:left w:val="none" w:sz="0" w:space="0" w:color="auto"/>
        <w:bottom w:val="none" w:sz="0" w:space="0" w:color="auto"/>
        <w:right w:val="none" w:sz="0" w:space="0" w:color="auto"/>
      </w:divBdr>
    </w:div>
    <w:div w:id="380904595">
      <w:bodyDiv w:val="1"/>
      <w:marLeft w:val="0"/>
      <w:marRight w:val="0"/>
      <w:marTop w:val="0"/>
      <w:marBottom w:val="0"/>
      <w:divBdr>
        <w:top w:val="none" w:sz="0" w:space="0" w:color="auto"/>
        <w:left w:val="none" w:sz="0" w:space="0" w:color="auto"/>
        <w:bottom w:val="none" w:sz="0" w:space="0" w:color="auto"/>
        <w:right w:val="none" w:sz="0" w:space="0" w:color="auto"/>
      </w:divBdr>
    </w:div>
    <w:div w:id="391196648">
      <w:bodyDiv w:val="1"/>
      <w:marLeft w:val="0"/>
      <w:marRight w:val="0"/>
      <w:marTop w:val="0"/>
      <w:marBottom w:val="0"/>
      <w:divBdr>
        <w:top w:val="none" w:sz="0" w:space="0" w:color="auto"/>
        <w:left w:val="none" w:sz="0" w:space="0" w:color="auto"/>
        <w:bottom w:val="none" w:sz="0" w:space="0" w:color="auto"/>
        <w:right w:val="none" w:sz="0" w:space="0" w:color="auto"/>
      </w:divBdr>
    </w:div>
    <w:div w:id="394284890">
      <w:bodyDiv w:val="1"/>
      <w:marLeft w:val="0"/>
      <w:marRight w:val="0"/>
      <w:marTop w:val="0"/>
      <w:marBottom w:val="0"/>
      <w:divBdr>
        <w:top w:val="none" w:sz="0" w:space="0" w:color="auto"/>
        <w:left w:val="none" w:sz="0" w:space="0" w:color="auto"/>
        <w:bottom w:val="none" w:sz="0" w:space="0" w:color="auto"/>
        <w:right w:val="none" w:sz="0" w:space="0" w:color="auto"/>
      </w:divBdr>
    </w:div>
    <w:div w:id="406807911">
      <w:bodyDiv w:val="1"/>
      <w:marLeft w:val="0"/>
      <w:marRight w:val="0"/>
      <w:marTop w:val="0"/>
      <w:marBottom w:val="0"/>
      <w:divBdr>
        <w:top w:val="none" w:sz="0" w:space="0" w:color="auto"/>
        <w:left w:val="none" w:sz="0" w:space="0" w:color="auto"/>
        <w:bottom w:val="none" w:sz="0" w:space="0" w:color="auto"/>
        <w:right w:val="none" w:sz="0" w:space="0" w:color="auto"/>
      </w:divBdr>
    </w:div>
    <w:div w:id="407852699">
      <w:bodyDiv w:val="1"/>
      <w:marLeft w:val="0"/>
      <w:marRight w:val="0"/>
      <w:marTop w:val="0"/>
      <w:marBottom w:val="0"/>
      <w:divBdr>
        <w:top w:val="none" w:sz="0" w:space="0" w:color="auto"/>
        <w:left w:val="none" w:sz="0" w:space="0" w:color="auto"/>
        <w:bottom w:val="none" w:sz="0" w:space="0" w:color="auto"/>
        <w:right w:val="none" w:sz="0" w:space="0" w:color="auto"/>
      </w:divBdr>
    </w:div>
    <w:div w:id="416099106">
      <w:bodyDiv w:val="1"/>
      <w:marLeft w:val="0"/>
      <w:marRight w:val="0"/>
      <w:marTop w:val="0"/>
      <w:marBottom w:val="0"/>
      <w:divBdr>
        <w:top w:val="none" w:sz="0" w:space="0" w:color="auto"/>
        <w:left w:val="none" w:sz="0" w:space="0" w:color="auto"/>
        <w:bottom w:val="none" w:sz="0" w:space="0" w:color="auto"/>
        <w:right w:val="none" w:sz="0" w:space="0" w:color="auto"/>
      </w:divBdr>
    </w:div>
    <w:div w:id="422839369">
      <w:bodyDiv w:val="1"/>
      <w:marLeft w:val="0"/>
      <w:marRight w:val="0"/>
      <w:marTop w:val="0"/>
      <w:marBottom w:val="0"/>
      <w:divBdr>
        <w:top w:val="none" w:sz="0" w:space="0" w:color="auto"/>
        <w:left w:val="none" w:sz="0" w:space="0" w:color="auto"/>
        <w:bottom w:val="none" w:sz="0" w:space="0" w:color="auto"/>
        <w:right w:val="none" w:sz="0" w:space="0" w:color="auto"/>
      </w:divBdr>
    </w:div>
    <w:div w:id="428081681">
      <w:bodyDiv w:val="1"/>
      <w:marLeft w:val="0"/>
      <w:marRight w:val="0"/>
      <w:marTop w:val="0"/>
      <w:marBottom w:val="0"/>
      <w:divBdr>
        <w:top w:val="none" w:sz="0" w:space="0" w:color="auto"/>
        <w:left w:val="none" w:sz="0" w:space="0" w:color="auto"/>
        <w:bottom w:val="none" w:sz="0" w:space="0" w:color="auto"/>
        <w:right w:val="none" w:sz="0" w:space="0" w:color="auto"/>
      </w:divBdr>
    </w:div>
    <w:div w:id="433867905">
      <w:bodyDiv w:val="1"/>
      <w:marLeft w:val="0"/>
      <w:marRight w:val="0"/>
      <w:marTop w:val="0"/>
      <w:marBottom w:val="0"/>
      <w:divBdr>
        <w:top w:val="none" w:sz="0" w:space="0" w:color="auto"/>
        <w:left w:val="none" w:sz="0" w:space="0" w:color="auto"/>
        <w:bottom w:val="none" w:sz="0" w:space="0" w:color="auto"/>
        <w:right w:val="none" w:sz="0" w:space="0" w:color="auto"/>
      </w:divBdr>
    </w:div>
    <w:div w:id="441153306">
      <w:bodyDiv w:val="1"/>
      <w:marLeft w:val="0"/>
      <w:marRight w:val="0"/>
      <w:marTop w:val="0"/>
      <w:marBottom w:val="0"/>
      <w:divBdr>
        <w:top w:val="none" w:sz="0" w:space="0" w:color="auto"/>
        <w:left w:val="none" w:sz="0" w:space="0" w:color="auto"/>
        <w:bottom w:val="none" w:sz="0" w:space="0" w:color="auto"/>
        <w:right w:val="none" w:sz="0" w:space="0" w:color="auto"/>
      </w:divBdr>
    </w:div>
    <w:div w:id="444888556">
      <w:bodyDiv w:val="1"/>
      <w:marLeft w:val="0"/>
      <w:marRight w:val="0"/>
      <w:marTop w:val="0"/>
      <w:marBottom w:val="0"/>
      <w:divBdr>
        <w:top w:val="none" w:sz="0" w:space="0" w:color="auto"/>
        <w:left w:val="none" w:sz="0" w:space="0" w:color="auto"/>
        <w:bottom w:val="none" w:sz="0" w:space="0" w:color="auto"/>
        <w:right w:val="none" w:sz="0" w:space="0" w:color="auto"/>
      </w:divBdr>
    </w:div>
    <w:div w:id="446701974">
      <w:bodyDiv w:val="1"/>
      <w:marLeft w:val="0"/>
      <w:marRight w:val="0"/>
      <w:marTop w:val="0"/>
      <w:marBottom w:val="0"/>
      <w:divBdr>
        <w:top w:val="none" w:sz="0" w:space="0" w:color="auto"/>
        <w:left w:val="none" w:sz="0" w:space="0" w:color="auto"/>
        <w:bottom w:val="none" w:sz="0" w:space="0" w:color="auto"/>
        <w:right w:val="none" w:sz="0" w:space="0" w:color="auto"/>
      </w:divBdr>
    </w:div>
    <w:div w:id="456686573">
      <w:bodyDiv w:val="1"/>
      <w:marLeft w:val="0"/>
      <w:marRight w:val="0"/>
      <w:marTop w:val="0"/>
      <w:marBottom w:val="0"/>
      <w:divBdr>
        <w:top w:val="none" w:sz="0" w:space="0" w:color="auto"/>
        <w:left w:val="none" w:sz="0" w:space="0" w:color="auto"/>
        <w:bottom w:val="none" w:sz="0" w:space="0" w:color="auto"/>
        <w:right w:val="none" w:sz="0" w:space="0" w:color="auto"/>
      </w:divBdr>
    </w:div>
    <w:div w:id="459807447">
      <w:bodyDiv w:val="1"/>
      <w:marLeft w:val="0"/>
      <w:marRight w:val="0"/>
      <w:marTop w:val="0"/>
      <w:marBottom w:val="0"/>
      <w:divBdr>
        <w:top w:val="none" w:sz="0" w:space="0" w:color="auto"/>
        <w:left w:val="none" w:sz="0" w:space="0" w:color="auto"/>
        <w:bottom w:val="none" w:sz="0" w:space="0" w:color="auto"/>
        <w:right w:val="none" w:sz="0" w:space="0" w:color="auto"/>
      </w:divBdr>
    </w:div>
    <w:div w:id="462818280">
      <w:bodyDiv w:val="1"/>
      <w:marLeft w:val="0"/>
      <w:marRight w:val="0"/>
      <w:marTop w:val="0"/>
      <w:marBottom w:val="0"/>
      <w:divBdr>
        <w:top w:val="none" w:sz="0" w:space="0" w:color="auto"/>
        <w:left w:val="none" w:sz="0" w:space="0" w:color="auto"/>
        <w:bottom w:val="none" w:sz="0" w:space="0" w:color="auto"/>
        <w:right w:val="none" w:sz="0" w:space="0" w:color="auto"/>
      </w:divBdr>
    </w:div>
    <w:div w:id="472865817">
      <w:bodyDiv w:val="1"/>
      <w:marLeft w:val="0"/>
      <w:marRight w:val="0"/>
      <w:marTop w:val="0"/>
      <w:marBottom w:val="0"/>
      <w:divBdr>
        <w:top w:val="none" w:sz="0" w:space="0" w:color="auto"/>
        <w:left w:val="none" w:sz="0" w:space="0" w:color="auto"/>
        <w:bottom w:val="none" w:sz="0" w:space="0" w:color="auto"/>
        <w:right w:val="none" w:sz="0" w:space="0" w:color="auto"/>
      </w:divBdr>
    </w:div>
    <w:div w:id="477920020">
      <w:bodyDiv w:val="1"/>
      <w:marLeft w:val="0"/>
      <w:marRight w:val="0"/>
      <w:marTop w:val="0"/>
      <w:marBottom w:val="0"/>
      <w:divBdr>
        <w:top w:val="none" w:sz="0" w:space="0" w:color="auto"/>
        <w:left w:val="none" w:sz="0" w:space="0" w:color="auto"/>
        <w:bottom w:val="none" w:sz="0" w:space="0" w:color="auto"/>
        <w:right w:val="none" w:sz="0" w:space="0" w:color="auto"/>
      </w:divBdr>
    </w:div>
    <w:div w:id="477966507">
      <w:bodyDiv w:val="1"/>
      <w:marLeft w:val="0"/>
      <w:marRight w:val="0"/>
      <w:marTop w:val="0"/>
      <w:marBottom w:val="0"/>
      <w:divBdr>
        <w:top w:val="none" w:sz="0" w:space="0" w:color="auto"/>
        <w:left w:val="none" w:sz="0" w:space="0" w:color="auto"/>
        <w:bottom w:val="none" w:sz="0" w:space="0" w:color="auto"/>
        <w:right w:val="none" w:sz="0" w:space="0" w:color="auto"/>
      </w:divBdr>
    </w:div>
    <w:div w:id="480737578">
      <w:bodyDiv w:val="1"/>
      <w:marLeft w:val="0"/>
      <w:marRight w:val="0"/>
      <w:marTop w:val="0"/>
      <w:marBottom w:val="0"/>
      <w:divBdr>
        <w:top w:val="none" w:sz="0" w:space="0" w:color="auto"/>
        <w:left w:val="none" w:sz="0" w:space="0" w:color="auto"/>
        <w:bottom w:val="none" w:sz="0" w:space="0" w:color="auto"/>
        <w:right w:val="none" w:sz="0" w:space="0" w:color="auto"/>
      </w:divBdr>
    </w:div>
    <w:div w:id="482085149">
      <w:bodyDiv w:val="1"/>
      <w:marLeft w:val="0"/>
      <w:marRight w:val="0"/>
      <w:marTop w:val="0"/>
      <w:marBottom w:val="0"/>
      <w:divBdr>
        <w:top w:val="none" w:sz="0" w:space="0" w:color="auto"/>
        <w:left w:val="none" w:sz="0" w:space="0" w:color="auto"/>
        <w:bottom w:val="none" w:sz="0" w:space="0" w:color="auto"/>
        <w:right w:val="none" w:sz="0" w:space="0" w:color="auto"/>
      </w:divBdr>
    </w:div>
    <w:div w:id="490874117">
      <w:bodyDiv w:val="1"/>
      <w:marLeft w:val="0"/>
      <w:marRight w:val="0"/>
      <w:marTop w:val="0"/>
      <w:marBottom w:val="0"/>
      <w:divBdr>
        <w:top w:val="none" w:sz="0" w:space="0" w:color="auto"/>
        <w:left w:val="none" w:sz="0" w:space="0" w:color="auto"/>
        <w:bottom w:val="none" w:sz="0" w:space="0" w:color="auto"/>
        <w:right w:val="none" w:sz="0" w:space="0" w:color="auto"/>
      </w:divBdr>
    </w:div>
    <w:div w:id="492306822">
      <w:bodyDiv w:val="1"/>
      <w:marLeft w:val="0"/>
      <w:marRight w:val="0"/>
      <w:marTop w:val="0"/>
      <w:marBottom w:val="0"/>
      <w:divBdr>
        <w:top w:val="none" w:sz="0" w:space="0" w:color="auto"/>
        <w:left w:val="none" w:sz="0" w:space="0" w:color="auto"/>
        <w:bottom w:val="none" w:sz="0" w:space="0" w:color="auto"/>
        <w:right w:val="none" w:sz="0" w:space="0" w:color="auto"/>
      </w:divBdr>
    </w:div>
    <w:div w:id="496120387">
      <w:bodyDiv w:val="1"/>
      <w:marLeft w:val="0"/>
      <w:marRight w:val="0"/>
      <w:marTop w:val="0"/>
      <w:marBottom w:val="0"/>
      <w:divBdr>
        <w:top w:val="none" w:sz="0" w:space="0" w:color="auto"/>
        <w:left w:val="none" w:sz="0" w:space="0" w:color="auto"/>
        <w:bottom w:val="none" w:sz="0" w:space="0" w:color="auto"/>
        <w:right w:val="none" w:sz="0" w:space="0" w:color="auto"/>
      </w:divBdr>
    </w:div>
    <w:div w:id="509951465">
      <w:bodyDiv w:val="1"/>
      <w:marLeft w:val="0"/>
      <w:marRight w:val="0"/>
      <w:marTop w:val="0"/>
      <w:marBottom w:val="0"/>
      <w:divBdr>
        <w:top w:val="none" w:sz="0" w:space="0" w:color="auto"/>
        <w:left w:val="none" w:sz="0" w:space="0" w:color="auto"/>
        <w:bottom w:val="none" w:sz="0" w:space="0" w:color="auto"/>
        <w:right w:val="none" w:sz="0" w:space="0" w:color="auto"/>
      </w:divBdr>
    </w:div>
    <w:div w:id="512957455">
      <w:bodyDiv w:val="1"/>
      <w:marLeft w:val="0"/>
      <w:marRight w:val="0"/>
      <w:marTop w:val="0"/>
      <w:marBottom w:val="0"/>
      <w:divBdr>
        <w:top w:val="none" w:sz="0" w:space="0" w:color="auto"/>
        <w:left w:val="none" w:sz="0" w:space="0" w:color="auto"/>
        <w:bottom w:val="none" w:sz="0" w:space="0" w:color="auto"/>
        <w:right w:val="none" w:sz="0" w:space="0" w:color="auto"/>
      </w:divBdr>
    </w:div>
    <w:div w:id="522134458">
      <w:bodyDiv w:val="1"/>
      <w:marLeft w:val="0"/>
      <w:marRight w:val="0"/>
      <w:marTop w:val="0"/>
      <w:marBottom w:val="0"/>
      <w:divBdr>
        <w:top w:val="none" w:sz="0" w:space="0" w:color="auto"/>
        <w:left w:val="none" w:sz="0" w:space="0" w:color="auto"/>
        <w:bottom w:val="none" w:sz="0" w:space="0" w:color="auto"/>
        <w:right w:val="none" w:sz="0" w:space="0" w:color="auto"/>
      </w:divBdr>
    </w:div>
    <w:div w:id="543442450">
      <w:bodyDiv w:val="1"/>
      <w:marLeft w:val="0"/>
      <w:marRight w:val="0"/>
      <w:marTop w:val="0"/>
      <w:marBottom w:val="0"/>
      <w:divBdr>
        <w:top w:val="none" w:sz="0" w:space="0" w:color="auto"/>
        <w:left w:val="none" w:sz="0" w:space="0" w:color="auto"/>
        <w:bottom w:val="none" w:sz="0" w:space="0" w:color="auto"/>
        <w:right w:val="none" w:sz="0" w:space="0" w:color="auto"/>
      </w:divBdr>
    </w:div>
    <w:div w:id="545601146">
      <w:bodyDiv w:val="1"/>
      <w:marLeft w:val="0"/>
      <w:marRight w:val="0"/>
      <w:marTop w:val="0"/>
      <w:marBottom w:val="0"/>
      <w:divBdr>
        <w:top w:val="none" w:sz="0" w:space="0" w:color="auto"/>
        <w:left w:val="none" w:sz="0" w:space="0" w:color="auto"/>
        <w:bottom w:val="none" w:sz="0" w:space="0" w:color="auto"/>
        <w:right w:val="none" w:sz="0" w:space="0" w:color="auto"/>
      </w:divBdr>
    </w:div>
    <w:div w:id="552618752">
      <w:bodyDiv w:val="1"/>
      <w:marLeft w:val="0"/>
      <w:marRight w:val="0"/>
      <w:marTop w:val="0"/>
      <w:marBottom w:val="0"/>
      <w:divBdr>
        <w:top w:val="none" w:sz="0" w:space="0" w:color="auto"/>
        <w:left w:val="none" w:sz="0" w:space="0" w:color="auto"/>
        <w:bottom w:val="none" w:sz="0" w:space="0" w:color="auto"/>
        <w:right w:val="none" w:sz="0" w:space="0" w:color="auto"/>
      </w:divBdr>
    </w:div>
    <w:div w:id="561209364">
      <w:bodyDiv w:val="1"/>
      <w:marLeft w:val="0"/>
      <w:marRight w:val="0"/>
      <w:marTop w:val="0"/>
      <w:marBottom w:val="0"/>
      <w:divBdr>
        <w:top w:val="none" w:sz="0" w:space="0" w:color="auto"/>
        <w:left w:val="none" w:sz="0" w:space="0" w:color="auto"/>
        <w:bottom w:val="none" w:sz="0" w:space="0" w:color="auto"/>
        <w:right w:val="none" w:sz="0" w:space="0" w:color="auto"/>
      </w:divBdr>
    </w:div>
    <w:div w:id="574709991">
      <w:bodyDiv w:val="1"/>
      <w:marLeft w:val="0"/>
      <w:marRight w:val="0"/>
      <w:marTop w:val="0"/>
      <w:marBottom w:val="0"/>
      <w:divBdr>
        <w:top w:val="none" w:sz="0" w:space="0" w:color="auto"/>
        <w:left w:val="none" w:sz="0" w:space="0" w:color="auto"/>
        <w:bottom w:val="none" w:sz="0" w:space="0" w:color="auto"/>
        <w:right w:val="none" w:sz="0" w:space="0" w:color="auto"/>
      </w:divBdr>
    </w:div>
    <w:div w:id="594171010">
      <w:bodyDiv w:val="1"/>
      <w:marLeft w:val="0"/>
      <w:marRight w:val="0"/>
      <w:marTop w:val="0"/>
      <w:marBottom w:val="0"/>
      <w:divBdr>
        <w:top w:val="none" w:sz="0" w:space="0" w:color="auto"/>
        <w:left w:val="none" w:sz="0" w:space="0" w:color="auto"/>
        <w:bottom w:val="none" w:sz="0" w:space="0" w:color="auto"/>
        <w:right w:val="none" w:sz="0" w:space="0" w:color="auto"/>
      </w:divBdr>
    </w:div>
    <w:div w:id="595594371">
      <w:bodyDiv w:val="1"/>
      <w:marLeft w:val="0"/>
      <w:marRight w:val="0"/>
      <w:marTop w:val="0"/>
      <w:marBottom w:val="0"/>
      <w:divBdr>
        <w:top w:val="none" w:sz="0" w:space="0" w:color="auto"/>
        <w:left w:val="none" w:sz="0" w:space="0" w:color="auto"/>
        <w:bottom w:val="none" w:sz="0" w:space="0" w:color="auto"/>
        <w:right w:val="none" w:sz="0" w:space="0" w:color="auto"/>
      </w:divBdr>
    </w:div>
    <w:div w:id="611865580">
      <w:bodyDiv w:val="1"/>
      <w:marLeft w:val="0"/>
      <w:marRight w:val="0"/>
      <w:marTop w:val="0"/>
      <w:marBottom w:val="0"/>
      <w:divBdr>
        <w:top w:val="none" w:sz="0" w:space="0" w:color="auto"/>
        <w:left w:val="none" w:sz="0" w:space="0" w:color="auto"/>
        <w:bottom w:val="none" w:sz="0" w:space="0" w:color="auto"/>
        <w:right w:val="none" w:sz="0" w:space="0" w:color="auto"/>
      </w:divBdr>
    </w:div>
    <w:div w:id="632367577">
      <w:bodyDiv w:val="1"/>
      <w:marLeft w:val="0"/>
      <w:marRight w:val="0"/>
      <w:marTop w:val="0"/>
      <w:marBottom w:val="0"/>
      <w:divBdr>
        <w:top w:val="none" w:sz="0" w:space="0" w:color="auto"/>
        <w:left w:val="none" w:sz="0" w:space="0" w:color="auto"/>
        <w:bottom w:val="none" w:sz="0" w:space="0" w:color="auto"/>
        <w:right w:val="none" w:sz="0" w:space="0" w:color="auto"/>
      </w:divBdr>
    </w:div>
    <w:div w:id="636689208">
      <w:bodyDiv w:val="1"/>
      <w:marLeft w:val="0"/>
      <w:marRight w:val="0"/>
      <w:marTop w:val="0"/>
      <w:marBottom w:val="0"/>
      <w:divBdr>
        <w:top w:val="none" w:sz="0" w:space="0" w:color="auto"/>
        <w:left w:val="none" w:sz="0" w:space="0" w:color="auto"/>
        <w:bottom w:val="none" w:sz="0" w:space="0" w:color="auto"/>
        <w:right w:val="none" w:sz="0" w:space="0" w:color="auto"/>
      </w:divBdr>
    </w:div>
    <w:div w:id="637803457">
      <w:bodyDiv w:val="1"/>
      <w:marLeft w:val="0"/>
      <w:marRight w:val="0"/>
      <w:marTop w:val="0"/>
      <w:marBottom w:val="0"/>
      <w:divBdr>
        <w:top w:val="none" w:sz="0" w:space="0" w:color="auto"/>
        <w:left w:val="none" w:sz="0" w:space="0" w:color="auto"/>
        <w:bottom w:val="none" w:sz="0" w:space="0" w:color="auto"/>
        <w:right w:val="none" w:sz="0" w:space="0" w:color="auto"/>
      </w:divBdr>
    </w:div>
    <w:div w:id="637883638">
      <w:bodyDiv w:val="1"/>
      <w:marLeft w:val="0"/>
      <w:marRight w:val="0"/>
      <w:marTop w:val="0"/>
      <w:marBottom w:val="0"/>
      <w:divBdr>
        <w:top w:val="none" w:sz="0" w:space="0" w:color="auto"/>
        <w:left w:val="none" w:sz="0" w:space="0" w:color="auto"/>
        <w:bottom w:val="none" w:sz="0" w:space="0" w:color="auto"/>
        <w:right w:val="none" w:sz="0" w:space="0" w:color="auto"/>
      </w:divBdr>
    </w:div>
    <w:div w:id="637994094">
      <w:bodyDiv w:val="1"/>
      <w:marLeft w:val="0"/>
      <w:marRight w:val="0"/>
      <w:marTop w:val="0"/>
      <w:marBottom w:val="0"/>
      <w:divBdr>
        <w:top w:val="none" w:sz="0" w:space="0" w:color="auto"/>
        <w:left w:val="none" w:sz="0" w:space="0" w:color="auto"/>
        <w:bottom w:val="none" w:sz="0" w:space="0" w:color="auto"/>
        <w:right w:val="none" w:sz="0" w:space="0" w:color="auto"/>
      </w:divBdr>
    </w:div>
    <w:div w:id="641664017">
      <w:bodyDiv w:val="1"/>
      <w:marLeft w:val="0"/>
      <w:marRight w:val="0"/>
      <w:marTop w:val="0"/>
      <w:marBottom w:val="0"/>
      <w:divBdr>
        <w:top w:val="none" w:sz="0" w:space="0" w:color="auto"/>
        <w:left w:val="none" w:sz="0" w:space="0" w:color="auto"/>
        <w:bottom w:val="none" w:sz="0" w:space="0" w:color="auto"/>
        <w:right w:val="none" w:sz="0" w:space="0" w:color="auto"/>
      </w:divBdr>
    </w:div>
    <w:div w:id="642200739">
      <w:bodyDiv w:val="1"/>
      <w:marLeft w:val="0"/>
      <w:marRight w:val="0"/>
      <w:marTop w:val="0"/>
      <w:marBottom w:val="0"/>
      <w:divBdr>
        <w:top w:val="none" w:sz="0" w:space="0" w:color="auto"/>
        <w:left w:val="none" w:sz="0" w:space="0" w:color="auto"/>
        <w:bottom w:val="none" w:sz="0" w:space="0" w:color="auto"/>
        <w:right w:val="none" w:sz="0" w:space="0" w:color="auto"/>
      </w:divBdr>
    </w:div>
    <w:div w:id="675959876">
      <w:bodyDiv w:val="1"/>
      <w:marLeft w:val="0"/>
      <w:marRight w:val="0"/>
      <w:marTop w:val="0"/>
      <w:marBottom w:val="0"/>
      <w:divBdr>
        <w:top w:val="none" w:sz="0" w:space="0" w:color="auto"/>
        <w:left w:val="none" w:sz="0" w:space="0" w:color="auto"/>
        <w:bottom w:val="none" w:sz="0" w:space="0" w:color="auto"/>
        <w:right w:val="none" w:sz="0" w:space="0" w:color="auto"/>
      </w:divBdr>
    </w:div>
    <w:div w:id="677973052">
      <w:bodyDiv w:val="1"/>
      <w:marLeft w:val="0"/>
      <w:marRight w:val="0"/>
      <w:marTop w:val="0"/>
      <w:marBottom w:val="0"/>
      <w:divBdr>
        <w:top w:val="none" w:sz="0" w:space="0" w:color="auto"/>
        <w:left w:val="none" w:sz="0" w:space="0" w:color="auto"/>
        <w:bottom w:val="none" w:sz="0" w:space="0" w:color="auto"/>
        <w:right w:val="none" w:sz="0" w:space="0" w:color="auto"/>
      </w:divBdr>
    </w:div>
    <w:div w:id="684554229">
      <w:bodyDiv w:val="1"/>
      <w:marLeft w:val="0"/>
      <w:marRight w:val="0"/>
      <w:marTop w:val="0"/>
      <w:marBottom w:val="0"/>
      <w:divBdr>
        <w:top w:val="none" w:sz="0" w:space="0" w:color="auto"/>
        <w:left w:val="none" w:sz="0" w:space="0" w:color="auto"/>
        <w:bottom w:val="none" w:sz="0" w:space="0" w:color="auto"/>
        <w:right w:val="none" w:sz="0" w:space="0" w:color="auto"/>
      </w:divBdr>
    </w:div>
    <w:div w:id="693380128">
      <w:bodyDiv w:val="1"/>
      <w:marLeft w:val="0"/>
      <w:marRight w:val="0"/>
      <w:marTop w:val="0"/>
      <w:marBottom w:val="0"/>
      <w:divBdr>
        <w:top w:val="none" w:sz="0" w:space="0" w:color="auto"/>
        <w:left w:val="none" w:sz="0" w:space="0" w:color="auto"/>
        <w:bottom w:val="none" w:sz="0" w:space="0" w:color="auto"/>
        <w:right w:val="none" w:sz="0" w:space="0" w:color="auto"/>
      </w:divBdr>
    </w:div>
    <w:div w:id="695425344">
      <w:bodyDiv w:val="1"/>
      <w:marLeft w:val="0"/>
      <w:marRight w:val="0"/>
      <w:marTop w:val="0"/>
      <w:marBottom w:val="0"/>
      <w:divBdr>
        <w:top w:val="none" w:sz="0" w:space="0" w:color="auto"/>
        <w:left w:val="none" w:sz="0" w:space="0" w:color="auto"/>
        <w:bottom w:val="none" w:sz="0" w:space="0" w:color="auto"/>
        <w:right w:val="none" w:sz="0" w:space="0" w:color="auto"/>
      </w:divBdr>
    </w:div>
    <w:div w:id="702487074">
      <w:bodyDiv w:val="1"/>
      <w:marLeft w:val="0"/>
      <w:marRight w:val="0"/>
      <w:marTop w:val="0"/>
      <w:marBottom w:val="0"/>
      <w:divBdr>
        <w:top w:val="none" w:sz="0" w:space="0" w:color="auto"/>
        <w:left w:val="none" w:sz="0" w:space="0" w:color="auto"/>
        <w:bottom w:val="none" w:sz="0" w:space="0" w:color="auto"/>
        <w:right w:val="none" w:sz="0" w:space="0" w:color="auto"/>
      </w:divBdr>
    </w:div>
    <w:div w:id="702943591">
      <w:bodyDiv w:val="1"/>
      <w:marLeft w:val="0"/>
      <w:marRight w:val="0"/>
      <w:marTop w:val="0"/>
      <w:marBottom w:val="0"/>
      <w:divBdr>
        <w:top w:val="none" w:sz="0" w:space="0" w:color="auto"/>
        <w:left w:val="none" w:sz="0" w:space="0" w:color="auto"/>
        <w:bottom w:val="none" w:sz="0" w:space="0" w:color="auto"/>
        <w:right w:val="none" w:sz="0" w:space="0" w:color="auto"/>
      </w:divBdr>
    </w:div>
    <w:div w:id="704644267">
      <w:bodyDiv w:val="1"/>
      <w:marLeft w:val="0"/>
      <w:marRight w:val="0"/>
      <w:marTop w:val="0"/>
      <w:marBottom w:val="0"/>
      <w:divBdr>
        <w:top w:val="none" w:sz="0" w:space="0" w:color="auto"/>
        <w:left w:val="none" w:sz="0" w:space="0" w:color="auto"/>
        <w:bottom w:val="none" w:sz="0" w:space="0" w:color="auto"/>
        <w:right w:val="none" w:sz="0" w:space="0" w:color="auto"/>
      </w:divBdr>
    </w:div>
    <w:div w:id="705063353">
      <w:bodyDiv w:val="1"/>
      <w:marLeft w:val="0"/>
      <w:marRight w:val="0"/>
      <w:marTop w:val="0"/>
      <w:marBottom w:val="0"/>
      <w:divBdr>
        <w:top w:val="none" w:sz="0" w:space="0" w:color="auto"/>
        <w:left w:val="none" w:sz="0" w:space="0" w:color="auto"/>
        <w:bottom w:val="none" w:sz="0" w:space="0" w:color="auto"/>
        <w:right w:val="none" w:sz="0" w:space="0" w:color="auto"/>
      </w:divBdr>
    </w:div>
    <w:div w:id="730421290">
      <w:bodyDiv w:val="1"/>
      <w:marLeft w:val="0"/>
      <w:marRight w:val="0"/>
      <w:marTop w:val="0"/>
      <w:marBottom w:val="0"/>
      <w:divBdr>
        <w:top w:val="none" w:sz="0" w:space="0" w:color="auto"/>
        <w:left w:val="none" w:sz="0" w:space="0" w:color="auto"/>
        <w:bottom w:val="none" w:sz="0" w:space="0" w:color="auto"/>
        <w:right w:val="none" w:sz="0" w:space="0" w:color="auto"/>
      </w:divBdr>
    </w:div>
    <w:div w:id="749933919">
      <w:bodyDiv w:val="1"/>
      <w:marLeft w:val="0"/>
      <w:marRight w:val="0"/>
      <w:marTop w:val="0"/>
      <w:marBottom w:val="0"/>
      <w:divBdr>
        <w:top w:val="none" w:sz="0" w:space="0" w:color="auto"/>
        <w:left w:val="none" w:sz="0" w:space="0" w:color="auto"/>
        <w:bottom w:val="none" w:sz="0" w:space="0" w:color="auto"/>
        <w:right w:val="none" w:sz="0" w:space="0" w:color="auto"/>
      </w:divBdr>
    </w:div>
    <w:div w:id="774402381">
      <w:bodyDiv w:val="1"/>
      <w:marLeft w:val="0"/>
      <w:marRight w:val="0"/>
      <w:marTop w:val="0"/>
      <w:marBottom w:val="0"/>
      <w:divBdr>
        <w:top w:val="none" w:sz="0" w:space="0" w:color="auto"/>
        <w:left w:val="none" w:sz="0" w:space="0" w:color="auto"/>
        <w:bottom w:val="none" w:sz="0" w:space="0" w:color="auto"/>
        <w:right w:val="none" w:sz="0" w:space="0" w:color="auto"/>
      </w:divBdr>
    </w:div>
    <w:div w:id="780077096">
      <w:bodyDiv w:val="1"/>
      <w:marLeft w:val="0"/>
      <w:marRight w:val="0"/>
      <w:marTop w:val="0"/>
      <w:marBottom w:val="0"/>
      <w:divBdr>
        <w:top w:val="none" w:sz="0" w:space="0" w:color="auto"/>
        <w:left w:val="none" w:sz="0" w:space="0" w:color="auto"/>
        <w:bottom w:val="none" w:sz="0" w:space="0" w:color="auto"/>
        <w:right w:val="none" w:sz="0" w:space="0" w:color="auto"/>
      </w:divBdr>
    </w:div>
    <w:div w:id="793865155">
      <w:bodyDiv w:val="1"/>
      <w:marLeft w:val="0"/>
      <w:marRight w:val="0"/>
      <w:marTop w:val="0"/>
      <w:marBottom w:val="0"/>
      <w:divBdr>
        <w:top w:val="none" w:sz="0" w:space="0" w:color="auto"/>
        <w:left w:val="none" w:sz="0" w:space="0" w:color="auto"/>
        <w:bottom w:val="none" w:sz="0" w:space="0" w:color="auto"/>
        <w:right w:val="none" w:sz="0" w:space="0" w:color="auto"/>
      </w:divBdr>
    </w:div>
    <w:div w:id="795299037">
      <w:bodyDiv w:val="1"/>
      <w:marLeft w:val="0"/>
      <w:marRight w:val="0"/>
      <w:marTop w:val="0"/>
      <w:marBottom w:val="0"/>
      <w:divBdr>
        <w:top w:val="none" w:sz="0" w:space="0" w:color="auto"/>
        <w:left w:val="none" w:sz="0" w:space="0" w:color="auto"/>
        <w:bottom w:val="none" w:sz="0" w:space="0" w:color="auto"/>
        <w:right w:val="none" w:sz="0" w:space="0" w:color="auto"/>
      </w:divBdr>
    </w:div>
    <w:div w:id="808745827">
      <w:bodyDiv w:val="1"/>
      <w:marLeft w:val="0"/>
      <w:marRight w:val="0"/>
      <w:marTop w:val="0"/>
      <w:marBottom w:val="0"/>
      <w:divBdr>
        <w:top w:val="none" w:sz="0" w:space="0" w:color="auto"/>
        <w:left w:val="none" w:sz="0" w:space="0" w:color="auto"/>
        <w:bottom w:val="none" w:sz="0" w:space="0" w:color="auto"/>
        <w:right w:val="none" w:sz="0" w:space="0" w:color="auto"/>
      </w:divBdr>
    </w:div>
    <w:div w:id="818959994">
      <w:bodyDiv w:val="1"/>
      <w:marLeft w:val="0"/>
      <w:marRight w:val="0"/>
      <w:marTop w:val="0"/>
      <w:marBottom w:val="0"/>
      <w:divBdr>
        <w:top w:val="none" w:sz="0" w:space="0" w:color="auto"/>
        <w:left w:val="none" w:sz="0" w:space="0" w:color="auto"/>
        <w:bottom w:val="none" w:sz="0" w:space="0" w:color="auto"/>
        <w:right w:val="none" w:sz="0" w:space="0" w:color="auto"/>
      </w:divBdr>
    </w:div>
    <w:div w:id="820121179">
      <w:bodyDiv w:val="1"/>
      <w:marLeft w:val="0"/>
      <w:marRight w:val="0"/>
      <w:marTop w:val="0"/>
      <w:marBottom w:val="0"/>
      <w:divBdr>
        <w:top w:val="none" w:sz="0" w:space="0" w:color="auto"/>
        <w:left w:val="none" w:sz="0" w:space="0" w:color="auto"/>
        <w:bottom w:val="none" w:sz="0" w:space="0" w:color="auto"/>
        <w:right w:val="none" w:sz="0" w:space="0" w:color="auto"/>
      </w:divBdr>
    </w:div>
    <w:div w:id="821308355">
      <w:bodyDiv w:val="1"/>
      <w:marLeft w:val="0"/>
      <w:marRight w:val="0"/>
      <w:marTop w:val="0"/>
      <w:marBottom w:val="0"/>
      <w:divBdr>
        <w:top w:val="none" w:sz="0" w:space="0" w:color="auto"/>
        <w:left w:val="none" w:sz="0" w:space="0" w:color="auto"/>
        <w:bottom w:val="none" w:sz="0" w:space="0" w:color="auto"/>
        <w:right w:val="none" w:sz="0" w:space="0" w:color="auto"/>
      </w:divBdr>
    </w:div>
    <w:div w:id="822889967">
      <w:bodyDiv w:val="1"/>
      <w:marLeft w:val="0"/>
      <w:marRight w:val="0"/>
      <w:marTop w:val="0"/>
      <w:marBottom w:val="0"/>
      <w:divBdr>
        <w:top w:val="none" w:sz="0" w:space="0" w:color="auto"/>
        <w:left w:val="none" w:sz="0" w:space="0" w:color="auto"/>
        <w:bottom w:val="none" w:sz="0" w:space="0" w:color="auto"/>
        <w:right w:val="none" w:sz="0" w:space="0" w:color="auto"/>
      </w:divBdr>
    </w:div>
    <w:div w:id="824515137">
      <w:bodyDiv w:val="1"/>
      <w:marLeft w:val="0"/>
      <w:marRight w:val="0"/>
      <w:marTop w:val="0"/>
      <w:marBottom w:val="0"/>
      <w:divBdr>
        <w:top w:val="none" w:sz="0" w:space="0" w:color="auto"/>
        <w:left w:val="none" w:sz="0" w:space="0" w:color="auto"/>
        <w:bottom w:val="none" w:sz="0" w:space="0" w:color="auto"/>
        <w:right w:val="none" w:sz="0" w:space="0" w:color="auto"/>
      </w:divBdr>
    </w:div>
    <w:div w:id="828909662">
      <w:bodyDiv w:val="1"/>
      <w:marLeft w:val="0"/>
      <w:marRight w:val="0"/>
      <w:marTop w:val="0"/>
      <w:marBottom w:val="0"/>
      <w:divBdr>
        <w:top w:val="none" w:sz="0" w:space="0" w:color="auto"/>
        <w:left w:val="none" w:sz="0" w:space="0" w:color="auto"/>
        <w:bottom w:val="none" w:sz="0" w:space="0" w:color="auto"/>
        <w:right w:val="none" w:sz="0" w:space="0" w:color="auto"/>
      </w:divBdr>
    </w:div>
    <w:div w:id="832111870">
      <w:bodyDiv w:val="1"/>
      <w:marLeft w:val="0"/>
      <w:marRight w:val="0"/>
      <w:marTop w:val="0"/>
      <w:marBottom w:val="0"/>
      <w:divBdr>
        <w:top w:val="none" w:sz="0" w:space="0" w:color="auto"/>
        <w:left w:val="none" w:sz="0" w:space="0" w:color="auto"/>
        <w:bottom w:val="none" w:sz="0" w:space="0" w:color="auto"/>
        <w:right w:val="none" w:sz="0" w:space="0" w:color="auto"/>
      </w:divBdr>
    </w:div>
    <w:div w:id="832797490">
      <w:bodyDiv w:val="1"/>
      <w:marLeft w:val="0"/>
      <w:marRight w:val="0"/>
      <w:marTop w:val="0"/>
      <w:marBottom w:val="0"/>
      <w:divBdr>
        <w:top w:val="none" w:sz="0" w:space="0" w:color="auto"/>
        <w:left w:val="none" w:sz="0" w:space="0" w:color="auto"/>
        <w:bottom w:val="none" w:sz="0" w:space="0" w:color="auto"/>
        <w:right w:val="none" w:sz="0" w:space="0" w:color="auto"/>
      </w:divBdr>
    </w:div>
    <w:div w:id="838234811">
      <w:bodyDiv w:val="1"/>
      <w:marLeft w:val="0"/>
      <w:marRight w:val="0"/>
      <w:marTop w:val="0"/>
      <w:marBottom w:val="0"/>
      <w:divBdr>
        <w:top w:val="none" w:sz="0" w:space="0" w:color="auto"/>
        <w:left w:val="none" w:sz="0" w:space="0" w:color="auto"/>
        <w:bottom w:val="none" w:sz="0" w:space="0" w:color="auto"/>
        <w:right w:val="none" w:sz="0" w:space="0" w:color="auto"/>
      </w:divBdr>
    </w:div>
    <w:div w:id="850067711">
      <w:bodyDiv w:val="1"/>
      <w:marLeft w:val="0"/>
      <w:marRight w:val="0"/>
      <w:marTop w:val="0"/>
      <w:marBottom w:val="0"/>
      <w:divBdr>
        <w:top w:val="none" w:sz="0" w:space="0" w:color="auto"/>
        <w:left w:val="none" w:sz="0" w:space="0" w:color="auto"/>
        <w:bottom w:val="none" w:sz="0" w:space="0" w:color="auto"/>
        <w:right w:val="none" w:sz="0" w:space="0" w:color="auto"/>
      </w:divBdr>
    </w:div>
    <w:div w:id="875116001">
      <w:bodyDiv w:val="1"/>
      <w:marLeft w:val="0"/>
      <w:marRight w:val="0"/>
      <w:marTop w:val="0"/>
      <w:marBottom w:val="0"/>
      <w:divBdr>
        <w:top w:val="none" w:sz="0" w:space="0" w:color="auto"/>
        <w:left w:val="none" w:sz="0" w:space="0" w:color="auto"/>
        <w:bottom w:val="none" w:sz="0" w:space="0" w:color="auto"/>
        <w:right w:val="none" w:sz="0" w:space="0" w:color="auto"/>
      </w:divBdr>
    </w:div>
    <w:div w:id="876116273">
      <w:bodyDiv w:val="1"/>
      <w:marLeft w:val="0"/>
      <w:marRight w:val="0"/>
      <w:marTop w:val="0"/>
      <w:marBottom w:val="0"/>
      <w:divBdr>
        <w:top w:val="none" w:sz="0" w:space="0" w:color="auto"/>
        <w:left w:val="none" w:sz="0" w:space="0" w:color="auto"/>
        <w:bottom w:val="none" w:sz="0" w:space="0" w:color="auto"/>
        <w:right w:val="none" w:sz="0" w:space="0" w:color="auto"/>
      </w:divBdr>
    </w:div>
    <w:div w:id="884175858">
      <w:bodyDiv w:val="1"/>
      <w:marLeft w:val="0"/>
      <w:marRight w:val="0"/>
      <w:marTop w:val="0"/>
      <w:marBottom w:val="0"/>
      <w:divBdr>
        <w:top w:val="none" w:sz="0" w:space="0" w:color="auto"/>
        <w:left w:val="none" w:sz="0" w:space="0" w:color="auto"/>
        <w:bottom w:val="none" w:sz="0" w:space="0" w:color="auto"/>
        <w:right w:val="none" w:sz="0" w:space="0" w:color="auto"/>
      </w:divBdr>
    </w:div>
    <w:div w:id="901644447">
      <w:bodyDiv w:val="1"/>
      <w:marLeft w:val="0"/>
      <w:marRight w:val="0"/>
      <w:marTop w:val="0"/>
      <w:marBottom w:val="0"/>
      <w:divBdr>
        <w:top w:val="none" w:sz="0" w:space="0" w:color="auto"/>
        <w:left w:val="none" w:sz="0" w:space="0" w:color="auto"/>
        <w:bottom w:val="none" w:sz="0" w:space="0" w:color="auto"/>
        <w:right w:val="none" w:sz="0" w:space="0" w:color="auto"/>
      </w:divBdr>
    </w:div>
    <w:div w:id="911307637">
      <w:bodyDiv w:val="1"/>
      <w:marLeft w:val="0"/>
      <w:marRight w:val="0"/>
      <w:marTop w:val="0"/>
      <w:marBottom w:val="0"/>
      <w:divBdr>
        <w:top w:val="none" w:sz="0" w:space="0" w:color="auto"/>
        <w:left w:val="none" w:sz="0" w:space="0" w:color="auto"/>
        <w:bottom w:val="none" w:sz="0" w:space="0" w:color="auto"/>
        <w:right w:val="none" w:sz="0" w:space="0" w:color="auto"/>
      </w:divBdr>
    </w:div>
    <w:div w:id="913469799">
      <w:bodyDiv w:val="1"/>
      <w:marLeft w:val="0"/>
      <w:marRight w:val="0"/>
      <w:marTop w:val="0"/>
      <w:marBottom w:val="0"/>
      <w:divBdr>
        <w:top w:val="none" w:sz="0" w:space="0" w:color="auto"/>
        <w:left w:val="none" w:sz="0" w:space="0" w:color="auto"/>
        <w:bottom w:val="none" w:sz="0" w:space="0" w:color="auto"/>
        <w:right w:val="none" w:sz="0" w:space="0" w:color="auto"/>
      </w:divBdr>
    </w:div>
    <w:div w:id="915821139">
      <w:bodyDiv w:val="1"/>
      <w:marLeft w:val="0"/>
      <w:marRight w:val="0"/>
      <w:marTop w:val="0"/>
      <w:marBottom w:val="0"/>
      <w:divBdr>
        <w:top w:val="none" w:sz="0" w:space="0" w:color="auto"/>
        <w:left w:val="none" w:sz="0" w:space="0" w:color="auto"/>
        <w:bottom w:val="none" w:sz="0" w:space="0" w:color="auto"/>
        <w:right w:val="none" w:sz="0" w:space="0" w:color="auto"/>
      </w:divBdr>
    </w:div>
    <w:div w:id="923998796">
      <w:bodyDiv w:val="1"/>
      <w:marLeft w:val="0"/>
      <w:marRight w:val="0"/>
      <w:marTop w:val="0"/>
      <w:marBottom w:val="0"/>
      <w:divBdr>
        <w:top w:val="none" w:sz="0" w:space="0" w:color="auto"/>
        <w:left w:val="none" w:sz="0" w:space="0" w:color="auto"/>
        <w:bottom w:val="none" w:sz="0" w:space="0" w:color="auto"/>
        <w:right w:val="none" w:sz="0" w:space="0" w:color="auto"/>
      </w:divBdr>
    </w:div>
    <w:div w:id="934748494">
      <w:bodyDiv w:val="1"/>
      <w:marLeft w:val="0"/>
      <w:marRight w:val="0"/>
      <w:marTop w:val="0"/>
      <w:marBottom w:val="0"/>
      <w:divBdr>
        <w:top w:val="none" w:sz="0" w:space="0" w:color="auto"/>
        <w:left w:val="none" w:sz="0" w:space="0" w:color="auto"/>
        <w:bottom w:val="none" w:sz="0" w:space="0" w:color="auto"/>
        <w:right w:val="none" w:sz="0" w:space="0" w:color="auto"/>
      </w:divBdr>
    </w:div>
    <w:div w:id="939996289">
      <w:bodyDiv w:val="1"/>
      <w:marLeft w:val="0"/>
      <w:marRight w:val="0"/>
      <w:marTop w:val="0"/>
      <w:marBottom w:val="0"/>
      <w:divBdr>
        <w:top w:val="none" w:sz="0" w:space="0" w:color="auto"/>
        <w:left w:val="none" w:sz="0" w:space="0" w:color="auto"/>
        <w:bottom w:val="none" w:sz="0" w:space="0" w:color="auto"/>
        <w:right w:val="none" w:sz="0" w:space="0" w:color="auto"/>
      </w:divBdr>
    </w:div>
    <w:div w:id="941230678">
      <w:bodyDiv w:val="1"/>
      <w:marLeft w:val="0"/>
      <w:marRight w:val="0"/>
      <w:marTop w:val="0"/>
      <w:marBottom w:val="0"/>
      <w:divBdr>
        <w:top w:val="none" w:sz="0" w:space="0" w:color="auto"/>
        <w:left w:val="none" w:sz="0" w:space="0" w:color="auto"/>
        <w:bottom w:val="none" w:sz="0" w:space="0" w:color="auto"/>
        <w:right w:val="none" w:sz="0" w:space="0" w:color="auto"/>
      </w:divBdr>
    </w:div>
    <w:div w:id="944847453">
      <w:bodyDiv w:val="1"/>
      <w:marLeft w:val="0"/>
      <w:marRight w:val="0"/>
      <w:marTop w:val="0"/>
      <w:marBottom w:val="0"/>
      <w:divBdr>
        <w:top w:val="none" w:sz="0" w:space="0" w:color="auto"/>
        <w:left w:val="none" w:sz="0" w:space="0" w:color="auto"/>
        <w:bottom w:val="none" w:sz="0" w:space="0" w:color="auto"/>
        <w:right w:val="none" w:sz="0" w:space="0" w:color="auto"/>
      </w:divBdr>
    </w:div>
    <w:div w:id="972100014">
      <w:bodyDiv w:val="1"/>
      <w:marLeft w:val="0"/>
      <w:marRight w:val="0"/>
      <w:marTop w:val="0"/>
      <w:marBottom w:val="0"/>
      <w:divBdr>
        <w:top w:val="none" w:sz="0" w:space="0" w:color="auto"/>
        <w:left w:val="none" w:sz="0" w:space="0" w:color="auto"/>
        <w:bottom w:val="none" w:sz="0" w:space="0" w:color="auto"/>
        <w:right w:val="none" w:sz="0" w:space="0" w:color="auto"/>
      </w:divBdr>
    </w:div>
    <w:div w:id="993919606">
      <w:bodyDiv w:val="1"/>
      <w:marLeft w:val="0"/>
      <w:marRight w:val="0"/>
      <w:marTop w:val="0"/>
      <w:marBottom w:val="0"/>
      <w:divBdr>
        <w:top w:val="none" w:sz="0" w:space="0" w:color="auto"/>
        <w:left w:val="none" w:sz="0" w:space="0" w:color="auto"/>
        <w:bottom w:val="none" w:sz="0" w:space="0" w:color="auto"/>
        <w:right w:val="none" w:sz="0" w:space="0" w:color="auto"/>
      </w:divBdr>
    </w:div>
    <w:div w:id="995037105">
      <w:bodyDiv w:val="1"/>
      <w:marLeft w:val="0"/>
      <w:marRight w:val="0"/>
      <w:marTop w:val="0"/>
      <w:marBottom w:val="0"/>
      <w:divBdr>
        <w:top w:val="none" w:sz="0" w:space="0" w:color="auto"/>
        <w:left w:val="none" w:sz="0" w:space="0" w:color="auto"/>
        <w:bottom w:val="none" w:sz="0" w:space="0" w:color="auto"/>
        <w:right w:val="none" w:sz="0" w:space="0" w:color="auto"/>
      </w:divBdr>
    </w:div>
    <w:div w:id="999849682">
      <w:bodyDiv w:val="1"/>
      <w:marLeft w:val="0"/>
      <w:marRight w:val="0"/>
      <w:marTop w:val="0"/>
      <w:marBottom w:val="0"/>
      <w:divBdr>
        <w:top w:val="none" w:sz="0" w:space="0" w:color="auto"/>
        <w:left w:val="none" w:sz="0" w:space="0" w:color="auto"/>
        <w:bottom w:val="none" w:sz="0" w:space="0" w:color="auto"/>
        <w:right w:val="none" w:sz="0" w:space="0" w:color="auto"/>
      </w:divBdr>
    </w:div>
    <w:div w:id="1010107856">
      <w:bodyDiv w:val="1"/>
      <w:marLeft w:val="0"/>
      <w:marRight w:val="0"/>
      <w:marTop w:val="0"/>
      <w:marBottom w:val="0"/>
      <w:divBdr>
        <w:top w:val="none" w:sz="0" w:space="0" w:color="auto"/>
        <w:left w:val="none" w:sz="0" w:space="0" w:color="auto"/>
        <w:bottom w:val="none" w:sz="0" w:space="0" w:color="auto"/>
        <w:right w:val="none" w:sz="0" w:space="0" w:color="auto"/>
      </w:divBdr>
    </w:div>
    <w:div w:id="1012416910">
      <w:bodyDiv w:val="1"/>
      <w:marLeft w:val="0"/>
      <w:marRight w:val="0"/>
      <w:marTop w:val="0"/>
      <w:marBottom w:val="0"/>
      <w:divBdr>
        <w:top w:val="none" w:sz="0" w:space="0" w:color="auto"/>
        <w:left w:val="none" w:sz="0" w:space="0" w:color="auto"/>
        <w:bottom w:val="none" w:sz="0" w:space="0" w:color="auto"/>
        <w:right w:val="none" w:sz="0" w:space="0" w:color="auto"/>
      </w:divBdr>
    </w:div>
    <w:div w:id="1016034752">
      <w:bodyDiv w:val="1"/>
      <w:marLeft w:val="0"/>
      <w:marRight w:val="0"/>
      <w:marTop w:val="0"/>
      <w:marBottom w:val="0"/>
      <w:divBdr>
        <w:top w:val="none" w:sz="0" w:space="0" w:color="auto"/>
        <w:left w:val="none" w:sz="0" w:space="0" w:color="auto"/>
        <w:bottom w:val="none" w:sz="0" w:space="0" w:color="auto"/>
        <w:right w:val="none" w:sz="0" w:space="0" w:color="auto"/>
      </w:divBdr>
    </w:div>
    <w:div w:id="1019430176">
      <w:bodyDiv w:val="1"/>
      <w:marLeft w:val="0"/>
      <w:marRight w:val="0"/>
      <w:marTop w:val="0"/>
      <w:marBottom w:val="0"/>
      <w:divBdr>
        <w:top w:val="none" w:sz="0" w:space="0" w:color="auto"/>
        <w:left w:val="none" w:sz="0" w:space="0" w:color="auto"/>
        <w:bottom w:val="none" w:sz="0" w:space="0" w:color="auto"/>
        <w:right w:val="none" w:sz="0" w:space="0" w:color="auto"/>
      </w:divBdr>
    </w:div>
    <w:div w:id="1038748216">
      <w:bodyDiv w:val="1"/>
      <w:marLeft w:val="0"/>
      <w:marRight w:val="0"/>
      <w:marTop w:val="0"/>
      <w:marBottom w:val="0"/>
      <w:divBdr>
        <w:top w:val="none" w:sz="0" w:space="0" w:color="auto"/>
        <w:left w:val="none" w:sz="0" w:space="0" w:color="auto"/>
        <w:bottom w:val="none" w:sz="0" w:space="0" w:color="auto"/>
        <w:right w:val="none" w:sz="0" w:space="0" w:color="auto"/>
      </w:divBdr>
    </w:div>
    <w:div w:id="1048726018">
      <w:bodyDiv w:val="1"/>
      <w:marLeft w:val="0"/>
      <w:marRight w:val="0"/>
      <w:marTop w:val="0"/>
      <w:marBottom w:val="0"/>
      <w:divBdr>
        <w:top w:val="none" w:sz="0" w:space="0" w:color="auto"/>
        <w:left w:val="none" w:sz="0" w:space="0" w:color="auto"/>
        <w:bottom w:val="none" w:sz="0" w:space="0" w:color="auto"/>
        <w:right w:val="none" w:sz="0" w:space="0" w:color="auto"/>
      </w:divBdr>
    </w:div>
    <w:div w:id="1054310345">
      <w:bodyDiv w:val="1"/>
      <w:marLeft w:val="0"/>
      <w:marRight w:val="0"/>
      <w:marTop w:val="0"/>
      <w:marBottom w:val="0"/>
      <w:divBdr>
        <w:top w:val="none" w:sz="0" w:space="0" w:color="auto"/>
        <w:left w:val="none" w:sz="0" w:space="0" w:color="auto"/>
        <w:bottom w:val="none" w:sz="0" w:space="0" w:color="auto"/>
        <w:right w:val="none" w:sz="0" w:space="0" w:color="auto"/>
      </w:divBdr>
    </w:div>
    <w:div w:id="1057247338">
      <w:bodyDiv w:val="1"/>
      <w:marLeft w:val="0"/>
      <w:marRight w:val="0"/>
      <w:marTop w:val="0"/>
      <w:marBottom w:val="0"/>
      <w:divBdr>
        <w:top w:val="none" w:sz="0" w:space="0" w:color="auto"/>
        <w:left w:val="none" w:sz="0" w:space="0" w:color="auto"/>
        <w:bottom w:val="none" w:sz="0" w:space="0" w:color="auto"/>
        <w:right w:val="none" w:sz="0" w:space="0" w:color="auto"/>
      </w:divBdr>
    </w:div>
    <w:div w:id="1061051583">
      <w:bodyDiv w:val="1"/>
      <w:marLeft w:val="0"/>
      <w:marRight w:val="0"/>
      <w:marTop w:val="0"/>
      <w:marBottom w:val="0"/>
      <w:divBdr>
        <w:top w:val="none" w:sz="0" w:space="0" w:color="auto"/>
        <w:left w:val="none" w:sz="0" w:space="0" w:color="auto"/>
        <w:bottom w:val="none" w:sz="0" w:space="0" w:color="auto"/>
        <w:right w:val="none" w:sz="0" w:space="0" w:color="auto"/>
      </w:divBdr>
    </w:div>
    <w:div w:id="1078596843">
      <w:bodyDiv w:val="1"/>
      <w:marLeft w:val="0"/>
      <w:marRight w:val="0"/>
      <w:marTop w:val="0"/>
      <w:marBottom w:val="0"/>
      <w:divBdr>
        <w:top w:val="none" w:sz="0" w:space="0" w:color="auto"/>
        <w:left w:val="none" w:sz="0" w:space="0" w:color="auto"/>
        <w:bottom w:val="none" w:sz="0" w:space="0" w:color="auto"/>
        <w:right w:val="none" w:sz="0" w:space="0" w:color="auto"/>
      </w:divBdr>
    </w:div>
    <w:div w:id="1080174151">
      <w:bodyDiv w:val="1"/>
      <w:marLeft w:val="0"/>
      <w:marRight w:val="0"/>
      <w:marTop w:val="0"/>
      <w:marBottom w:val="0"/>
      <w:divBdr>
        <w:top w:val="none" w:sz="0" w:space="0" w:color="auto"/>
        <w:left w:val="none" w:sz="0" w:space="0" w:color="auto"/>
        <w:bottom w:val="none" w:sz="0" w:space="0" w:color="auto"/>
        <w:right w:val="none" w:sz="0" w:space="0" w:color="auto"/>
      </w:divBdr>
    </w:div>
    <w:div w:id="1086613432">
      <w:bodyDiv w:val="1"/>
      <w:marLeft w:val="0"/>
      <w:marRight w:val="0"/>
      <w:marTop w:val="0"/>
      <w:marBottom w:val="0"/>
      <w:divBdr>
        <w:top w:val="none" w:sz="0" w:space="0" w:color="auto"/>
        <w:left w:val="none" w:sz="0" w:space="0" w:color="auto"/>
        <w:bottom w:val="none" w:sz="0" w:space="0" w:color="auto"/>
        <w:right w:val="none" w:sz="0" w:space="0" w:color="auto"/>
      </w:divBdr>
    </w:div>
    <w:div w:id="1090004173">
      <w:bodyDiv w:val="1"/>
      <w:marLeft w:val="0"/>
      <w:marRight w:val="0"/>
      <w:marTop w:val="0"/>
      <w:marBottom w:val="0"/>
      <w:divBdr>
        <w:top w:val="none" w:sz="0" w:space="0" w:color="auto"/>
        <w:left w:val="none" w:sz="0" w:space="0" w:color="auto"/>
        <w:bottom w:val="none" w:sz="0" w:space="0" w:color="auto"/>
        <w:right w:val="none" w:sz="0" w:space="0" w:color="auto"/>
      </w:divBdr>
    </w:div>
    <w:div w:id="1096907131">
      <w:bodyDiv w:val="1"/>
      <w:marLeft w:val="0"/>
      <w:marRight w:val="0"/>
      <w:marTop w:val="0"/>
      <w:marBottom w:val="0"/>
      <w:divBdr>
        <w:top w:val="none" w:sz="0" w:space="0" w:color="auto"/>
        <w:left w:val="none" w:sz="0" w:space="0" w:color="auto"/>
        <w:bottom w:val="none" w:sz="0" w:space="0" w:color="auto"/>
        <w:right w:val="none" w:sz="0" w:space="0" w:color="auto"/>
      </w:divBdr>
    </w:div>
    <w:div w:id="1107000576">
      <w:bodyDiv w:val="1"/>
      <w:marLeft w:val="0"/>
      <w:marRight w:val="0"/>
      <w:marTop w:val="0"/>
      <w:marBottom w:val="0"/>
      <w:divBdr>
        <w:top w:val="none" w:sz="0" w:space="0" w:color="auto"/>
        <w:left w:val="none" w:sz="0" w:space="0" w:color="auto"/>
        <w:bottom w:val="none" w:sz="0" w:space="0" w:color="auto"/>
        <w:right w:val="none" w:sz="0" w:space="0" w:color="auto"/>
      </w:divBdr>
    </w:div>
    <w:div w:id="1118989414">
      <w:bodyDiv w:val="1"/>
      <w:marLeft w:val="0"/>
      <w:marRight w:val="0"/>
      <w:marTop w:val="0"/>
      <w:marBottom w:val="0"/>
      <w:divBdr>
        <w:top w:val="none" w:sz="0" w:space="0" w:color="auto"/>
        <w:left w:val="none" w:sz="0" w:space="0" w:color="auto"/>
        <w:bottom w:val="none" w:sz="0" w:space="0" w:color="auto"/>
        <w:right w:val="none" w:sz="0" w:space="0" w:color="auto"/>
      </w:divBdr>
    </w:div>
    <w:div w:id="1147630846">
      <w:bodyDiv w:val="1"/>
      <w:marLeft w:val="0"/>
      <w:marRight w:val="0"/>
      <w:marTop w:val="0"/>
      <w:marBottom w:val="0"/>
      <w:divBdr>
        <w:top w:val="none" w:sz="0" w:space="0" w:color="auto"/>
        <w:left w:val="none" w:sz="0" w:space="0" w:color="auto"/>
        <w:bottom w:val="none" w:sz="0" w:space="0" w:color="auto"/>
        <w:right w:val="none" w:sz="0" w:space="0" w:color="auto"/>
      </w:divBdr>
    </w:div>
    <w:div w:id="1148981907">
      <w:bodyDiv w:val="1"/>
      <w:marLeft w:val="0"/>
      <w:marRight w:val="0"/>
      <w:marTop w:val="0"/>
      <w:marBottom w:val="0"/>
      <w:divBdr>
        <w:top w:val="none" w:sz="0" w:space="0" w:color="auto"/>
        <w:left w:val="none" w:sz="0" w:space="0" w:color="auto"/>
        <w:bottom w:val="none" w:sz="0" w:space="0" w:color="auto"/>
        <w:right w:val="none" w:sz="0" w:space="0" w:color="auto"/>
      </w:divBdr>
    </w:div>
    <w:div w:id="1156335556">
      <w:bodyDiv w:val="1"/>
      <w:marLeft w:val="0"/>
      <w:marRight w:val="0"/>
      <w:marTop w:val="0"/>
      <w:marBottom w:val="0"/>
      <w:divBdr>
        <w:top w:val="none" w:sz="0" w:space="0" w:color="auto"/>
        <w:left w:val="none" w:sz="0" w:space="0" w:color="auto"/>
        <w:bottom w:val="none" w:sz="0" w:space="0" w:color="auto"/>
        <w:right w:val="none" w:sz="0" w:space="0" w:color="auto"/>
      </w:divBdr>
    </w:div>
    <w:div w:id="1159229710">
      <w:bodyDiv w:val="1"/>
      <w:marLeft w:val="0"/>
      <w:marRight w:val="0"/>
      <w:marTop w:val="0"/>
      <w:marBottom w:val="0"/>
      <w:divBdr>
        <w:top w:val="none" w:sz="0" w:space="0" w:color="auto"/>
        <w:left w:val="none" w:sz="0" w:space="0" w:color="auto"/>
        <w:bottom w:val="none" w:sz="0" w:space="0" w:color="auto"/>
        <w:right w:val="none" w:sz="0" w:space="0" w:color="auto"/>
      </w:divBdr>
    </w:div>
    <w:div w:id="1163854543">
      <w:bodyDiv w:val="1"/>
      <w:marLeft w:val="0"/>
      <w:marRight w:val="0"/>
      <w:marTop w:val="0"/>
      <w:marBottom w:val="0"/>
      <w:divBdr>
        <w:top w:val="none" w:sz="0" w:space="0" w:color="auto"/>
        <w:left w:val="none" w:sz="0" w:space="0" w:color="auto"/>
        <w:bottom w:val="none" w:sz="0" w:space="0" w:color="auto"/>
        <w:right w:val="none" w:sz="0" w:space="0" w:color="auto"/>
      </w:divBdr>
    </w:div>
    <w:div w:id="1172453141">
      <w:bodyDiv w:val="1"/>
      <w:marLeft w:val="0"/>
      <w:marRight w:val="0"/>
      <w:marTop w:val="0"/>
      <w:marBottom w:val="0"/>
      <w:divBdr>
        <w:top w:val="none" w:sz="0" w:space="0" w:color="auto"/>
        <w:left w:val="none" w:sz="0" w:space="0" w:color="auto"/>
        <w:bottom w:val="none" w:sz="0" w:space="0" w:color="auto"/>
        <w:right w:val="none" w:sz="0" w:space="0" w:color="auto"/>
      </w:divBdr>
    </w:div>
    <w:div w:id="1179470772">
      <w:bodyDiv w:val="1"/>
      <w:marLeft w:val="0"/>
      <w:marRight w:val="0"/>
      <w:marTop w:val="0"/>
      <w:marBottom w:val="0"/>
      <w:divBdr>
        <w:top w:val="none" w:sz="0" w:space="0" w:color="auto"/>
        <w:left w:val="none" w:sz="0" w:space="0" w:color="auto"/>
        <w:bottom w:val="none" w:sz="0" w:space="0" w:color="auto"/>
        <w:right w:val="none" w:sz="0" w:space="0" w:color="auto"/>
      </w:divBdr>
    </w:div>
    <w:div w:id="1184199385">
      <w:bodyDiv w:val="1"/>
      <w:marLeft w:val="0"/>
      <w:marRight w:val="0"/>
      <w:marTop w:val="0"/>
      <w:marBottom w:val="0"/>
      <w:divBdr>
        <w:top w:val="none" w:sz="0" w:space="0" w:color="auto"/>
        <w:left w:val="none" w:sz="0" w:space="0" w:color="auto"/>
        <w:bottom w:val="none" w:sz="0" w:space="0" w:color="auto"/>
        <w:right w:val="none" w:sz="0" w:space="0" w:color="auto"/>
      </w:divBdr>
    </w:div>
    <w:div w:id="1188561887">
      <w:bodyDiv w:val="1"/>
      <w:marLeft w:val="0"/>
      <w:marRight w:val="0"/>
      <w:marTop w:val="0"/>
      <w:marBottom w:val="0"/>
      <w:divBdr>
        <w:top w:val="none" w:sz="0" w:space="0" w:color="auto"/>
        <w:left w:val="none" w:sz="0" w:space="0" w:color="auto"/>
        <w:bottom w:val="none" w:sz="0" w:space="0" w:color="auto"/>
        <w:right w:val="none" w:sz="0" w:space="0" w:color="auto"/>
      </w:divBdr>
    </w:div>
    <w:div w:id="1212155639">
      <w:bodyDiv w:val="1"/>
      <w:marLeft w:val="0"/>
      <w:marRight w:val="0"/>
      <w:marTop w:val="0"/>
      <w:marBottom w:val="0"/>
      <w:divBdr>
        <w:top w:val="none" w:sz="0" w:space="0" w:color="auto"/>
        <w:left w:val="none" w:sz="0" w:space="0" w:color="auto"/>
        <w:bottom w:val="none" w:sz="0" w:space="0" w:color="auto"/>
        <w:right w:val="none" w:sz="0" w:space="0" w:color="auto"/>
      </w:divBdr>
    </w:div>
    <w:div w:id="1225604553">
      <w:bodyDiv w:val="1"/>
      <w:marLeft w:val="0"/>
      <w:marRight w:val="0"/>
      <w:marTop w:val="0"/>
      <w:marBottom w:val="0"/>
      <w:divBdr>
        <w:top w:val="none" w:sz="0" w:space="0" w:color="auto"/>
        <w:left w:val="none" w:sz="0" w:space="0" w:color="auto"/>
        <w:bottom w:val="none" w:sz="0" w:space="0" w:color="auto"/>
        <w:right w:val="none" w:sz="0" w:space="0" w:color="auto"/>
      </w:divBdr>
    </w:div>
    <w:div w:id="1240866650">
      <w:bodyDiv w:val="1"/>
      <w:marLeft w:val="0"/>
      <w:marRight w:val="0"/>
      <w:marTop w:val="0"/>
      <w:marBottom w:val="0"/>
      <w:divBdr>
        <w:top w:val="none" w:sz="0" w:space="0" w:color="auto"/>
        <w:left w:val="none" w:sz="0" w:space="0" w:color="auto"/>
        <w:bottom w:val="none" w:sz="0" w:space="0" w:color="auto"/>
        <w:right w:val="none" w:sz="0" w:space="0" w:color="auto"/>
      </w:divBdr>
    </w:div>
    <w:div w:id="1247416571">
      <w:bodyDiv w:val="1"/>
      <w:marLeft w:val="0"/>
      <w:marRight w:val="0"/>
      <w:marTop w:val="0"/>
      <w:marBottom w:val="0"/>
      <w:divBdr>
        <w:top w:val="none" w:sz="0" w:space="0" w:color="auto"/>
        <w:left w:val="none" w:sz="0" w:space="0" w:color="auto"/>
        <w:bottom w:val="none" w:sz="0" w:space="0" w:color="auto"/>
        <w:right w:val="none" w:sz="0" w:space="0" w:color="auto"/>
      </w:divBdr>
    </w:div>
    <w:div w:id="1249653951">
      <w:bodyDiv w:val="1"/>
      <w:marLeft w:val="0"/>
      <w:marRight w:val="0"/>
      <w:marTop w:val="0"/>
      <w:marBottom w:val="0"/>
      <w:divBdr>
        <w:top w:val="none" w:sz="0" w:space="0" w:color="auto"/>
        <w:left w:val="none" w:sz="0" w:space="0" w:color="auto"/>
        <w:bottom w:val="none" w:sz="0" w:space="0" w:color="auto"/>
        <w:right w:val="none" w:sz="0" w:space="0" w:color="auto"/>
      </w:divBdr>
    </w:div>
    <w:div w:id="1251351840">
      <w:bodyDiv w:val="1"/>
      <w:marLeft w:val="0"/>
      <w:marRight w:val="0"/>
      <w:marTop w:val="0"/>
      <w:marBottom w:val="0"/>
      <w:divBdr>
        <w:top w:val="none" w:sz="0" w:space="0" w:color="auto"/>
        <w:left w:val="none" w:sz="0" w:space="0" w:color="auto"/>
        <w:bottom w:val="none" w:sz="0" w:space="0" w:color="auto"/>
        <w:right w:val="none" w:sz="0" w:space="0" w:color="auto"/>
      </w:divBdr>
    </w:div>
    <w:div w:id="1259025682">
      <w:bodyDiv w:val="1"/>
      <w:marLeft w:val="0"/>
      <w:marRight w:val="0"/>
      <w:marTop w:val="0"/>
      <w:marBottom w:val="0"/>
      <w:divBdr>
        <w:top w:val="none" w:sz="0" w:space="0" w:color="auto"/>
        <w:left w:val="none" w:sz="0" w:space="0" w:color="auto"/>
        <w:bottom w:val="none" w:sz="0" w:space="0" w:color="auto"/>
        <w:right w:val="none" w:sz="0" w:space="0" w:color="auto"/>
      </w:divBdr>
    </w:div>
    <w:div w:id="1259756450">
      <w:bodyDiv w:val="1"/>
      <w:marLeft w:val="0"/>
      <w:marRight w:val="0"/>
      <w:marTop w:val="0"/>
      <w:marBottom w:val="0"/>
      <w:divBdr>
        <w:top w:val="none" w:sz="0" w:space="0" w:color="auto"/>
        <w:left w:val="none" w:sz="0" w:space="0" w:color="auto"/>
        <w:bottom w:val="none" w:sz="0" w:space="0" w:color="auto"/>
        <w:right w:val="none" w:sz="0" w:space="0" w:color="auto"/>
      </w:divBdr>
    </w:div>
    <w:div w:id="1271862201">
      <w:bodyDiv w:val="1"/>
      <w:marLeft w:val="0"/>
      <w:marRight w:val="0"/>
      <w:marTop w:val="0"/>
      <w:marBottom w:val="0"/>
      <w:divBdr>
        <w:top w:val="none" w:sz="0" w:space="0" w:color="auto"/>
        <w:left w:val="none" w:sz="0" w:space="0" w:color="auto"/>
        <w:bottom w:val="none" w:sz="0" w:space="0" w:color="auto"/>
        <w:right w:val="none" w:sz="0" w:space="0" w:color="auto"/>
      </w:divBdr>
    </w:div>
    <w:div w:id="1282541246">
      <w:bodyDiv w:val="1"/>
      <w:marLeft w:val="0"/>
      <w:marRight w:val="0"/>
      <w:marTop w:val="0"/>
      <w:marBottom w:val="0"/>
      <w:divBdr>
        <w:top w:val="none" w:sz="0" w:space="0" w:color="auto"/>
        <w:left w:val="none" w:sz="0" w:space="0" w:color="auto"/>
        <w:bottom w:val="none" w:sz="0" w:space="0" w:color="auto"/>
        <w:right w:val="none" w:sz="0" w:space="0" w:color="auto"/>
      </w:divBdr>
    </w:div>
    <w:div w:id="1284656918">
      <w:bodyDiv w:val="1"/>
      <w:marLeft w:val="0"/>
      <w:marRight w:val="0"/>
      <w:marTop w:val="0"/>
      <w:marBottom w:val="0"/>
      <w:divBdr>
        <w:top w:val="none" w:sz="0" w:space="0" w:color="auto"/>
        <w:left w:val="none" w:sz="0" w:space="0" w:color="auto"/>
        <w:bottom w:val="none" w:sz="0" w:space="0" w:color="auto"/>
        <w:right w:val="none" w:sz="0" w:space="0" w:color="auto"/>
      </w:divBdr>
    </w:div>
    <w:div w:id="1288584743">
      <w:bodyDiv w:val="1"/>
      <w:marLeft w:val="0"/>
      <w:marRight w:val="0"/>
      <w:marTop w:val="0"/>
      <w:marBottom w:val="0"/>
      <w:divBdr>
        <w:top w:val="none" w:sz="0" w:space="0" w:color="auto"/>
        <w:left w:val="none" w:sz="0" w:space="0" w:color="auto"/>
        <w:bottom w:val="none" w:sz="0" w:space="0" w:color="auto"/>
        <w:right w:val="none" w:sz="0" w:space="0" w:color="auto"/>
      </w:divBdr>
    </w:div>
    <w:div w:id="1291715752">
      <w:bodyDiv w:val="1"/>
      <w:marLeft w:val="0"/>
      <w:marRight w:val="0"/>
      <w:marTop w:val="0"/>
      <w:marBottom w:val="0"/>
      <w:divBdr>
        <w:top w:val="none" w:sz="0" w:space="0" w:color="auto"/>
        <w:left w:val="none" w:sz="0" w:space="0" w:color="auto"/>
        <w:bottom w:val="none" w:sz="0" w:space="0" w:color="auto"/>
        <w:right w:val="none" w:sz="0" w:space="0" w:color="auto"/>
      </w:divBdr>
    </w:div>
    <w:div w:id="1299529138">
      <w:bodyDiv w:val="1"/>
      <w:marLeft w:val="0"/>
      <w:marRight w:val="0"/>
      <w:marTop w:val="0"/>
      <w:marBottom w:val="0"/>
      <w:divBdr>
        <w:top w:val="none" w:sz="0" w:space="0" w:color="auto"/>
        <w:left w:val="none" w:sz="0" w:space="0" w:color="auto"/>
        <w:bottom w:val="none" w:sz="0" w:space="0" w:color="auto"/>
        <w:right w:val="none" w:sz="0" w:space="0" w:color="auto"/>
      </w:divBdr>
    </w:div>
    <w:div w:id="1314867968">
      <w:bodyDiv w:val="1"/>
      <w:marLeft w:val="0"/>
      <w:marRight w:val="0"/>
      <w:marTop w:val="0"/>
      <w:marBottom w:val="0"/>
      <w:divBdr>
        <w:top w:val="none" w:sz="0" w:space="0" w:color="auto"/>
        <w:left w:val="none" w:sz="0" w:space="0" w:color="auto"/>
        <w:bottom w:val="none" w:sz="0" w:space="0" w:color="auto"/>
        <w:right w:val="none" w:sz="0" w:space="0" w:color="auto"/>
      </w:divBdr>
    </w:div>
    <w:div w:id="1322999733">
      <w:bodyDiv w:val="1"/>
      <w:marLeft w:val="0"/>
      <w:marRight w:val="0"/>
      <w:marTop w:val="0"/>
      <w:marBottom w:val="0"/>
      <w:divBdr>
        <w:top w:val="none" w:sz="0" w:space="0" w:color="auto"/>
        <w:left w:val="none" w:sz="0" w:space="0" w:color="auto"/>
        <w:bottom w:val="none" w:sz="0" w:space="0" w:color="auto"/>
        <w:right w:val="none" w:sz="0" w:space="0" w:color="auto"/>
      </w:divBdr>
    </w:div>
    <w:div w:id="1334062929">
      <w:bodyDiv w:val="1"/>
      <w:marLeft w:val="0"/>
      <w:marRight w:val="0"/>
      <w:marTop w:val="0"/>
      <w:marBottom w:val="0"/>
      <w:divBdr>
        <w:top w:val="none" w:sz="0" w:space="0" w:color="auto"/>
        <w:left w:val="none" w:sz="0" w:space="0" w:color="auto"/>
        <w:bottom w:val="none" w:sz="0" w:space="0" w:color="auto"/>
        <w:right w:val="none" w:sz="0" w:space="0" w:color="auto"/>
      </w:divBdr>
    </w:div>
    <w:div w:id="1334911937">
      <w:bodyDiv w:val="1"/>
      <w:marLeft w:val="0"/>
      <w:marRight w:val="0"/>
      <w:marTop w:val="0"/>
      <w:marBottom w:val="0"/>
      <w:divBdr>
        <w:top w:val="none" w:sz="0" w:space="0" w:color="auto"/>
        <w:left w:val="none" w:sz="0" w:space="0" w:color="auto"/>
        <w:bottom w:val="none" w:sz="0" w:space="0" w:color="auto"/>
        <w:right w:val="none" w:sz="0" w:space="0" w:color="auto"/>
      </w:divBdr>
    </w:div>
    <w:div w:id="1338342348">
      <w:bodyDiv w:val="1"/>
      <w:marLeft w:val="0"/>
      <w:marRight w:val="0"/>
      <w:marTop w:val="0"/>
      <w:marBottom w:val="0"/>
      <w:divBdr>
        <w:top w:val="none" w:sz="0" w:space="0" w:color="auto"/>
        <w:left w:val="none" w:sz="0" w:space="0" w:color="auto"/>
        <w:bottom w:val="none" w:sz="0" w:space="0" w:color="auto"/>
        <w:right w:val="none" w:sz="0" w:space="0" w:color="auto"/>
      </w:divBdr>
    </w:div>
    <w:div w:id="1340304556">
      <w:bodyDiv w:val="1"/>
      <w:marLeft w:val="0"/>
      <w:marRight w:val="0"/>
      <w:marTop w:val="0"/>
      <w:marBottom w:val="0"/>
      <w:divBdr>
        <w:top w:val="none" w:sz="0" w:space="0" w:color="auto"/>
        <w:left w:val="none" w:sz="0" w:space="0" w:color="auto"/>
        <w:bottom w:val="none" w:sz="0" w:space="0" w:color="auto"/>
        <w:right w:val="none" w:sz="0" w:space="0" w:color="auto"/>
      </w:divBdr>
    </w:div>
    <w:div w:id="1353069611">
      <w:bodyDiv w:val="1"/>
      <w:marLeft w:val="0"/>
      <w:marRight w:val="0"/>
      <w:marTop w:val="0"/>
      <w:marBottom w:val="0"/>
      <w:divBdr>
        <w:top w:val="none" w:sz="0" w:space="0" w:color="auto"/>
        <w:left w:val="none" w:sz="0" w:space="0" w:color="auto"/>
        <w:bottom w:val="none" w:sz="0" w:space="0" w:color="auto"/>
        <w:right w:val="none" w:sz="0" w:space="0" w:color="auto"/>
      </w:divBdr>
    </w:div>
    <w:div w:id="1358432235">
      <w:bodyDiv w:val="1"/>
      <w:marLeft w:val="0"/>
      <w:marRight w:val="0"/>
      <w:marTop w:val="0"/>
      <w:marBottom w:val="0"/>
      <w:divBdr>
        <w:top w:val="none" w:sz="0" w:space="0" w:color="auto"/>
        <w:left w:val="none" w:sz="0" w:space="0" w:color="auto"/>
        <w:bottom w:val="none" w:sz="0" w:space="0" w:color="auto"/>
        <w:right w:val="none" w:sz="0" w:space="0" w:color="auto"/>
      </w:divBdr>
    </w:div>
    <w:div w:id="1378311440">
      <w:bodyDiv w:val="1"/>
      <w:marLeft w:val="0"/>
      <w:marRight w:val="0"/>
      <w:marTop w:val="0"/>
      <w:marBottom w:val="0"/>
      <w:divBdr>
        <w:top w:val="none" w:sz="0" w:space="0" w:color="auto"/>
        <w:left w:val="none" w:sz="0" w:space="0" w:color="auto"/>
        <w:bottom w:val="none" w:sz="0" w:space="0" w:color="auto"/>
        <w:right w:val="none" w:sz="0" w:space="0" w:color="auto"/>
      </w:divBdr>
    </w:div>
    <w:div w:id="1386566936">
      <w:bodyDiv w:val="1"/>
      <w:marLeft w:val="0"/>
      <w:marRight w:val="0"/>
      <w:marTop w:val="0"/>
      <w:marBottom w:val="0"/>
      <w:divBdr>
        <w:top w:val="none" w:sz="0" w:space="0" w:color="auto"/>
        <w:left w:val="none" w:sz="0" w:space="0" w:color="auto"/>
        <w:bottom w:val="none" w:sz="0" w:space="0" w:color="auto"/>
        <w:right w:val="none" w:sz="0" w:space="0" w:color="auto"/>
      </w:divBdr>
    </w:div>
    <w:div w:id="1393432253">
      <w:bodyDiv w:val="1"/>
      <w:marLeft w:val="0"/>
      <w:marRight w:val="0"/>
      <w:marTop w:val="0"/>
      <w:marBottom w:val="0"/>
      <w:divBdr>
        <w:top w:val="none" w:sz="0" w:space="0" w:color="auto"/>
        <w:left w:val="none" w:sz="0" w:space="0" w:color="auto"/>
        <w:bottom w:val="none" w:sz="0" w:space="0" w:color="auto"/>
        <w:right w:val="none" w:sz="0" w:space="0" w:color="auto"/>
      </w:divBdr>
    </w:div>
    <w:div w:id="1398015771">
      <w:bodyDiv w:val="1"/>
      <w:marLeft w:val="0"/>
      <w:marRight w:val="0"/>
      <w:marTop w:val="0"/>
      <w:marBottom w:val="0"/>
      <w:divBdr>
        <w:top w:val="none" w:sz="0" w:space="0" w:color="auto"/>
        <w:left w:val="none" w:sz="0" w:space="0" w:color="auto"/>
        <w:bottom w:val="none" w:sz="0" w:space="0" w:color="auto"/>
        <w:right w:val="none" w:sz="0" w:space="0" w:color="auto"/>
      </w:divBdr>
    </w:div>
    <w:div w:id="1409352117">
      <w:bodyDiv w:val="1"/>
      <w:marLeft w:val="0"/>
      <w:marRight w:val="0"/>
      <w:marTop w:val="0"/>
      <w:marBottom w:val="0"/>
      <w:divBdr>
        <w:top w:val="none" w:sz="0" w:space="0" w:color="auto"/>
        <w:left w:val="none" w:sz="0" w:space="0" w:color="auto"/>
        <w:bottom w:val="none" w:sz="0" w:space="0" w:color="auto"/>
        <w:right w:val="none" w:sz="0" w:space="0" w:color="auto"/>
      </w:divBdr>
    </w:div>
    <w:div w:id="1415976290">
      <w:bodyDiv w:val="1"/>
      <w:marLeft w:val="0"/>
      <w:marRight w:val="0"/>
      <w:marTop w:val="0"/>
      <w:marBottom w:val="0"/>
      <w:divBdr>
        <w:top w:val="none" w:sz="0" w:space="0" w:color="auto"/>
        <w:left w:val="none" w:sz="0" w:space="0" w:color="auto"/>
        <w:bottom w:val="none" w:sz="0" w:space="0" w:color="auto"/>
        <w:right w:val="none" w:sz="0" w:space="0" w:color="auto"/>
      </w:divBdr>
    </w:div>
    <w:div w:id="1417558404">
      <w:bodyDiv w:val="1"/>
      <w:marLeft w:val="0"/>
      <w:marRight w:val="0"/>
      <w:marTop w:val="0"/>
      <w:marBottom w:val="0"/>
      <w:divBdr>
        <w:top w:val="none" w:sz="0" w:space="0" w:color="auto"/>
        <w:left w:val="none" w:sz="0" w:space="0" w:color="auto"/>
        <w:bottom w:val="none" w:sz="0" w:space="0" w:color="auto"/>
        <w:right w:val="none" w:sz="0" w:space="0" w:color="auto"/>
      </w:divBdr>
    </w:div>
    <w:div w:id="1418286499">
      <w:bodyDiv w:val="1"/>
      <w:marLeft w:val="0"/>
      <w:marRight w:val="0"/>
      <w:marTop w:val="0"/>
      <w:marBottom w:val="0"/>
      <w:divBdr>
        <w:top w:val="none" w:sz="0" w:space="0" w:color="auto"/>
        <w:left w:val="none" w:sz="0" w:space="0" w:color="auto"/>
        <w:bottom w:val="none" w:sz="0" w:space="0" w:color="auto"/>
        <w:right w:val="none" w:sz="0" w:space="0" w:color="auto"/>
      </w:divBdr>
    </w:div>
    <w:div w:id="1450585466">
      <w:bodyDiv w:val="1"/>
      <w:marLeft w:val="0"/>
      <w:marRight w:val="0"/>
      <w:marTop w:val="0"/>
      <w:marBottom w:val="0"/>
      <w:divBdr>
        <w:top w:val="none" w:sz="0" w:space="0" w:color="auto"/>
        <w:left w:val="none" w:sz="0" w:space="0" w:color="auto"/>
        <w:bottom w:val="none" w:sz="0" w:space="0" w:color="auto"/>
        <w:right w:val="none" w:sz="0" w:space="0" w:color="auto"/>
      </w:divBdr>
    </w:div>
    <w:div w:id="1462842695">
      <w:bodyDiv w:val="1"/>
      <w:marLeft w:val="0"/>
      <w:marRight w:val="0"/>
      <w:marTop w:val="0"/>
      <w:marBottom w:val="0"/>
      <w:divBdr>
        <w:top w:val="none" w:sz="0" w:space="0" w:color="auto"/>
        <w:left w:val="none" w:sz="0" w:space="0" w:color="auto"/>
        <w:bottom w:val="none" w:sz="0" w:space="0" w:color="auto"/>
        <w:right w:val="none" w:sz="0" w:space="0" w:color="auto"/>
      </w:divBdr>
    </w:div>
    <w:div w:id="1471899749">
      <w:bodyDiv w:val="1"/>
      <w:marLeft w:val="0"/>
      <w:marRight w:val="0"/>
      <w:marTop w:val="0"/>
      <w:marBottom w:val="0"/>
      <w:divBdr>
        <w:top w:val="none" w:sz="0" w:space="0" w:color="auto"/>
        <w:left w:val="none" w:sz="0" w:space="0" w:color="auto"/>
        <w:bottom w:val="none" w:sz="0" w:space="0" w:color="auto"/>
        <w:right w:val="none" w:sz="0" w:space="0" w:color="auto"/>
      </w:divBdr>
    </w:div>
    <w:div w:id="1475949766">
      <w:bodyDiv w:val="1"/>
      <w:marLeft w:val="0"/>
      <w:marRight w:val="0"/>
      <w:marTop w:val="0"/>
      <w:marBottom w:val="0"/>
      <w:divBdr>
        <w:top w:val="none" w:sz="0" w:space="0" w:color="auto"/>
        <w:left w:val="none" w:sz="0" w:space="0" w:color="auto"/>
        <w:bottom w:val="none" w:sz="0" w:space="0" w:color="auto"/>
        <w:right w:val="none" w:sz="0" w:space="0" w:color="auto"/>
      </w:divBdr>
    </w:div>
    <w:div w:id="1484008458">
      <w:bodyDiv w:val="1"/>
      <w:marLeft w:val="0"/>
      <w:marRight w:val="0"/>
      <w:marTop w:val="0"/>
      <w:marBottom w:val="0"/>
      <w:divBdr>
        <w:top w:val="none" w:sz="0" w:space="0" w:color="auto"/>
        <w:left w:val="none" w:sz="0" w:space="0" w:color="auto"/>
        <w:bottom w:val="none" w:sz="0" w:space="0" w:color="auto"/>
        <w:right w:val="none" w:sz="0" w:space="0" w:color="auto"/>
      </w:divBdr>
    </w:div>
    <w:div w:id="1495143347">
      <w:bodyDiv w:val="1"/>
      <w:marLeft w:val="0"/>
      <w:marRight w:val="0"/>
      <w:marTop w:val="0"/>
      <w:marBottom w:val="0"/>
      <w:divBdr>
        <w:top w:val="none" w:sz="0" w:space="0" w:color="auto"/>
        <w:left w:val="none" w:sz="0" w:space="0" w:color="auto"/>
        <w:bottom w:val="none" w:sz="0" w:space="0" w:color="auto"/>
        <w:right w:val="none" w:sz="0" w:space="0" w:color="auto"/>
      </w:divBdr>
    </w:div>
    <w:div w:id="1523204964">
      <w:bodyDiv w:val="1"/>
      <w:marLeft w:val="0"/>
      <w:marRight w:val="0"/>
      <w:marTop w:val="0"/>
      <w:marBottom w:val="0"/>
      <w:divBdr>
        <w:top w:val="none" w:sz="0" w:space="0" w:color="auto"/>
        <w:left w:val="none" w:sz="0" w:space="0" w:color="auto"/>
        <w:bottom w:val="none" w:sz="0" w:space="0" w:color="auto"/>
        <w:right w:val="none" w:sz="0" w:space="0" w:color="auto"/>
      </w:divBdr>
    </w:div>
    <w:div w:id="1527282308">
      <w:bodyDiv w:val="1"/>
      <w:marLeft w:val="0"/>
      <w:marRight w:val="0"/>
      <w:marTop w:val="0"/>
      <w:marBottom w:val="0"/>
      <w:divBdr>
        <w:top w:val="none" w:sz="0" w:space="0" w:color="auto"/>
        <w:left w:val="none" w:sz="0" w:space="0" w:color="auto"/>
        <w:bottom w:val="none" w:sz="0" w:space="0" w:color="auto"/>
        <w:right w:val="none" w:sz="0" w:space="0" w:color="auto"/>
      </w:divBdr>
    </w:div>
    <w:div w:id="1527868319">
      <w:bodyDiv w:val="1"/>
      <w:marLeft w:val="0"/>
      <w:marRight w:val="0"/>
      <w:marTop w:val="0"/>
      <w:marBottom w:val="0"/>
      <w:divBdr>
        <w:top w:val="none" w:sz="0" w:space="0" w:color="auto"/>
        <w:left w:val="none" w:sz="0" w:space="0" w:color="auto"/>
        <w:bottom w:val="none" w:sz="0" w:space="0" w:color="auto"/>
        <w:right w:val="none" w:sz="0" w:space="0" w:color="auto"/>
      </w:divBdr>
    </w:div>
    <w:div w:id="1542739779">
      <w:bodyDiv w:val="1"/>
      <w:marLeft w:val="0"/>
      <w:marRight w:val="0"/>
      <w:marTop w:val="0"/>
      <w:marBottom w:val="0"/>
      <w:divBdr>
        <w:top w:val="none" w:sz="0" w:space="0" w:color="auto"/>
        <w:left w:val="none" w:sz="0" w:space="0" w:color="auto"/>
        <w:bottom w:val="none" w:sz="0" w:space="0" w:color="auto"/>
        <w:right w:val="none" w:sz="0" w:space="0" w:color="auto"/>
      </w:divBdr>
    </w:div>
    <w:div w:id="1544097342">
      <w:bodyDiv w:val="1"/>
      <w:marLeft w:val="0"/>
      <w:marRight w:val="0"/>
      <w:marTop w:val="0"/>
      <w:marBottom w:val="0"/>
      <w:divBdr>
        <w:top w:val="none" w:sz="0" w:space="0" w:color="auto"/>
        <w:left w:val="none" w:sz="0" w:space="0" w:color="auto"/>
        <w:bottom w:val="none" w:sz="0" w:space="0" w:color="auto"/>
        <w:right w:val="none" w:sz="0" w:space="0" w:color="auto"/>
      </w:divBdr>
    </w:div>
    <w:div w:id="1559053875">
      <w:bodyDiv w:val="1"/>
      <w:marLeft w:val="0"/>
      <w:marRight w:val="0"/>
      <w:marTop w:val="0"/>
      <w:marBottom w:val="0"/>
      <w:divBdr>
        <w:top w:val="none" w:sz="0" w:space="0" w:color="auto"/>
        <w:left w:val="none" w:sz="0" w:space="0" w:color="auto"/>
        <w:bottom w:val="none" w:sz="0" w:space="0" w:color="auto"/>
        <w:right w:val="none" w:sz="0" w:space="0" w:color="auto"/>
      </w:divBdr>
    </w:div>
    <w:div w:id="1560432116">
      <w:bodyDiv w:val="1"/>
      <w:marLeft w:val="0"/>
      <w:marRight w:val="0"/>
      <w:marTop w:val="0"/>
      <w:marBottom w:val="0"/>
      <w:divBdr>
        <w:top w:val="none" w:sz="0" w:space="0" w:color="auto"/>
        <w:left w:val="none" w:sz="0" w:space="0" w:color="auto"/>
        <w:bottom w:val="none" w:sz="0" w:space="0" w:color="auto"/>
        <w:right w:val="none" w:sz="0" w:space="0" w:color="auto"/>
      </w:divBdr>
    </w:div>
    <w:div w:id="1560705043">
      <w:bodyDiv w:val="1"/>
      <w:marLeft w:val="0"/>
      <w:marRight w:val="0"/>
      <w:marTop w:val="0"/>
      <w:marBottom w:val="0"/>
      <w:divBdr>
        <w:top w:val="none" w:sz="0" w:space="0" w:color="auto"/>
        <w:left w:val="none" w:sz="0" w:space="0" w:color="auto"/>
        <w:bottom w:val="none" w:sz="0" w:space="0" w:color="auto"/>
        <w:right w:val="none" w:sz="0" w:space="0" w:color="auto"/>
      </w:divBdr>
    </w:div>
    <w:div w:id="1572689351">
      <w:bodyDiv w:val="1"/>
      <w:marLeft w:val="0"/>
      <w:marRight w:val="0"/>
      <w:marTop w:val="0"/>
      <w:marBottom w:val="0"/>
      <w:divBdr>
        <w:top w:val="none" w:sz="0" w:space="0" w:color="auto"/>
        <w:left w:val="none" w:sz="0" w:space="0" w:color="auto"/>
        <w:bottom w:val="none" w:sz="0" w:space="0" w:color="auto"/>
        <w:right w:val="none" w:sz="0" w:space="0" w:color="auto"/>
      </w:divBdr>
    </w:div>
    <w:div w:id="1579634795">
      <w:bodyDiv w:val="1"/>
      <w:marLeft w:val="0"/>
      <w:marRight w:val="0"/>
      <w:marTop w:val="0"/>
      <w:marBottom w:val="0"/>
      <w:divBdr>
        <w:top w:val="none" w:sz="0" w:space="0" w:color="auto"/>
        <w:left w:val="none" w:sz="0" w:space="0" w:color="auto"/>
        <w:bottom w:val="none" w:sz="0" w:space="0" w:color="auto"/>
        <w:right w:val="none" w:sz="0" w:space="0" w:color="auto"/>
      </w:divBdr>
    </w:div>
    <w:div w:id="1582332012">
      <w:bodyDiv w:val="1"/>
      <w:marLeft w:val="0"/>
      <w:marRight w:val="0"/>
      <w:marTop w:val="0"/>
      <w:marBottom w:val="0"/>
      <w:divBdr>
        <w:top w:val="none" w:sz="0" w:space="0" w:color="auto"/>
        <w:left w:val="none" w:sz="0" w:space="0" w:color="auto"/>
        <w:bottom w:val="none" w:sz="0" w:space="0" w:color="auto"/>
        <w:right w:val="none" w:sz="0" w:space="0" w:color="auto"/>
      </w:divBdr>
    </w:div>
    <w:div w:id="1584490307">
      <w:bodyDiv w:val="1"/>
      <w:marLeft w:val="0"/>
      <w:marRight w:val="0"/>
      <w:marTop w:val="0"/>
      <w:marBottom w:val="0"/>
      <w:divBdr>
        <w:top w:val="none" w:sz="0" w:space="0" w:color="auto"/>
        <w:left w:val="none" w:sz="0" w:space="0" w:color="auto"/>
        <w:bottom w:val="none" w:sz="0" w:space="0" w:color="auto"/>
        <w:right w:val="none" w:sz="0" w:space="0" w:color="auto"/>
      </w:divBdr>
    </w:div>
    <w:div w:id="1589539781">
      <w:bodyDiv w:val="1"/>
      <w:marLeft w:val="0"/>
      <w:marRight w:val="0"/>
      <w:marTop w:val="0"/>
      <w:marBottom w:val="0"/>
      <w:divBdr>
        <w:top w:val="none" w:sz="0" w:space="0" w:color="auto"/>
        <w:left w:val="none" w:sz="0" w:space="0" w:color="auto"/>
        <w:bottom w:val="none" w:sz="0" w:space="0" w:color="auto"/>
        <w:right w:val="none" w:sz="0" w:space="0" w:color="auto"/>
      </w:divBdr>
    </w:div>
    <w:div w:id="1590313491">
      <w:bodyDiv w:val="1"/>
      <w:marLeft w:val="0"/>
      <w:marRight w:val="0"/>
      <w:marTop w:val="0"/>
      <w:marBottom w:val="0"/>
      <w:divBdr>
        <w:top w:val="none" w:sz="0" w:space="0" w:color="auto"/>
        <w:left w:val="none" w:sz="0" w:space="0" w:color="auto"/>
        <w:bottom w:val="none" w:sz="0" w:space="0" w:color="auto"/>
        <w:right w:val="none" w:sz="0" w:space="0" w:color="auto"/>
      </w:divBdr>
    </w:div>
    <w:div w:id="1597788469">
      <w:bodyDiv w:val="1"/>
      <w:marLeft w:val="0"/>
      <w:marRight w:val="0"/>
      <w:marTop w:val="0"/>
      <w:marBottom w:val="0"/>
      <w:divBdr>
        <w:top w:val="none" w:sz="0" w:space="0" w:color="auto"/>
        <w:left w:val="none" w:sz="0" w:space="0" w:color="auto"/>
        <w:bottom w:val="none" w:sz="0" w:space="0" w:color="auto"/>
        <w:right w:val="none" w:sz="0" w:space="0" w:color="auto"/>
      </w:divBdr>
    </w:div>
    <w:div w:id="1604725322">
      <w:bodyDiv w:val="1"/>
      <w:marLeft w:val="0"/>
      <w:marRight w:val="0"/>
      <w:marTop w:val="0"/>
      <w:marBottom w:val="0"/>
      <w:divBdr>
        <w:top w:val="none" w:sz="0" w:space="0" w:color="auto"/>
        <w:left w:val="none" w:sz="0" w:space="0" w:color="auto"/>
        <w:bottom w:val="none" w:sz="0" w:space="0" w:color="auto"/>
        <w:right w:val="none" w:sz="0" w:space="0" w:color="auto"/>
      </w:divBdr>
    </w:div>
    <w:div w:id="1605727895">
      <w:bodyDiv w:val="1"/>
      <w:marLeft w:val="0"/>
      <w:marRight w:val="0"/>
      <w:marTop w:val="0"/>
      <w:marBottom w:val="0"/>
      <w:divBdr>
        <w:top w:val="none" w:sz="0" w:space="0" w:color="auto"/>
        <w:left w:val="none" w:sz="0" w:space="0" w:color="auto"/>
        <w:bottom w:val="none" w:sz="0" w:space="0" w:color="auto"/>
        <w:right w:val="none" w:sz="0" w:space="0" w:color="auto"/>
      </w:divBdr>
    </w:div>
    <w:div w:id="1609005399">
      <w:bodyDiv w:val="1"/>
      <w:marLeft w:val="0"/>
      <w:marRight w:val="0"/>
      <w:marTop w:val="0"/>
      <w:marBottom w:val="0"/>
      <w:divBdr>
        <w:top w:val="none" w:sz="0" w:space="0" w:color="auto"/>
        <w:left w:val="none" w:sz="0" w:space="0" w:color="auto"/>
        <w:bottom w:val="none" w:sz="0" w:space="0" w:color="auto"/>
        <w:right w:val="none" w:sz="0" w:space="0" w:color="auto"/>
      </w:divBdr>
    </w:div>
    <w:div w:id="1627276873">
      <w:bodyDiv w:val="1"/>
      <w:marLeft w:val="0"/>
      <w:marRight w:val="0"/>
      <w:marTop w:val="0"/>
      <w:marBottom w:val="0"/>
      <w:divBdr>
        <w:top w:val="none" w:sz="0" w:space="0" w:color="auto"/>
        <w:left w:val="none" w:sz="0" w:space="0" w:color="auto"/>
        <w:bottom w:val="none" w:sz="0" w:space="0" w:color="auto"/>
        <w:right w:val="none" w:sz="0" w:space="0" w:color="auto"/>
      </w:divBdr>
    </w:div>
    <w:div w:id="1632974552">
      <w:bodyDiv w:val="1"/>
      <w:marLeft w:val="0"/>
      <w:marRight w:val="0"/>
      <w:marTop w:val="0"/>
      <w:marBottom w:val="0"/>
      <w:divBdr>
        <w:top w:val="none" w:sz="0" w:space="0" w:color="auto"/>
        <w:left w:val="none" w:sz="0" w:space="0" w:color="auto"/>
        <w:bottom w:val="none" w:sz="0" w:space="0" w:color="auto"/>
        <w:right w:val="none" w:sz="0" w:space="0" w:color="auto"/>
      </w:divBdr>
    </w:div>
    <w:div w:id="1633293398">
      <w:bodyDiv w:val="1"/>
      <w:marLeft w:val="0"/>
      <w:marRight w:val="0"/>
      <w:marTop w:val="0"/>
      <w:marBottom w:val="0"/>
      <w:divBdr>
        <w:top w:val="none" w:sz="0" w:space="0" w:color="auto"/>
        <w:left w:val="none" w:sz="0" w:space="0" w:color="auto"/>
        <w:bottom w:val="none" w:sz="0" w:space="0" w:color="auto"/>
        <w:right w:val="none" w:sz="0" w:space="0" w:color="auto"/>
      </w:divBdr>
    </w:div>
    <w:div w:id="1636637180">
      <w:bodyDiv w:val="1"/>
      <w:marLeft w:val="0"/>
      <w:marRight w:val="0"/>
      <w:marTop w:val="0"/>
      <w:marBottom w:val="0"/>
      <w:divBdr>
        <w:top w:val="none" w:sz="0" w:space="0" w:color="auto"/>
        <w:left w:val="none" w:sz="0" w:space="0" w:color="auto"/>
        <w:bottom w:val="none" w:sz="0" w:space="0" w:color="auto"/>
        <w:right w:val="none" w:sz="0" w:space="0" w:color="auto"/>
      </w:divBdr>
    </w:div>
    <w:div w:id="1646154920">
      <w:bodyDiv w:val="1"/>
      <w:marLeft w:val="0"/>
      <w:marRight w:val="0"/>
      <w:marTop w:val="0"/>
      <w:marBottom w:val="0"/>
      <w:divBdr>
        <w:top w:val="none" w:sz="0" w:space="0" w:color="auto"/>
        <w:left w:val="none" w:sz="0" w:space="0" w:color="auto"/>
        <w:bottom w:val="none" w:sz="0" w:space="0" w:color="auto"/>
        <w:right w:val="none" w:sz="0" w:space="0" w:color="auto"/>
      </w:divBdr>
    </w:div>
    <w:div w:id="1650746280">
      <w:bodyDiv w:val="1"/>
      <w:marLeft w:val="0"/>
      <w:marRight w:val="0"/>
      <w:marTop w:val="0"/>
      <w:marBottom w:val="0"/>
      <w:divBdr>
        <w:top w:val="none" w:sz="0" w:space="0" w:color="auto"/>
        <w:left w:val="none" w:sz="0" w:space="0" w:color="auto"/>
        <w:bottom w:val="none" w:sz="0" w:space="0" w:color="auto"/>
        <w:right w:val="none" w:sz="0" w:space="0" w:color="auto"/>
      </w:divBdr>
    </w:div>
    <w:div w:id="1654720408">
      <w:bodyDiv w:val="1"/>
      <w:marLeft w:val="0"/>
      <w:marRight w:val="0"/>
      <w:marTop w:val="0"/>
      <w:marBottom w:val="0"/>
      <w:divBdr>
        <w:top w:val="none" w:sz="0" w:space="0" w:color="auto"/>
        <w:left w:val="none" w:sz="0" w:space="0" w:color="auto"/>
        <w:bottom w:val="none" w:sz="0" w:space="0" w:color="auto"/>
        <w:right w:val="none" w:sz="0" w:space="0" w:color="auto"/>
      </w:divBdr>
    </w:div>
    <w:div w:id="1658143567">
      <w:bodyDiv w:val="1"/>
      <w:marLeft w:val="0"/>
      <w:marRight w:val="0"/>
      <w:marTop w:val="0"/>
      <w:marBottom w:val="0"/>
      <w:divBdr>
        <w:top w:val="none" w:sz="0" w:space="0" w:color="auto"/>
        <w:left w:val="none" w:sz="0" w:space="0" w:color="auto"/>
        <w:bottom w:val="none" w:sz="0" w:space="0" w:color="auto"/>
        <w:right w:val="none" w:sz="0" w:space="0" w:color="auto"/>
      </w:divBdr>
    </w:div>
    <w:div w:id="1661956162">
      <w:bodyDiv w:val="1"/>
      <w:marLeft w:val="0"/>
      <w:marRight w:val="0"/>
      <w:marTop w:val="0"/>
      <w:marBottom w:val="0"/>
      <w:divBdr>
        <w:top w:val="none" w:sz="0" w:space="0" w:color="auto"/>
        <w:left w:val="none" w:sz="0" w:space="0" w:color="auto"/>
        <w:bottom w:val="none" w:sz="0" w:space="0" w:color="auto"/>
        <w:right w:val="none" w:sz="0" w:space="0" w:color="auto"/>
      </w:divBdr>
    </w:div>
    <w:div w:id="1662195936">
      <w:bodyDiv w:val="1"/>
      <w:marLeft w:val="0"/>
      <w:marRight w:val="0"/>
      <w:marTop w:val="0"/>
      <w:marBottom w:val="0"/>
      <w:divBdr>
        <w:top w:val="none" w:sz="0" w:space="0" w:color="auto"/>
        <w:left w:val="none" w:sz="0" w:space="0" w:color="auto"/>
        <w:bottom w:val="none" w:sz="0" w:space="0" w:color="auto"/>
        <w:right w:val="none" w:sz="0" w:space="0" w:color="auto"/>
      </w:divBdr>
    </w:div>
    <w:div w:id="1680424327">
      <w:bodyDiv w:val="1"/>
      <w:marLeft w:val="0"/>
      <w:marRight w:val="0"/>
      <w:marTop w:val="0"/>
      <w:marBottom w:val="0"/>
      <w:divBdr>
        <w:top w:val="none" w:sz="0" w:space="0" w:color="auto"/>
        <w:left w:val="none" w:sz="0" w:space="0" w:color="auto"/>
        <w:bottom w:val="none" w:sz="0" w:space="0" w:color="auto"/>
        <w:right w:val="none" w:sz="0" w:space="0" w:color="auto"/>
      </w:divBdr>
    </w:div>
    <w:div w:id="1684086498">
      <w:bodyDiv w:val="1"/>
      <w:marLeft w:val="0"/>
      <w:marRight w:val="0"/>
      <w:marTop w:val="0"/>
      <w:marBottom w:val="0"/>
      <w:divBdr>
        <w:top w:val="none" w:sz="0" w:space="0" w:color="auto"/>
        <w:left w:val="none" w:sz="0" w:space="0" w:color="auto"/>
        <w:bottom w:val="none" w:sz="0" w:space="0" w:color="auto"/>
        <w:right w:val="none" w:sz="0" w:space="0" w:color="auto"/>
      </w:divBdr>
    </w:div>
    <w:div w:id="1699742530">
      <w:bodyDiv w:val="1"/>
      <w:marLeft w:val="0"/>
      <w:marRight w:val="0"/>
      <w:marTop w:val="0"/>
      <w:marBottom w:val="0"/>
      <w:divBdr>
        <w:top w:val="none" w:sz="0" w:space="0" w:color="auto"/>
        <w:left w:val="none" w:sz="0" w:space="0" w:color="auto"/>
        <w:bottom w:val="none" w:sz="0" w:space="0" w:color="auto"/>
        <w:right w:val="none" w:sz="0" w:space="0" w:color="auto"/>
      </w:divBdr>
    </w:div>
    <w:div w:id="1705864688">
      <w:bodyDiv w:val="1"/>
      <w:marLeft w:val="0"/>
      <w:marRight w:val="0"/>
      <w:marTop w:val="0"/>
      <w:marBottom w:val="0"/>
      <w:divBdr>
        <w:top w:val="none" w:sz="0" w:space="0" w:color="auto"/>
        <w:left w:val="none" w:sz="0" w:space="0" w:color="auto"/>
        <w:bottom w:val="none" w:sz="0" w:space="0" w:color="auto"/>
        <w:right w:val="none" w:sz="0" w:space="0" w:color="auto"/>
      </w:divBdr>
    </w:div>
    <w:div w:id="1711027627">
      <w:bodyDiv w:val="1"/>
      <w:marLeft w:val="0"/>
      <w:marRight w:val="0"/>
      <w:marTop w:val="0"/>
      <w:marBottom w:val="0"/>
      <w:divBdr>
        <w:top w:val="none" w:sz="0" w:space="0" w:color="auto"/>
        <w:left w:val="none" w:sz="0" w:space="0" w:color="auto"/>
        <w:bottom w:val="none" w:sz="0" w:space="0" w:color="auto"/>
        <w:right w:val="none" w:sz="0" w:space="0" w:color="auto"/>
      </w:divBdr>
    </w:div>
    <w:div w:id="1725568453">
      <w:bodyDiv w:val="1"/>
      <w:marLeft w:val="0"/>
      <w:marRight w:val="0"/>
      <w:marTop w:val="0"/>
      <w:marBottom w:val="0"/>
      <w:divBdr>
        <w:top w:val="none" w:sz="0" w:space="0" w:color="auto"/>
        <w:left w:val="none" w:sz="0" w:space="0" w:color="auto"/>
        <w:bottom w:val="none" w:sz="0" w:space="0" w:color="auto"/>
        <w:right w:val="none" w:sz="0" w:space="0" w:color="auto"/>
      </w:divBdr>
    </w:div>
    <w:div w:id="1745643930">
      <w:bodyDiv w:val="1"/>
      <w:marLeft w:val="0"/>
      <w:marRight w:val="0"/>
      <w:marTop w:val="0"/>
      <w:marBottom w:val="0"/>
      <w:divBdr>
        <w:top w:val="none" w:sz="0" w:space="0" w:color="auto"/>
        <w:left w:val="none" w:sz="0" w:space="0" w:color="auto"/>
        <w:bottom w:val="none" w:sz="0" w:space="0" w:color="auto"/>
        <w:right w:val="none" w:sz="0" w:space="0" w:color="auto"/>
      </w:divBdr>
    </w:div>
    <w:div w:id="1752922461">
      <w:bodyDiv w:val="1"/>
      <w:marLeft w:val="0"/>
      <w:marRight w:val="0"/>
      <w:marTop w:val="0"/>
      <w:marBottom w:val="0"/>
      <w:divBdr>
        <w:top w:val="none" w:sz="0" w:space="0" w:color="auto"/>
        <w:left w:val="none" w:sz="0" w:space="0" w:color="auto"/>
        <w:bottom w:val="none" w:sz="0" w:space="0" w:color="auto"/>
        <w:right w:val="none" w:sz="0" w:space="0" w:color="auto"/>
      </w:divBdr>
    </w:div>
    <w:div w:id="1761099061">
      <w:bodyDiv w:val="1"/>
      <w:marLeft w:val="0"/>
      <w:marRight w:val="0"/>
      <w:marTop w:val="0"/>
      <w:marBottom w:val="0"/>
      <w:divBdr>
        <w:top w:val="none" w:sz="0" w:space="0" w:color="auto"/>
        <w:left w:val="none" w:sz="0" w:space="0" w:color="auto"/>
        <w:bottom w:val="none" w:sz="0" w:space="0" w:color="auto"/>
        <w:right w:val="none" w:sz="0" w:space="0" w:color="auto"/>
      </w:divBdr>
    </w:div>
    <w:div w:id="1767075497">
      <w:bodyDiv w:val="1"/>
      <w:marLeft w:val="0"/>
      <w:marRight w:val="0"/>
      <w:marTop w:val="0"/>
      <w:marBottom w:val="0"/>
      <w:divBdr>
        <w:top w:val="none" w:sz="0" w:space="0" w:color="auto"/>
        <w:left w:val="none" w:sz="0" w:space="0" w:color="auto"/>
        <w:bottom w:val="none" w:sz="0" w:space="0" w:color="auto"/>
        <w:right w:val="none" w:sz="0" w:space="0" w:color="auto"/>
      </w:divBdr>
    </w:div>
    <w:div w:id="1772235480">
      <w:bodyDiv w:val="1"/>
      <w:marLeft w:val="0"/>
      <w:marRight w:val="0"/>
      <w:marTop w:val="0"/>
      <w:marBottom w:val="0"/>
      <w:divBdr>
        <w:top w:val="none" w:sz="0" w:space="0" w:color="auto"/>
        <w:left w:val="none" w:sz="0" w:space="0" w:color="auto"/>
        <w:bottom w:val="none" w:sz="0" w:space="0" w:color="auto"/>
        <w:right w:val="none" w:sz="0" w:space="0" w:color="auto"/>
      </w:divBdr>
    </w:div>
    <w:div w:id="1776510768">
      <w:bodyDiv w:val="1"/>
      <w:marLeft w:val="0"/>
      <w:marRight w:val="0"/>
      <w:marTop w:val="0"/>
      <w:marBottom w:val="0"/>
      <w:divBdr>
        <w:top w:val="none" w:sz="0" w:space="0" w:color="auto"/>
        <w:left w:val="none" w:sz="0" w:space="0" w:color="auto"/>
        <w:bottom w:val="none" w:sz="0" w:space="0" w:color="auto"/>
        <w:right w:val="none" w:sz="0" w:space="0" w:color="auto"/>
      </w:divBdr>
    </w:div>
    <w:div w:id="1777485313">
      <w:bodyDiv w:val="1"/>
      <w:marLeft w:val="0"/>
      <w:marRight w:val="0"/>
      <w:marTop w:val="0"/>
      <w:marBottom w:val="0"/>
      <w:divBdr>
        <w:top w:val="none" w:sz="0" w:space="0" w:color="auto"/>
        <w:left w:val="none" w:sz="0" w:space="0" w:color="auto"/>
        <w:bottom w:val="none" w:sz="0" w:space="0" w:color="auto"/>
        <w:right w:val="none" w:sz="0" w:space="0" w:color="auto"/>
      </w:divBdr>
    </w:div>
    <w:div w:id="1777796649">
      <w:bodyDiv w:val="1"/>
      <w:marLeft w:val="0"/>
      <w:marRight w:val="0"/>
      <w:marTop w:val="0"/>
      <w:marBottom w:val="0"/>
      <w:divBdr>
        <w:top w:val="none" w:sz="0" w:space="0" w:color="auto"/>
        <w:left w:val="none" w:sz="0" w:space="0" w:color="auto"/>
        <w:bottom w:val="none" w:sz="0" w:space="0" w:color="auto"/>
        <w:right w:val="none" w:sz="0" w:space="0" w:color="auto"/>
      </w:divBdr>
    </w:div>
    <w:div w:id="1778258620">
      <w:bodyDiv w:val="1"/>
      <w:marLeft w:val="0"/>
      <w:marRight w:val="0"/>
      <w:marTop w:val="0"/>
      <w:marBottom w:val="0"/>
      <w:divBdr>
        <w:top w:val="none" w:sz="0" w:space="0" w:color="auto"/>
        <w:left w:val="none" w:sz="0" w:space="0" w:color="auto"/>
        <w:bottom w:val="none" w:sz="0" w:space="0" w:color="auto"/>
        <w:right w:val="none" w:sz="0" w:space="0" w:color="auto"/>
      </w:divBdr>
    </w:div>
    <w:div w:id="1780371729">
      <w:bodyDiv w:val="1"/>
      <w:marLeft w:val="0"/>
      <w:marRight w:val="0"/>
      <w:marTop w:val="0"/>
      <w:marBottom w:val="0"/>
      <w:divBdr>
        <w:top w:val="none" w:sz="0" w:space="0" w:color="auto"/>
        <w:left w:val="none" w:sz="0" w:space="0" w:color="auto"/>
        <w:bottom w:val="none" w:sz="0" w:space="0" w:color="auto"/>
        <w:right w:val="none" w:sz="0" w:space="0" w:color="auto"/>
      </w:divBdr>
    </w:div>
    <w:div w:id="1787700785">
      <w:bodyDiv w:val="1"/>
      <w:marLeft w:val="0"/>
      <w:marRight w:val="0"/>
      <w:marTop w:val="0"/>
      <w:marBottom w:val="0"/>
      <w:divBdr>
        <w:top w:val="none" w:sz="0" w:space="0" w:color="auto"/>
        <w:left w:val="none" w:sz="0" w:space="0" w:color="auto"/>
        <w:bottom w:val="none" w:sz="0" w:space="0" w:color="auto"/>
        <w:right w:val="none" w:sz="0" w:space="0" w:color="auto"/>
      </w:divBdr>
    </w:div>
    <w:div w:id="1801339537">
      <w:bodyDiv w:val="1"/>
      <w:marLeft w:val="0"/>
      <w:marRight w:val="0"/>
      <w:marTop w:val="0"/>
      <w:marBottom w:val="0"/>
      <w:divBdr>
        <w:top w:val="none" w:sz="0" w:space="0" w:color="auto"/>
        <w:left w:val="none" w:sz="0" w:space="0" w:color="auto"/>
        <w:bottom w:val="none" w:sz="0" w:space="0" w:color="auto"/>
        <w:right w:val="none" w:sz="0" w:space="0" w:color="auto"/>
      </w:divBdr>
    </w:div>
    <w:div w:id="1801653907">
      <w:bodyDiv w:val="1"/>
      <w:marLeft w:val="0"/>
      <w:marRight w:val="0"/>
      <w:marTop w:val="0"/>
      <w:marBottom w:val="0"/>
      <w:divBdr>
        <w:top w:val="none" w:sz="0" w:space="0" w:color="auto"/>
        <w:left w:val="none" w:sz="0" w:space="0" w:color="auto"/>
        <w:bottom w:val="none" w:sz="0" w:space="0" w:color="auto"/>
        <w:right w:val="none" w:sz="0" w:space="0" w:color="auto"/>
      </w:divBdr>
    </w:div>
    <w:div w:id="1813015284">
      <w:bodyDiv w:val="1"/>
      <w:marLeft w:val="0"/>
      <w:marRight w:val="0"/>
      <w:marTop w:val="0"/>
      <w:marBottom w:val="0"/>
      <w:divBdr>
        <w:top w:val="none" w:sz="0" w:space="0" w:color="auto"/>
        <w:left w:val="none" w:sz="0" w:space="0" w:color="auto"/>
        <w:bottom w:val="none" w:sz="0" w:space="0" w:color="auto"/>
        <w:right w:val="none" w:sz="0" w:space="0" w:color="auto"/>
      </w:divBdr>
    </w:div>
    <w:div w:id="1819956009">
      <w:bodyDiv w:val="1"/>
      <w:marLeft w:val="0"/>
      <w:marRight w:val="0"/>
      <w:marTop w:val="0"/>
      <w:marBottom w:val="0"/>
      <w:divBdr>
        <w:top w:val="none" w:sz="0" w:space="0" w:color="auto"/>
        <w:left w:val="none" w:sz="0" w:space="0" w:color="auto"/>
        <w:bottom w:val="none" w:sz="0" w:space="0" w:color="auto"/>
        <w:right w:val="none" w:sz="0" w:space="0" w:color="auto"/>
      </w:divBdr>
    </w:div>
    <w:div w:id="1830368951">
      <w:bodyDiv w:val="1"/>
      <w:marLeft w:val="0"/>
      <w:marRight w:val="0"/>
      <w:marTop w:val="0"/>
      <w:marBottom w:val="0"/>
      <w:divBdr>
        <w:top w:val="none" w:sz="0" w:space="0" w:color="auto"/>
        <w:left w:val="none" w:sz="0" w:space="0" w:color="auto"/>
        <w:bottom w:val="none" w:sz="0" w:space="0" w:color="auto"/>
        <w:right w:val="none" w:sz="0" w:space="0" w:color="auto"/>
      </w:divBdr>
    </w:div>
    <w:div w:id="1837768700">
      <w:bodyDiv w:val="1"/>
      <w:marLeft w:val="0"/>
      <w:marRight w:val="0"/>
      <w:marTop w:val="0"/>
      <w:marBottom w:val="0"/>
      <w:divBdr>
        <w:top w:val="none" w:sz="0" w:space="0" w:color="auto"/>
        <w:left w:val="none" w:sz="0" w:space="0" w:color="auto"/>
        <w:bottom w:val="none" w:sz="0" w:space="0" w:color="auto"/>
        <w:right w:val="none" w:sz="0" w:space="0" w:color="auto"/>
      </w:divBdr>
    </w:div>
    <w:div w:id="1848254733">
      <w:bodyDiv w:val="1"/>
      <w:marLeft w:val="0"/>
      <w:marRight w:val="0"/>
      <w:marTop w:val="0"/>
      <w:marBottom w:val="0"/>
      <w:divBdr>
        <w:top w:val="none" w:sz="0" w:space="0" w:color="auto"/>
        <w:left w:val="none" w:sz="0" w:space="0" w:color="auto"/>
        <w:bottom w:val="none" w:sz="0" w:space="0" w:color="auto"/>
        <w:right w:val="none" w:sz="0" w:space="0" w:color="auto"/>
      </w:divBdr>
    </w:div>
    <w:div w:id="1854761413">
      <w:bodyDiv w:val="1"/>
      <w:marLeft w:val="0"/>
      <w:marRight w:val="0"/>
      <w:marTop w:val="0"/>
      <w:marBottom w:val="0"/>
      <w:divBdr>
        <w:top w:val="none" w:sz="0" w:space="0" w:color="auto"/>
        <w:left w:val="none" w:sz="0" w:space="0" w:color="auto"/>
        <w:bottom w:val="none" w:sz="0" w:space="0" w:color="auto"/>
        <w:right w:val="none" w:sz="0" w:space="0" w:color="auto"/>
      </w:divBdr>
    </w:div>
    <w:div w:id="1884099356">
      <w:bodyDiv w:val="1"/>
      <w:marLeft w:val="0"/>
      <w:marRight w:val="0"/>
      <w:marTop w:val="0"/>
      <w:marBottom w:val="0"/>
      <w:divBdr>
        <w:top w:val="none" w:sz="0" w:space="0" w:color="auto"/>
        <w:left w:val="none" w:sz="0" w:space="0" w:color="auto"/>
        <w:bottom w:val="none" w:sz="0" w:space="0" w:color="auto"/>
        <w:right w:val="none" w:sz="0" w:space="0" w:color="auto"/>
      </w:divBdr>
    </w:div>
    <w:div w:id="1888255782">
      <w:bodyDiv w:val="1"/>
      <w:marLeft w:val="0"/>
      <w:marRight w:val="0"/>
      <w:marTop w:val="0"/>
      <w:marBottom w:val="0"/>
      <w:divBdr>
        <w:top w:val="none" w:sz="0" w:space="0" w:color="auto"/>
        <w:left w:val="none" w:sz="0" w:space="0" w:color="auto"/>
        <w:bottom w:val="none" w:sz="0" w:space="0" w:color="auto"/>
        <w:right w:val="none" w:sz="0" w:space="0" w:color="auto"/>
      </w:divBdr>
    </w:div>
    <w:div w:id="1890679036">
      <w:bodyDiv w:val="1"/>
      <w:marLeft w:val="0"/>
      <w:marRight w:val="0"/>
      <w:marTop w:val="0"/>
      <w:marBottom w:val="0"/>
      <w:divBdr>
        <w:top w:val="none" w:sz="0" w:space="0" w:color="auto"/>
        <w:left w:val="none" w:sz="0" w:space="0" w:color="auto"/>
        <w:bottom w:val="none" w:sz="0" w:space="0" w:color="auto"/>
        <w:right w:val="none" w:sz="0" w:space="0" w:color="auto"/>
      </w:divBdr>
    </w:div>
    <w:div w:id="1903715659">
      <w:bodyDiv w:val="1"/>
      <w:marLeft w:val="0"/>
      <w:marRight w:val="0"/>
      <w:marTop w:val="0"/>
      <w:marBottom w:val="0"/>
      <w:divBdr>
        <w:top w:val="none" w:sz="0" w:space="0" w:color="auto"/>
        <w:left w:val="none" w:sz="0" w:space="0" w:color="auto"/>
        <w:bottom w:val="none" w:sz="0" w:space="0" w:color="auto"/>
        <w:right w:val="none" w:sz="0" w:space="0" w:color="auto"/>
      </w:divBdr>
    </w:div>
    <w:div w:id="1909458237">
      <w:bodyDiv w:val="1"/>
      <w:marLeft w:val="0"/>
      <w:marRight w:val="0"/>
      <w:marTop w:val="0"/>
      <w:marBottom w:val="0"/>
      <w:divBdr>
        <w:top w:val="none" w:sz="0" w:space="0" w:color="auto"/>
        <w:left w:val="none" w:sz="0" w:space="0" w:color="auto"/>
        <w:bottom w:val="none" w:sz="0" w:space="0" w:color="auto"/>
        <w:right w:val="none" w:sz="0" w:space="0" w:color="auto"/>
      </w:divBdr>
    </w:div>
    <w:div w:id="1913000869">
      <w:bodyDiv w:val="1"/>
      <w:marLeft w:val="0"/>
      <w:marRight w:val="0"/>
      <w:marTop w:val="0"/>
      <w:marBottom w:val="0"/>
      <w:divBdr>
        <w:top w:val="none" w:sz="0" w:space="0" w:color="auto"/>
        <w:left w:val="none" w:sz="0" w:space="0" w:color="auto"/>
        <w:bottom w:val="none" w:sz="0" w:space="0" w:color="auto"/>
        <w:right w:val="none" w:sz="0" w:space="0" w:color="auto"/>
      </w:divBdr>
    </w:div>
    <w:div w:id="1914468309">
      <w:bodyDiv w:val="1"/>
      <w:marLeft w:val="0"/>
      <w:marRight w:val="0"/>
      <w:marTop w:val="0"/>
      <w:marBottom w:val="0"/>
      <w:divBdr>
        <w:top w:val="none" w:sz="0" w:space="0" w:color="auto"/>
        <w:left w:val="none" w:sz="0" w:space="0" w:color="auto"/>
        <w:bottom w:val="none" w:sz="0" w:space="0" w:color="auto"/>
        <w:right w:val="none" w:sz="0" w:space="0" w:color="auto"/>
      </w:divBdr>
    </w:div>
    <w:div w:id="1925259834">
      <w:bodyDiv w:val="1"/>
      <w:marLeft w:val="0"/>
      <w:marRight w:val="0"/>
      <w:marTop w:val="0"/>
      <w:marBottom w:val="0"/>
      <w:divBdr>
        <w:top w:val="none" w:sz="0" w:space="0" w:color="auto"/>
        <w:left w:val="none" w:sz="0" w:space="0" w:color="auto"/>
        <w:bottom w:val="none" w:sz="0" w:space="0" w:color="auto"/>
        <w:right w:val="none" w:sz="0" w:space="0" w:color="auto"/>
      </w:divBdr>
    </w:div>
    <w:div w:id="1929118011">
      <w:bodyDiv w:val="1"/>
      <w:marLeft w:val="0"/>
      <w:marRight w:val="0"/>
      <w:marTop w:val="0"/>
      <w:marBottom w:val="0"/>
      <w:divBdr>
        <w:top w:val="none" w:sz="0" w:space="0" w:color="auto"/>
        <w:left w:val="none" w:sz="0" w:space="0" w:color="auto"/>
        <w:bottom w:val="none" w:sz="0" w:space="0" w:color="auto"/>
        <w:right w:val="none" w:sz="0" w:space="0" w:color="auto"/>
      </w:divBdr>
    </w:div>
    <w:div w:id="1934165927">
      <w:bodyDiv w:val="1"/>
      <w:marLeft w:val="0"/>
      <w:marRight w:val="0"/>
      <w:marTop w:val="0"/>
      <w:marBottom w:val="0"/>
      <w:divBdr>
        <w:top w:val="none" w:sz="0" w:space="0" w:color="auto"/>
        <w:left w:val="none" w:sz="0" w:space="0" w:color="auto"/>
        <w:bottom w:val="none" w:sz="0" w:space="0" w:color="auto"/>
        <w:right w:val="none" w:sz="0" w:space="0" w:color="auto"/>
      </w:divBdr>
    </w:div>
    <w:div w:id="1934896412">
      <w:bodyDiv w:val="1"/>
      <w:marLeft w:val="0"/>
      <w:marRight w:val="0"/>
      <w:marTop w:val="0"/>
      <w:marBottom w:val="0"/>
      <w:divBdr>
        <w:top w:val="none" w:sz="0" w:space="0" w:color="auto"/>
        <w:left w:val="none" w:sz="0" w:space="0" w:color="auto"/>
        <w:bottom w:val="none" w:sz="0" w:space="0" w:color="auto"/>
        <w:right w:val="none" w:sz="0" w:space="0" w:color="auto"/>
      </w:divBdr>
    </w:div>
    <w:div w:id="1945960720">
      <w:bodyDiv w:val="1"/>
      <w:marLeft w:val="0"/>
      <w:marRight w:val="0"/>
      <w:marTop w:val="0"/>
      <w:marBottom w:val="0"/>
      <w:divBdr>
        <w:top w:val="none" w:sz="0" w:space="0" w:color="auto"/>
        <w:left w:val="none" w:sz="0" w:space="0" w:color="auto"/>
        <w:bottom w:val="none" w:sz="0" w:space="0" w:color="auto"/>
        <w:right w:val="none" w:sz="0" w:space="0" w:color="auto"/>
      </w:divBdr>
    </w:div>
    <w:div w:id="1958440614">
      <w:bodyDiv w:val="1"/>
      <w:marLeft w:val="0"/>
      <w:marRight w:val="0"/>
      <w:marTop w:val="0"/>
      <w:marBottom w:val="0"/>
      <w:divBdr>
        <w:top w:val="none" w:sz="0" w:space="0" w:color="auto"/>
        <w:left w:val="none" w:sz="0" w:space="0" w:color="auto"/>
        <w:bottom w:val="none" w:sz="0" w:space="0" w:color="auto"/>
        <w:right w:val="none" w:sz="0" w:space="0" w:color="auto"/>
      </w:divBdr>
    </w:div>
    <w:div w:id="1966738025">
      <w:bodyDiv w:val="1"/>
      <w:marLeft w:val="0"/>
      <w:marRight w:val="0"/>
      <w:marTop w:val="0"/>
      <w:marBottom w:val="0"/>
      <w:divBdr>
        <w:top w:val="none" w:sz="0" w:space="0" w:color="auto"/>
        <w:left w:val="none" w:sz="0" w:space="0" w:color="auto"/>
        <w:bottom w:val="none" w:sz="0" w:space="0" w:color="auto"/>
        <w:right w:val="none" w:sz="0" w:space="0" w:color="auto"/>
      </w:divBdr>
    </w:div>
    <w:div w:id="1981810986">
      <w:bodyDiv w:val="1"/>
      <w:marLeft w:val="0"/>
      <w:marRight w:val="0"/>
      <w:marTop w:val="0"/>
      <w:marBottom w:val="0"/>
      <w:divBdr>
        <w:top w:val="none" w:sz="0" w:space="0" w:color="auto"/>
        <w:left w:val="none" w:sz="0" w:space="0" w:color="auto"/>
        <w:bottom w:val="none" w:sz="0" w:space="0" w:color="auto"/>
        <w:right w:val="none" w:sz="0" w:space="0" w:color="auto"/>
      </w:divBdr>
    </w:div>
    <w:div w:id="1984462154">
      <w:bodyDiv w:val="1"/>
      <w:marLeft w:val="0"/>
      <w:marRight w:val="0"/>
      <w:marTop w:val="0"/>
      <w:marBottom w:val="0"/>
      <w:divBdr>
        <w:top w:val="none" w:sz="0" w:space="0" w:color="auto"/>
        <w:left w:val="none" w:sz="0" w:space="0" w:color="auto"/>
        <w:bottom w:val="none" w:sz="0" w:space="0" w:color="auto"/>
        <w:right w:val="none" w:sz="0" w:space="0" w:color="auto"/>
      </w:divBdr>
    </w:div>
    <w:div w:id="1991513891">
      <w:bodyDiv w:val="1"/>
      <w:marLeft w:val="0"/>
      <w:marRight w:val="0"/>
      <w:marTop w:val="0"/>
      <w:marBottom w:val="0"/>
      <w:divBdr>
        <w:top w:val="none" w:sz="0" w:space="0" w:color="auto"/>
        <w:left w:val="none" w:sz="0" w:space="0" w:color="auto"/>
        <w:bottom w:val="none" w:sz="0" w:space="0" w:color="auto"/>
        <w:right w:val="none" w:sz="0" w:space="0" w:color="auto"/>
      </w:divBdr>
    </w:div>
    <w:div w:id="1998536655">
      <w:bodyDiv w:val="1"/>
      <w:marLeft w:val="0"/>
      <w:marRight w:val="0"/>
      <w:marTop w:val="0"/>
      <w:marBottom w:val="0"/>
      <w:divBdr>
        <w:top w:val="none" w:sz="0" w:space="0" w:color="auto"/>
        <w:left w:val="none" w:sz="0" w:space="0" w:color="auto"/>
        <w:bottom w:val="none" w:sz="0" w:space="0" w:color="auto"/>
        <w:right w:val="none" w:sz="0" w:space="0" w:color="auto"/>
      </w:divBdr>
    </w:div>
    <w:div w:id="2001693846">
      <w:bodyDiv w:val="1"/>
      <w:marLeft w:val="0"/>
      <w:marRight w:val="0"/>
      <w:marTop w:val="0"/>
      <w:marBottom w:val="0"/>
      <w:divBdr>
        <w:top w:val="none" w:sz="0" w:space="0" w:color="auto"/>
        <w:left w:val="none" w:sz="0" w:space="0" w:color="auto"/>
        <w:bottom w:val="none" w:sz="0" w:space="0" w:color="auto"/>
        <w:right w:val="none" w:sz="0" w:space="0" w:color="auto"/>
      </w:divBdr>
    </w:div>
    <w:div w:id="2024818744">
      <w:bodyDiv w:val="1"/>
      <w:marLeft w:val="0"/>
      <w:marRight w:val="0"/>
      <w:marTop w:val="0"/>
      <w:marBottom w:val="0"/>
      <w:divBdr>
        <w:top w:val="none" w:sz="0" w:space="0" w:color="auto"/>
        <w:left w:val="none" w:sz="0" w:space="0" w:color="auto"/>
        <w:bottom w:val="none" w:sz="0" w:space="0" w:color="auto"/>
        <w:right w:val="none" w:sz="0" w:space="0" w:color="auto"/>
      </w:divBdr>
    </w:div>
    <w:div w:id="2025743551">
      <w:bodyDiv w:val="1"/>
      <w:marLeft w:val="0"/>
      <w:marRight w:val="0"/>
      <w:marTop w:val="0"/>
      <w:marBottom w:val="0"/>
      <w:divBdr>
        <w:top w:val="none" w:sz="0" w:space="0" w:color="auto"/>
        <w:left w:val="none" w:sz="0" w:space="0" w:color="auto"/>
        <w:bottom w:val="none" w:sz="0" w:space="0" w:color="auto"/>
        <w:right w:val="none" w:sz="0" w:space="0" w:color="auto"/>
      </w:divBdr>
    </w:div>
    <w:div w:id="2038651809">
      <w:bodyDiv w:val="1"/>
      <w:marLeft w:val="0"/>
      <w:marRight w:val="0"/>
      <w:marTop w:val="0"/>
      <w:marBottom w:val="0"/>
      <w:divBdr>
        <w:top w:val="none" w:sz="0" w:space="0" w:color="auto"/>
        <w:left w:val="none" w:sz="0" w:space="0" w:color="auto"/>
        <w:bottom w:val="none" w:sz="0" w:space="0" w:color="auto"/>
        <w:right w:val="none" w:sz="0" w:space="0" w:color="auto"/>
      </w:divBdr>
    </w:div>
    <w:div w:id="2038697405">
      <w:bodyDiv w:val="1"/>
      <w:marLeft w:val="0"/>
      <w:marRight w:val="0"/>
      <w:marTop w:val="0"/>
      <w:marBottom w:val="0"/>
      <w:divBdr>
        <w:top w:val="none" w:sz="0" w:space="0" w:color="auto"/>
        <w:left w:val="none" w:sz="0" w:space="0" w:color="auto"/>
        <w:bottom w:val="none" w:sz="0" w:space="0" w:color="auto"/>
        <w:right w:val="none" w:sz="0" w:space="0" w:color="auto"/>
      </w:divBdr>
    </w:div>
    <w:div w:id="2045980838">
      <w:bodyDiv w:val="1"/>
      <w:marLeft w:val="0"/>
      <w:marRight w:val="0"/>
      <w:marTop w:val="0"/>
      <w:marBottom w:val="0"/>
      <w:divBdr>
        <w:top w:val="none" w:sz="0" w:space="0" w:color="auto"/>
        <w:left w:val="none" w:sz="0" w:space="0" w:color="auto"/>
        <w:bottom w:val="none" w:sz="0" w:space="0" w:color="auto"/>
        <w:right w:val="none" w:sz="0" w:space="0" w:color="auto"/>
      </w:divBdr>
    </w:div>
    <w:div w:id="2046439689">
      <w:bodyDiv w:val="1"/>
      <w:marLeft w:val="0"/>
      <w:marRight w:val="0"/>
      <w:marTop w:val="0"/>
      <w:marBottom w:val="0"/>
      <w:divBdr>
        <w:top w:val="none" w:sz="0" w:space="0" w:color="auto"/>
        <w:left w:val="none" w:sz="0" w:space="0" w:color="auto"/>
        <w:bottom w:val="none" w:sz="0" w:space="0" w:color="auto"/>
        <w:right w:val="none" w:sz="0" w:space="0" w:color="auto"/>
      </w:divBdr>
    </w:div>
    <w:div w:id="2068675107">
      <w:bodyDiv w:val="1"/>
      <w:marLeft w:val="0"/>
      <w:marRight w:val="0"/>
      <w:marTop w:val="0"/>
      <w:marBottom w:val="0"/>
      <w:divBdr>
        <w:top w:val="none" w:sz="0" w:space="0" w:color="auto"/>
        <w:left w:val="none" w:sz="0" w:space="0" w:color="auto"/>
        <w:bottom w:val="none" w:sz="0" w:space="0" w:color="auto"/>
        <w:right w:val="none" w:sz="0" w:space="0" w:color="auto"/>
      </w:divBdr>
    </w:div>
    <w:div w:id="2075616830">
      <w:bodyDiv w:val="1"/>
      <w:marLeft w:val="0"/>
      <w:marRight w:val="0"/>
      <w:marTop w:val="0"/>
      <w:marBottom w:val="0"/>
      <w:divBdr>
        <w:top w:val="none" w:sz="0" w:space="0" w:color="auto"/>
        <w:left w:val="none" w:sz="0" w:space="0" w:color="auto"/>
        <w:bottom w:val="none" w:sz="0" w:space="0" w:color="auto"/>
        <w:right w:val="none" w:sz="0" w:space="0" w:color="auto"/>
      </w:divBdr>
    </w:div>
    <w:div w:id="2081243845">
      <w:bodyDiv w:val="1"/>
      <w:marLeft w:val="0"/>
      <w:marRight w:val="0"/>
      <w:marTop w:val="0"/>
      <w:marBottom w:val="0"/>
      <w:divBdr>
        <w:top w:val="none" w:sz="0" w:space="0" w:color="auto"/>
        <w:left w:val="none" w:sz="0" w:space="0" w:color="auto"/>
        <w:bottom w:val="none" w:sz="0" w:space="0" w:color="auto"/>
        <w:right w:val="none" w:sz="0" w:space="0" w:color="auto"/>
      </w:divBdr>
    </w:div>
    <w:div w:id="2094399925">
      <w:bodyDiv w:val="1"/>
      <w:marLeft w:val="0"/>
      <w:marRight w:val="0"/>
      <w:marTop w:val="0"/>
      <w:marBottom w:val="0"/>
      <w:divBdr>
        <w:top w:val="none" w:sz="0" w:space="0" w:color="auto"/>
        <w:left w:val="none" w:sz="0" w:space="0" w:color="auto"/>
        <w:bottom w:val="none" w:sz="0" w:space="0" w:color="auto"/>
        <w:right w:val="none" w:sz="0" w:space="0" w:color="auto"/>
      </w:divBdr>
    </w:div>
    <w:div w:id="2109234849">
      <w:bodyDiv w:val="1"/>
      <w:marLeft w:val="0"/>
      <w:marRight w:val="0"/>
      <w:marTop w:val="0"/>
      <w:marBottom w:val="0"/>
      <w:divBdr>
        <w:top w:val="none" w:sz="0" w:space="0" w:color="auto"/>
        <w:left w:val="none" w:sz="0" w:space="0" w:color="auto"/>
        <w:bottom w:val="none" w:sz="0" w:space="0" w:color="auto"/>
        <w:right w:val="none" w:sz="0" w:space="0" w:color="auto"/>
      </w:divBdr>
    </w:div>
    <w:div w:id="2120295637">
      <w:bodyDiv w:val="1"/>
      <w:marLeft w:val="0"/>
      <w:marRight w:val="0"/>
      <w:marTop w:val="0"/>
      <w:marBottom w:val="0"/>
      <w:divBdr>
        <w:top w:val="none" w:sz="0" w:space="0" w:color="auto"/>
        <w:left w:val="none" w:sz="0" w:space="0" w:color="auto"/>
        <w:bottom w:val="none" w:sz="0" w:space="0" w:color="auto"/>
        <w:right w:val="none" w:sz="0" w:space="0" w:color="auto"/>
      </w:divBdr>
    </w:div>
    <w:div w:id="2123106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4.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emf"/><Relationship Id="rId20" Type="http://schemas.openxmlformats.org/officeDocument/2006/relationships/footer" Target="footer3.xml"/><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46BE759-B148-40B7-B1B7-CF5579B091EC}">
  <we:reference id="wa104051163" version="1.2.0.3" store="en-US" storeType="OMEX"/>
  <we:alternateReferences>
    <we:reference id="wa104051163" version="1.2.0.3" store="wa10405116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VKR84</b:Tag>
    <b:SourceType>Book</b:SourceType>
    <b:Guid>{4D7F916D-8393-4628-A441-E0A7ACC945DF}</b:Guid>
    <b:Author>
      <b:Author>
        <b:NameList>
          <b:Person>
            <b:Last>V.K. Rohatgi</b:Last>
          </b:Person>
        </b:NameList>
      </b:Author>
    </b:Author>
    <b:Title>Statistical Inference</b:Title>
    <b:Year>1984</b:Year>
    <b:City>USA</b:City>
    <b:Publisher>Wiley series in probability and mathematical statistics</b:Publisher>
    <b:RefOrder>14</b:RefOrder>
  </b:Source>
  <b:Source>
    <b:Tag>Onl20</b:Tag>
    <b:SourceType>InternetSite</b:SourceType>
    <b:Guid>{246113FB-656D-4B1F-965B-D05642C25C38}</b:Guid>
    <b:Author>
      <b:Author>
        <b:NameList>
          <b:Person>
            <b:Last>Technium</b:Last>
            <b:First>[Online]</b:First>
            <b:Middle>The</b:Middle>
          </b:Person>
        </b:NameList>
      </b:Author>
    </b:Author>
    <b:Title>The Technium</b:Title>
    <b:Year>2020</b:Year>
    <b:Publisher>https://kk.org</b:Publisher>
    <b:InternetSiteTitle>The speed of Information,</b:InternetSiteTitle>
    <b:Month>July</b:Month>
    <b:Day>16</b:Day>
    <b:URL>https://kk.org</b:URL>
    <b:RefOrder>30</b:RefOrder>
  </b:Source>
  <b:Source>
    <b:Tag>DSt02</b:Tag>
    <b:SourceType>ConferenceProceedings</b:SourceType>
    <b:Guid>{A9B8105C-0E03-4CAA-BDBA-E6BF1C876B85}</b:Guid>
    <b:Author>
      <b:Author>
        <b:NameList>
          <b:Person>
            <b:Last>Stromberg</b:Last>
            <b:First>D.</b:First>
          </b:Person>
          <b:Person>
            <b:Last>et.</b:Last>
            <b:First>al.</b:First>
          </b:Person>
        </b:NameList>
      </b:Author>
    </b:Author>
    <b:Title>On Platform-Based Sensor Management</b:Title>
    <b:Year>2002</b:Year>
    <b:ConferenceName>Fifth International Conference on Information Fusion</b:ConferenceName>
    <b:RefOrder>2</b:RefOrder>
  </b:Source>
  <b:Source>
    <b:Tag>Goz00</b:Tag>
    <b:SourceType>Report</b:SourceType>
    <b:Guid>{FCB8BA5E-6DA8-456F-AE91-F892B0FB507F}</b:Guid>
    <b:Title>Fitting firepower score models to the battle of Kursk data</b:Title>
    <b:Year>2000</b:Year>
    <b:City>USA</b:City>
    <b:Publisher>Naval Postgraduate School</b:Publisher>
    <b:Author>
      <b:Author>
        <b:NameList>
          <b:Person>
            <b:Last>Ramazan</b:Last>
            <b:First>Gozel</b:First>
          </b:Person>
        </b:NameList>
      </b:Author>
    </b:Author>
    <b:RefOrder>24</b:RefOrder>
  </b:Source>
  <b:Source>
    <b:Tag>RLH65</b:Tag>
    <b:SourceType>JournalArticle</b:SourceType>
    <b:Guid>{7474DBEC-BB34-49FE-BD3D-F4DD8D60C939}</b:Guid>
    <b:Author>
      <b:Author>
        <b:NameList>
          <b:Person>
            <b:Last>R.L. Helmbold</b:Last>
          </b:Person>
        </b:NameList>
      </b:Author>
    </b:Author>
    <b:Title>A Modification of Lanchester’s Equations</b:Title>
    <b:JournalName>Operation Research</b:JournalName>
    <b:Year>1965</b:Year>
    <b:Pages>857-859</b:Pages>
    <b:Volume>13</b:Volume>
    <b:RefOrder>12</b:RefOrder>
  </b:Source>
  <b:Source>
    <b:Tag>Qua68</b:Tag>
    <b:SourceType>Report</b:SourceType>
    <b:Guid>{89DF9310-ACEB-48D0-B1E1-5DDB99D46A87}</b:Guid>
    <b:Title>Systems Analysis and Policy Planning: Applications</b:Title>
    <b:Year>1968</b:Year>
    <b:City>New York</b:City>
    <b:Publisher>American Elsevier</b:Publisher>
    <b:LCID>en-US</b:LCID>
    <b:Author>
      <b:Author>
        <b:NameList>
          <b:Person>
            <b:Last>Quade</b:Last>
            <b:First>E.</b:First>
            <b:Middle>S.</b:Middle>
          </b:Person>
          <b:Person>
            <b:Last>Boucher</b:Last>
            <b:First>W.</b:First>
            <b:Middle>I.</b:Middle>
          </b:Person>
        </b:NameList>
      </b:Author>
    </b:Author>
    <b:RefOrder>29</b:RefOrder>
  </b:Source>
  <b:Source>
    <b:Tag>Par92</b:Tag>
    <b:SourceType>Report</b:SourceType>
    <b:Guid>{556A2248-DD1D-4A0F-8CC4-D02BC36EA46E}</b:Guid>
    <b:Title>Evaluation of Attrition Methodologies for Combat Models</b:Title>
    <b:Year>1992</b:Year>
    <b:Publisher>Naval Postgraduate School Notes</b:Publisher>
    <b:Author>
      <b:Author>
        <b:NameList>
          <b:Person>
            <b:Last>Parry </b:Last>
            <b:Middle>H.</b:Middle>
            <b:First>S.</b:First>
          </b:Person>
        </b:NameList>
      </b:Author>
    </b:Author>
    <b:RefOrder>23</b:RefOrder>
  </b:Source>
  <b:Source>
    <b:Tag>Lan14</b:Tag>
    <b:SourceType>JournalArticle</b:SourceType>
    <b:Guid>{BFB64E05-1784-4B41-8CA1-0BEC4830E88F}</b:Guid>
    <b:Author>
      <b:Author>
        <b:NameList>
          <b:Person>
            <b:Last>Lanchester</b:Last>
            <b:First>F.W.</b:First>
          </b:Person>
        </b:NameList>
      </b:Author>
    </b:Author>
    <b:Title>Aircraft in Warfare: The Dawn of the Fourth Arm No. V., The Principle of Concentration”, , pp. 422–423, 1914.</b:Title>
    <b:Year>1914</b:Year>
    <b:Publisher> 98</b:Publisher>
    <b:City>UK</b:City>
    <b:Pages>422-423</b:Pages>
    <b:JournalName>Engineering</b:JournalName>
    <b:RefOrder>9</b:RefOrder>
  </b:Source>
  <b:Source>
    <b:Tag>Jai97</b:Tag>
    <b:SourceType>Book</b:SourceType>
    <b:Guid>{7A760250-C0A0-462E-9619-7100FCC6548A}</b:Guid>
    <b:Title>Military Operations Research: A quantittaive Decision Making</b:Title>
    <b:Year>1997</b:Year>
    <b:Publisher>Springer Science+Business Media, LLC</b:Publisher>
    <b:City>New York</b:City>
    <b:Author>
      <b:Author>
        <b:NameList>
          <b:Person>
            <b:Last>Jaiswal</b:Last>
            <b:Middle>K.</b:Middle>
            <b:First>N.</b:First>
          </b:Person>
        </b:NameList>
      </b:Author>
    </b:Author>
    <b:RefOrder>31</b:RefOrder>
  </b:Source>
  <b:Source>
    <b:Tag>JGT00</b:Tag>
    <b:SourceType>ConferenceProceedings</b:SourceType>
    <b:Guid>{E7D5D002-0DC6-4A87-A71D-308FB1927C95}</b:Guid>
    <b:Author>
      <b:Author>
        <b:NameList>
          <b:Person>
            <b:Last>J.G. Taylor</b:Last>
            <b:First>U.Z.</b:First>
            <b:Middle>Yildirim, and W.S. Murphy,</b:Middle>
          </b:Person>
        </b:NameList>
      </b:Author>
    </b:Author>
    <b:Title>Hierarchy-of- models Approach for Aggregated-force Attrition</b:Title>
    <b:Pages>925</b:Pages>
    <b:Year>2000</b:Year>
    <b:ConferenceName>Proceedings of 2000 Winter Simulation Conference</b:ConferenceName>
    <b:City>USA</b:City>
    <b:RefOrder>19</b:RefOrder>
  </b:Source>
  <b:Source>
    <b:Tag>JGT83</b:Tag>
    <b:SourceType>Book</b:SourceType>
    <b:Guid>{54D79F74-F07E-41F1-819C-6780FD95FCFD}</b:Guid>
    <b:Author>
      <b:Author>
        <b:NameList>
          <b:Person>
            <b:Last>J.G. Taylor</b:Last>
          </b:Person>
        </b:NameList>
      </b:Author>
    </b:Author>
    <b:Title>Lanchester Models of Warfare</b:Title>
    <b:Year>1983</b:Year>
    <b:City>Alexandria, VA</b:City>
    <b:Publisher>Military Applications Section, Operations Research Society of America, Alexandria, VA. 1983.</b:Publisher>
    <b:Volume>I &amp; II</b:Volume>
    <b:RefOrder>13</b:RefOrder>
  </b:Source>
  <b:Source>
    <b:Tag>JAn73</b:Tag>
    <b:SourceType>Book</b:SourceType>
    <b:Guid>{523959A6-3C84-49F8-A9B1-2C3BDADCFFEA}</b:Guid>
    <b:Author>
      <b:Author>
        <b:NameList>
          <b:Person>
            <b:Last>J. Andrighetti</b:Last>
          </b:Person>
        </b:NameList>
      </b:Author>
    </b:Author>
    <b:Title>A Model for the Statistical Analysis of Land Combat Simulation and Field Experimentation Data, </b:Title>
    <b:Year>September, 1973.</b:Year>
    <b:City>Monterey, California,</b:City>
    <b:Publisher>M.S. Thesis in Operations Research, Naval Postgraduate school,  </b:Publisher>
    <b:RefOrder>16</b:RefOrder>
  </b:Source>
  <b:Source>
    <b:Tag>IDS18</b:Tag>
    <b:SourceType>ConferenceProceedings</b:SourceType>
    <b:Guid>{04C3027A-57E1-4661-9BDB-EC5FED5200C7}</b:Guid>
    <b:Author>
      <b:Author>
        <b:NameList>
          <b:Person>
            <b:Last>IDS</b:Last>
          </b:Person>
        </b:NameList>
      </b:Author>
    </b:Author>
    <b:Title>Joint Doctrine of Indian Armed Forces</b:Title>
    <b:Year>2018</b:Year>
    <b:City>New Delhi</b:City>
    <b:RefOrder>6</b:RefOrder>
  </b:Source>
  <b:Source>
    <b:Tag>Hug93</b:Tag>
    <b:SourceType>Report</b:SourceType>
    <b:Guid>{3768A06A-F12A-42D5-B33E-8F9C7F894269}</b:Guid>
    <b:Title>Combat Analysis for command, control and communications : A Primer</b:Title>
    <b:Year>1993</b:Year>
    <b:LCID>en-US</b:LCID>
    <b:Author>
      <b:Author>
        <b:NameList>
          <b:Person>
            <b:Last>Hughes</b:Last>
            <b:First>Jr.,</b:First>
            <b:Middle>Wayne P.</b:Middle>
          </b:Person>
        </b:NameList>
      </b:Author>
    </b:Author>
    <b:Publisher>Naval Postgraduate School</b:Publisher>
    <b:City>Monterey, California</b:City>
    <b:RefOrder>21</b:RefOrder>
  </b:Source>
  <b:Source>
    <b:Tag>Ric96</b:Tag>
    <b:SourceType>Report</b:SourceType>
    <b:Guid>{BA8CAE1F-8BFF-43B4-8966-D8BF2D72DBB7}</b:Guid>
    <b:Author>
      <b:Author>
        <b:NameList>
          <b:Person>
            <b:Last>Hillestal</b:Last>
            <b:Middle>J</b:Middle>
            <b:First>Richard</b:First>
          </b:Person>
          <b:Person>
            <b:Last>Moore</b:Last>
            <b:First>Louis</b:First>
          </b:Person>
        </b:NameList>
      </b:Author>
    </b:Author>
    <b:Title>The theater level campaign model: A research prototype for a new generation of combat analysis model</b:Title>
    <b:Year>1996</b:Year>
    <b:Publisher>RAND</b:Publisher>
    <b:City>Washington D.C.</b:City>
    <b:Pages>206</b:Pages>
    <b:RefOrder>4</b:RefOrder>
  </b:Source>
  <b:Source>
    <b:Tag>Hil96</b:Tag>
    <b:SourceType>Book</b:SourceType>
    <b:Guid>{AE1052C6-758F-4EAD-B2DD-842A14FDF1DA}</b:Guid>
    <b:Title>Modeling for campaign analysis</b:Title>
    <b:Year>1996</b:Year>
    <b:City>U.S.</b:City>
    <b:Publisher>RAND</b:Publisher>
    <b:Pages>34</b:Pages>
    <b:Author>
      <b:Author>
        <b:NameList>
          <b:Person>
            <b:Last>Hillestad</b:Last>
            <b:Middle>J.</b:Middle>
            <b:First>Richard</b:First>
          </b:Person>
          <b:Person>
            <b:Last>Bennett</b:Last>
            <b:First>Bart</b:First>
          </b:Person>
          <b:Person>
            <b:Last>Moore</b:Last>
            <b:First>Louis</b:First>
          </b:Person>
        </b:NameList>
      </b:Author>
    </b:Author>
    <b:RefOrder>5</b:RefOrder>
  </b:Source>
  <b:Source>
    <b:Tag>HKW75</b:Tag>
    <b:SourceType>ConferenceProceedings</b:SourceType>
    <b:Guid>{FB6C99DE-702E-49A0-84FF-DA345E37B42A}</b:Guid>
    <b:Author>
      <b:Author>
        <b:NameList>
          <b:Person>
            <b:Last>H.K. Weiss</b:Last>
          </b:Person>
        </b:NameList>
      </b:Author>
    </b:Author>
    <b:Title>Lanchester-type Models of Warfare</b:Title>
    <b:Year>1975</b:Year>
    <b:Pages>82–98</b:Pages>
    <b:ConferenceName>Proceedings of the First International Conference on Operational Research</b:ConferenceName>
    <b:RefOrder>10</b:RefOrder>
  </b:Source>
  <b:Source>
    <b:Tag>HBr59</b:Tag>
    <b:SourceType>JournalArticle</b:SourceType>
    <b:Guid>{D6BEF850-FEB2-4512-88ED-1A109A5A16B8}</b:Guid>
    <b:Author>
      <b:Author>
        <b:NameList>
          <b:Person>
            <b:Last>H. Brackney</b:Last>
          </b:Person>
        </b:NameList>
      </b:Author>
    </b:Author>
    <b:Title>The Dynamics of Military Combat</b:Title>
    <b:Pages>30-44</b:Pages>
    <b:Year>1959</b:Year>
    <b:JournalName>Operation Research</b:JournalName>
    <b:Volume>7</b:Volume>
    <b:RefOrder>11</b:RefOrder>
  </b:Source>
  <b:Source>
    <b:Tag>GMC69</b:Tag>
    <b:SourceType>Book</b:SourceType>
    <b:Guid>{62554EF3-50B1-44FF-8115-9EE0017429EE}</b:Guid>
    <b:Author>
      <b:Author>
        <b:NameList>
          <b:Person>
            <b:Last>G.M. Clark</b:Last>
          </b:Person>
        </b:NameList>
      </b:Author>
    </b:Author>
    <b:Title>The Combat Analysis Model, </b:Title>
    <b:Year>1969</b:Year>
    <b:City>Columbus, Ohio,</b:City>
    <b:Publisher>Ph.D. Thesis, The Ohio state University, </b:Publisher>
    <b:RefOrder>15</b:RefOrder>
  </b:Source>
  <b:Source>
    <b:Tag>Bol05</b:Tag>
    <b:SourceType>ConferenceProceedings</b:SourceType>
    <b:Guid>{44FB9107-54B8-4CC9-9BE6-B05549ECC3A5}</b:Guid>
    <b:Title>Risk-based Object-Oriented Approach to Sensor Management</b:Title>
    <b:Year>2005</b:Year>
    <b:City>Philadelphia (PA)</b:City>
    <b:Pages>25-29</b:Pages>
    <b:ConferenceName>8th International Conference on Information Fusion</b:ConferenceName>
    <b:Author>
      <b:Author>
        <b:NameList>
          <b:Person>
            <b:Last>F. Bolderheij</b:Last>
            <b:First>et.</b:First>
            <b:Middle>al.</b:Middle>
          </b:Person>
        </b:NameList>
      </b:Author>
    </b:Author>
    <b:RefOrder>1</b:RefOrder>
  </b:Source>
  <b:Source>
    <b:Tag>Eri15</b:Tag>
    <b:SourceType>Book</b:SourceType>
    <b:Guid>{44A82EAD-2C4F-4066-A10C-F7D7005657CB}</b:Guid>
    <b:Title>The U.S.-China military scorecard: forces, geography, and the evolving balance of power, 1996-2017</b:Title>
    <b:Year>2015</b:Year>
    <b:Author>
      <b:Author>
        <b:NameList>
          <b:Person>
            <b:Last>Eric Heginbotham</b:Last>
            <b:First>et.</b:First>
            <b:Middle>al.,</b:Middle>
          </b:Person>
        </b:NameList>
      </b:Author>
    </b:Author>
    <b:Publisher>RAND Corporation</b:Publisher>
    <b:City> Santa Monica, Calif.</b:City>
    <b:DOI> ISBN 978-0-8330-8219-0.</b:DOI>
    <b:RefOrder>28</b:RefOrder>
  </b:Source>
  <b:Source>
    <b:Tag>Dutwn</b:Tag>
    <b:SourceType>Report</b:SourceType>
    <b:Guid>{93B20C70-06DF-476F-AB7A-324A1F3B7B23}</b:Guid>
    <b:Author>
      <b:Author>
        <b:NameList>
          <b:Person>
            <b:Last>Dutta Debasis</b:Last>
            <b:First>SAM-C</b:First>
          </b:Person>
        </b:NameList>
      </b:Author>
    </b:Author>
    <b:Title>Methodology to the Evaluation Fighter Aircraft Alternatives</b:Title>
    <b:Year>Draft</b:Year>
    <b:Publisher>Unpublished</b:Publisher>
    <b:City>New Delhi</b:City>
    <b:RefOrder>32</b:RefOrder>
  </b:Source>
  <b:Source>
    <b:Tag>Dup95</b:Tag>
    <b:SourceType>Book</b:SourceType>
    <b:Guid>{D67C771B-1B72-1F47-A975-4320775A8CC2}</b:Guid>
    <b:Title>Attrition: Forecasting Battle Casualties and  Equipment Losses in Modern War</b:Title>
    <b:Publisher>Nova Publications</b:Publisher>
    <b:City>Washington, DC</b:City>
    <b:Year>1995.</b:Year>
    <b:Pages>176</b:Pages>
    <b:CountryRegion>USA</b:CountryRegion>
    <b:Author>
      <b:Author>
        <b:NameList>
          <b:Person>
            <b:Last>Dupuy</b:Last>
            <b:First>T.</b:First>
            <b:Middle>N.</b:Middle>
          </b:Person>
        </b:NameList>
      </b:Author>
    </b:Author>
    <b:RefOrder>27</b:RefOrder>
  </b:Source>
  <b:Source>
    <b:Tag>DSA99</b:Tag>
    <b:SourceType>Book</b:SourceType>
    <b:Guid>{0714143B-9E0F-486D-BCE2-FF8081EC3FDA}</b:Guid>
    <b:Author>
      <b:Author>
        <b:NameList>
          <b:Person>
            <b:Last>D. S. Alberts</b:Last>
            <b:First>J.J.</b:First>
            <b:Middle>Garstka and F. P. Stein,</b:Middle>
          </b:Person>
        </b:NameList>
      </b:Author>
    </b:Author>
    <b:Title>Network Centric Warfare, Developing and Leveraging Information Superiority</b:Title>
    <b:Pages>287</b:Pages>
    <b:Year>1999</b:Year>
    <b:Publisher>CCRP publication series</b:Publisher>
    <b:Edition>2nd</b:Edition>
    <b:RefOrder>3</b:RefOrder>
  </b:Source>
  <b:Source>
    <b:Tag>Cal00</b:Tag>
    <b:SourceType>Report</b:SourceType>
    <b:Guid>{00F06784-E296-4A4D-9545-F22F18FCF815}</b:Guid>
    <b:Author>
      <b:Author>
        <b:NameList>
          <b:Person>
            <b:Last>Caldwell</b:Last>
            <b:First>Bill</b:First>
          </b:Person>
          <b:Person>
            <b:Last>Hartman </b:Last>
            <b:First>Jim </b:First>
          </b:Person>
          <b:Person>
            <b:Last>Parry</b:Last>
            <b:First>Sam </b:First>
          </b:Person>
          <b:Person>
            <b:Last>Washburn</b:Last>
            <b:First>Al </b:First>
          </b:Person>
        </b:NameList>
      </b:Author>
    </b:Author>
    <b:Title>Aggregated Combat Model</b:Title>
    <b:Year>2000</b:Year>
    <b:Publisher>Naval Postgraduate School</b:Publisher>
    <b:City>US</b:City>
    <b:RefOrder>8</b:RefOrder>
  </b:Source>
  <b:Source>
    <b:Tag>Bourden14</b:Tag>
    <b:SourceType>InternetSite</b:SourceType>
    <b:Guid>{AD6D5458-74C1-4F95-8DED-BFB0256036FF}</b:Guid>
    <b:Author>
      <b:Author>
        <b:NameList>
          <b:Person>
            <b:Last>Bourdon</b:Last>
            <b:First>Sean</b:First>
          </b:Person>
        </b:NameList>
      </b:Author>
    </b:Author>
    <b:Title>A method for evaluating Mission Risk for the National Fighter Procurement Evaluation of Options</b:Title>
    <b:Year>2014</b:Year>
    <b:InternetSiteTitle>Government of Canada</b:InternetSiteTitle>
    <b:Month>April</b:Month>
    <b:URL>www.canada.ca</b:URL>
    <b:RefOrder>26</b:RefOrder>
  </b:Source>
  <b:Source>
    <b:Tag>Bar09</b:Tag>
    <b:SourceType>Book</b:SourceType>
    <b:Guid>{3990E46D-CF82-43B5-AB43-73B09A3CF1F4}</b:Guid>
    <b:Title>Mathematical Modeling With Case Studies: A differential Equations Approach Using MapleTM and MATLAB@</b:Title>
    <b:Year>2009</b:Year>
    <b:City>New York</b:City>
    <b:Publisher>CRC Press</b:Publisher>
    <b:Author>
      <b:Author>
        <b:NameList>
          <b:Person>
            <b:Last>Barnes</b:Last>
            <b:First>Belinda</b:First>
          </b:Person>
          <b:Person>
            <b:Last>Fulford</b:Last>
            <b:Middle>Robert</b:Middle>
            <b:First>Glenn</b:First>
          </b:Person>
        </b:NameList>
      </b:Author>
    </b:Author>
    <b:RefOrder>25</b:RefOrder>
  </b:Source>
  <b:Source>
    <b:Tag>BCG79</b:Tag>
    <b:SourceType>ConferenceProceedings</b:SourceType>
    <b:Guid>{B493C5FE-CF86-4EE2-AC87-F148C5835ABF}</b:Guid>
    <b:Author>
      <b:Author>
        <b:NameList>
          <b:Person>
            <b:Last>B.C. Graham</b:Last>
          </b:Person>
        </b:NameList>
      </b:Author>
    </b:Author>
    <b:Title>The COANEW Model</b:Title>
    <b:Year>June 1979</b:Year>
    <b:ConferenceName>Forty-third Military Operations Research Society Symposium, </b:ConferenceName>
    <b:City>West Point, New Work,</b:City>
    <b:RefOrder>18</b:RefOrder>
  </b:Source>
  <b:Source>
    <b:Tag>USA98</b:Tag>
    <b:SourceType>Report</b:SourceType>
    <b:Guid>{78683095-2BC3-2442-B8D4-88A66C5021F6}</b:Guid>
    <b:Author>
      <b:Author>
        <b:Corporate>US  Army's Center for Strategy and Force Evaluation</b:Corporate>
      </b:Author>
    </b:Author>
    <b:Title>Kursk Operation Simulation And Validation Exercise - Phasell (KOSAVE II) The US  Army's Center for Strategy and Force Evaluation Study Report  CAA-SR-98-7</b:Title>
    <b:Institution>US  Army's Center for Strategy and Force Evaluation</b:Institution>
    <b:Department>US ARMY CONCEPTS ANALYSIS AGENCY</b:Department>
    <b:Publisher>OFFICE OF THE CHIEF OF STAFF</b:Publisher>
    <b:City>MARYLAND</b:City>
    <b:ThesisType>STUDY REPORT</b:ThesisType>
    <b:Year>September 1998</b:Year>
    <b:Pages>332</b:Pages>
    <b:RefOrder>22</b:RefOrder>
  </b:Source>
  <b:Source>
    <b:Tag>JOI</b:Tag>
    <b:SourceType>Report</b:SourceType>
    <b:Guid>{4CC1545C-ED7C-40CA-A4F5-BB70C85E84EB}</b:Guid>
    <b:Title>JOINT OPERATION PLANNING PROCESS (JOPP) WORKBOOK</b:Title>
    <b:Year>July, 2013</b:Year>
    <b:Publisher>JMO Department, Naval War College </b:Publisher>
    <b:RefOrder>7</b:RefOrder>
  </b:Source>
  <b:Source>
    <b:Tag>All97</b:Tag>
    <b:SourceType>Report</b:SourceType>
    <b:Guid>{ACD9DE7D-D1C2-4449-9BE4-08672144AE74}</b:Guid>
    <b:Title>Situational Force Scoring: Accounting for Combined Arms Effects in Aggregate Combat Models</b:Title>
    <b:City>USA</b:City>
    <b:Publisher>RAND</b:Publisher>
    <b:Year>1997</b:Year>
    <b:Institution>Naval Postgraduate School</b:Institution>
    <b:Department>RAND</b:Department>
    <b:Author>
      <b:Author>
        <b:NameList>
          <b:Person>
            <b:Last>Allen</b:Last>
            <b:First>P.,</b:First>
          </b:Person>
        </b:NameList>
      </b:Author>
    </b:Author>
    <b:RefOrder>20</b:RefOrder>
  </b:Source>
  <b:Source>
    <b:Tag>RGS73</b:Tag>
    <b:SourceType>ConferenceProceedings</b:SourceType>
    <b:Guid>{DB473D7A-FF88-4214-A52F-8DD0713E2FB9}</b:Guid>
    <b:Author>
      <b:Author>
        <b:NameList>
          <b:Person>
            <b:Last>R. G. Stockton</b:Last>
          </b:Person>
        </b:NameList>
      </b:Author>
    </b:Author>
    <b:Title>CARMONETTE-Division Battle Model Interface</b:Title>
    <b:Year>1973</b:Year>
    <b:Pages>23-32</b:Pages>
    <b:ConferenceName>Proceedings of the Twelfth Annual U.S. Army Operation Research Symposium</b:ConferenceName>
    <b:RefOrder>17</b:RefOrder>
  </b:Source>
</b:Sources>
</file>

<file path=customXml/itemProps1.xml><?xml version="1.0" encoding="utf-8"?>
<ds:datastoreItem xmlns:ds="http://schemas.openxmlformats.org/officeDocument/2006/customXml" ds:itemID="{07D118DB-7F87-4D32-90F8-4C768DC49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146</Pages>
  <Words>15837</Words>
  <Characters>90273</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JAYANT-LAB-09</dc:creator>
  <cp:keywords/>
  <dc:description/>
  <cp:lastModifiedBy>SUMANTA KUMAR DAS</cp:lastModifiedBy>
  <cp:revision>11</cp:revision>
  <cp:lastPrinted>2022-12-08T18:45:00Z</cp:lastPrinted>
  <dcterms:created xsi:type="dcterms:W3CDTF">2023-10-15T01:21:00Z</dcterms:created>
  <dcterms:modified xsi:type="dcterms:W3CDTF">2023-10-15T01:33:00Z</dcterms:modified>
</cp:coreProperties>
</file>